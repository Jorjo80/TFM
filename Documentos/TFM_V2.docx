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3007" w14:textId="77777777" w:rsidR="00DA3B27" w:rsidRPr="00791D37" w:rsidRDefault="00DA3B27" w:rsidP="00791D37">
      <w:pPr>
        <w:sectPr w:rsidR="00DA3B27" w:rsidRPr="00791D37" w:rsidSect="00DA3B27">
          <w:footerReference w:type="even" r:id="rId8"/>
          <w:pgSz w:w="23811" w:h="16838" w:orient="landscape" w:code="8"/>
          <w:pgMar w:top="1701" w:right="1417" w:bottom="1701" w:left="1417" w:header="708" w:footer="708" w:gutter="0"/>
          <w:cols w:space="708"/>
          <w:docGrid w:linePitch="360"/>
        </w:sectPr>
      </w:pPr>
    </w:p>
    <w:p w14:paraId="0E66D116" w14:textId="196FE01C" w:rsidR="00434554" w:rsidRDefault="00DA3B27" w:rsidP="00791D37">
      <w:pPr>
        <w:rPr>
          <w:ins w:id="4" w:author="JORGE CONTRERAS ORTIZ" w:date="2021-09-04T09:18:00Z"/>
        </w:rPr>
        <w:sectPr w:rsidR="00434554" w:rsidSect="00434554">
          <w:footerReference w:type="default" r:id="rId9"/>
          <w:type w:val="continuous"/>
          <w:pgSz w:w="11906" w:h="16838"/>
          <w:pgMar w:top="1417" w:right="1701" w:bottom="1417" w:left="1701" w:header="708" w:footer="708" w:gutter="0"/>
          <w:pgNumType w:fmt="upperRoman" w:start="1"/>
          <w:cols w:space="708"/>
          <w:docGrid w:linePitch="360"/>
        </w:sectPr>
      </w:pPr>
      <w:del w:id="8" w:author="JORGE CONTRERAS ORTIZ" w:date="2021-09-04T09:18:00Z">
        <w:r w:rsidRPr="00791D37" w:rsidDel="00434554">
          <w:lastRenderedPageBreak/>
          <w:br w:type="page"/>
        </w:r>
      </w:del>
    </w:p>
    <w:p w14:paraId="1A2AD297" w14:textId="45DB700F" w:rsidR="00DA3B27" w:rsidRPr="00791D37" w:rsidRDefault="00DA3B27" w:rsidP="00791D37"/>
    <w:p w14:paraId="3F719E04" w14:textId="77777777" w:rsidR="00DA3B27" w:rsidRPr="00791D37" w:rsidRDefault="00DA3B27" w:rsidP="00791D37">
      <w:pPr>
        <w:pStyle w:val="Ttulo1"/>
      </w:pPr>
      <w:bookmarkStart w:id="9" w:name="_Toc81499320"/>
      <w:bookmarkStart w:id="10" w:name="_Toc81659607"/>
      <w:r w:rsidRPr="00791D37">
        <w:t>AGRADECIMIENTOS</w:t>
      </w:r>
      <w:bookmarkEnd w:id="9"/>
      <w:bookmarkEnd w:id="10"/>
    </w:p>
    <w:p w14:paraId="04C7DEC4" w14:textId="77777777" w:rsidR="00DA3B27" w:rsidRPr="00791D37" w:rsidRDefault="00DA3B27" w:rsidP="00791D37"/>
    <w:p w14:paraId="02B9BA7B" w14:textId="77777777" w:rsidR="00DA3B27" w:rsidRPr="00791D37" w:rsidRDefault="00DA3B27" w:rsidP="00791D37">
      <w:r w:rsidRPr="00791D37">
        <w:t>En mi primer lugar,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D0BB4EF" w14:textId="77777777" w:rsidR="00DA3B27" w:rsidRPr="00791D37" w:rsidRDefault="00DA3B27" w:rsidP="00791D37">
      <w:pPr>
        <w:pStyle w:val="Ttulo1"/>
      </w:pPr>
      <w:bookmarkStart w:id="11" w:name="_Toc81499321"/>
      <w:bookmarkStart w:id="12" w:name="_Toc81659608"/>
      <w:r w:rsidRPr="00791D37">
        <w:lastRenderedPageBreak/>
        <w:t>RESUMEN</w:t>
      </w:r>
      <w:bookmarkEnd w:id="11"/>
      <w:bookmarkEnd w:id="12"/>
    </w:p>
    <w:p w14:paraId="6528E766" w14:textId="77777777" w:rsidR="00DA3B27" w:rsidRPr="00791D37" w:rsidRDefault="00DA3B27" w:rsidP="00791D37"/>
    <w:p w14:paraId="6D422532" w14:textId="77777777" w:rsidR="00DA3B27" w:rsidRPr="00791D37" w:rsidRDefault="00DA3B27" w:rsidP="00791D37">
      <w:r w:rsidRPr="00791D37">
        <w:t xml:space="preserve">El mundo tiende a compartir cada vez más información, a estar cada vez más interconectado.  Cada vez existe un mayor número de dispositivos conectados entre ellos y con Internet de múltiples maneras. De todo esto surge lo que se conoce, en inglés, como </w:t>
      </w:r>
      <w:r w:rsidRPr="00791D37">
        <w:rPr>
          <w:b/>
          <w:bCs/>
        </w:rPr>
        <w:t xml:space="preserve">Internet of Things </w:t>
      </w:r>
      <w:r w:rsidRPr="00791D37">
        <w:t xml:space="preserve">o </w:t>
      </w:r>
      <w:r w:rsidRPr="00791D37">
        <w:rPr>
          <w:b/>
          <w:bCs/>
        </w:rPr>
        <w:t>IoT</w:t>
      </w:r>
      <w:r w:rsidRPr="00791D37">
        <w:t>, o en español, Internet de las cosas.</w:t>
      </w:r>
    </w:p>
    <w:p w14:paraId="1D99D3A5" w14:textId="66DBD78D" w:rsidR="00DA3B27" w:rsidRPr="00791D37" w:rsidRDefault="00DA3B27" w:rsidP="00791D37">
      <w:r w:rsidRPr="00791D37">
        <w:t>Este concepto consiste en redes de sensores capaces de monitorizar su entorno, reaccionando ante posibles cambios.</w:t>
      </w:r>
    </w:p>
    <w:p w14:paraId="1AE93070" w14:textId="77777777" w:rsidR="00DA3B27" w:rsidRPr="00791D37" w:rsidRDefault="00DA3B27" w:rsidP="00791D37">
      <w:r w:rsidRPr="00791D37">
        <w:br w:type="page"/>
      </w:r>
    </w:p>
    <w:p w14:paraId="7EF407F5" w14:textId="1950E2B2" w:rsidR="00DA3B27" w:rsidRPr="00791D37" w:rsidRDefault="00DA3B27" w:rsidP="00791D37">
      <w:pPr>
        <w:pStyle w:val="Ttulo1"/>
      </w:pPr>
      <w:bookmarkStart w:id="13" w:name="_Toc81499322"/>
      <w:bookmarkStart w:id="14" w:name="_Toc81659609"/>
      <w:r w:rsidRPr="00791D37">
        <w:lastRenderedPageBreak/>
        <w:t>INDICE</w:t>
      </w:r>
      <w:bookmarkEnd w:id="13"/>
      <w:bookmarkEnd w:id="14"/>
    </w:p>
    <w:p w14:paraId="4F157ABD" w14:textId="77777777" w:rsidR="00B62082" w:rsidRPr="00791D37" w:rsidRDefault="00B62082" w:rsidP="00791D37"/>
    <w:sdt>
      <w:sdtPr>
        <w:id w:val="-405998157"/>
        <w:docPartObj>
          <w:docPartGallery w:val="Table of Contents"/>
          <w:docPartUnique/>
        </w:docPartObj>
      </w:sdtPr>
      <w:sdtEndPr>
        <w:rPr>
          <w:b/>
          <w:bCs/>
        </w:rPr>
      </w:sdtEndPr>
      <w:sdtContent>
        <w:p w14:paraId="4A50BF1A" w14:textId="51AE71DF" w:rsidR="003E5AE5" w:rsidRDefault="00571788">
          <w:pPr>
            <w:pStyle w:val="TDC1"/>
            <w:tabs>
              <w:tab w:val="right" w:leader="dot" w:pos="8494"/>
            </w:tabs>
            <w:rPr>
              <w:ins w:id="15" w:author="JORGE CONTRERAS ORTIZ" w:date="2021-09-04T14:47: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6" w:author="JORGE CONTRERAS ORTIZ" w:date="2021-09-04T14:47:00Z">
            <w:r w:rsidR="003E5AE5" w:rsidRPr="00712DFA">
              <w:rPr>
                <w:rStyle w:val="Hipervnculo"/>
                <w:noProof/>
              </w:rPr>
              <w:fldChar w:fldCharType="begin"/>
            </w:r>
            <w:r w:rsidR="003E5AE5" w:rsidRPr="00712DFA">
              <w:rPr>
                <w:rStyle w:val="Hipervnculo"/>
                <w:noProof/>
              </w:rPr>
              <w:instrText xml:space="preserve"> </w:instrText>
            </w:r>
            <w:r w:rsidR="003E5AE5">
              <w:rPr>
                <w:noProof/>
              </w:rPr>
              <w:instrText>HYPERLINK \l "_Toc81659607"</w:instrText>
            </w:r>
            <w:r w:rsidR="003E5AE5" w:rsidRPr="00712DFA">
              <w:rPr>
                <w:rStyle w:val="Hipervnculo"/>
                <w:noProof/>
              </w:rPr>
              <w:instrText xml:space="preserve"> </w:instrText>
            </w:r>
            <w:r w:rsidR="003E5AE5" w:rsidRPr="00712DFA">
              <w:rPr>
                <w:rStyle w:val="Hipervnculo"/>
                <w:noProof/>
              </w:rPr>
              <w:fldChar w:fldCharType="separate"/>
            </w:r>
            <w:r w:rsidR="003E5AE5" w:rsidRPr="00712DFA">
              <w:rPr>
                <w:rStyle w:val="Hipervnculo"/>
                <w:noProof/>
              </w:rPr>
              <w:t>AGRADECIMIENTOS</w:t>
            </w:r>
            <w:r w:rsidR="003E5AE5">
              <w:rPr>
                <w:noProof/>
                <w:webHidden/>
              </w:rPr>
              <w:tab/>
            </w:r>
            <w:r w:rsidR="003E5AE5">
              <w:rPr>
                <w:noProof/>
                <w:webHidden/>
              </w:rPr>
              <w:fldChar w:fldCharType="begin"/>
            </w:r>
            <w:r w:rsidR="003E5AE5">
              <w:rPr>
                <w:noProof/>
                <w:webHidden/>
              </w:rPr>
              <w:instrText xml:space="preserve"> PAGEREF _Toc81659607 \h </w:instrText>
            </w:r>
          </w:ins>
          <w:r w:rsidR="003E5AE5">
            <w:rPr>
              <w:noProof/>
              <w:webHidden/>
            </w:rPr>
          </w:r>
          <w:r w:rsidR="003E5AE5">
            <w:rPr>
              <w:noProof/>
              <w:webHidden/>
            </w:rPr>
            <w:fldChar w:fldCharType="separate"/>
          </w:r>
          <w:ins w:id="17" w:author="JORGE CONTRERAS ORTIZ" w:date="2021-09-04T14:47:00Z">
            <w:r w:rsidR="003E5AE5">
              <w:rPr>
                <w:noProof/>
                <w:webHidden/>
              </w:rPr>
              <w:t>I</w:t>
            </w:r>
            <w:r w:rsidR="003E5AE5">
              <w:rPr>
                <w:noProof/>
                <w:webHidden/>
              </w:rPr>
              <w:fldChar w:fldCharType="end"/>
            </w:r>
            <w:r w:rsidR="003E5AE5" w:rsidRPr="00712DFA">
              <w:rPr>
                <w:rStyle w:val="Hipervnculo"/>
                <w:noProof/>
              </w:rPr>
              <w:fldChar w:fldCharType="end"/>
            </w:r>
          </w:ins>
        </w:p>
        <w:p w14:paraId="16C02A9B" w14:textId="4466F117" w:rsidR="003E5AE5" w:rsidRDefault="003E5AE5">
          <w:pPr>
            <w:pStyle w:val="TDC1"/>
            <w:tabs>
              <w:tab w:val="right" w:leader="dot" w:pos="8494"/>
            </w:tabs>
            <w:rPr>
              <w:ins w:id="18" w:author="JORGE CONTRERAS ORTIZ" w:date="2021-09-04T14:47:00Z"/>
              <w:rFonts w:asciiTheme="minorHAnsi" w:eastAsiaTheme="minorEastAsia" w:hAnsiTheme="minorHAnsi" w:cstheme="minorBidi"/>
              <w:noProof/>
              <w:lang w:eastAsia="es-ES"/>
            </w:rPr>
          </w:pPr>
          <w:ins w:id="1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"_Toc81659608"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RESUMEN</w:t>
            </w:r>
            <w:r>
              <w:rPr>
                <w:noProof/>
                <w:webHidden/>
              </w:rPr>
              <w:tab/>
            </w:r>
            <w:r>
              <w:rPr>
                <w:noProof/>
                <w:webHidden/>
              </w:rPr>
              <w:fldChar w:fldCharType="begin"/>
            </w:r>
            <w:r>
              <w:rPr>
                <w:noProof/>
                <w:webHidden/>
              </w:rPr>
              <w:instrText xml:space="preserve"> PAGEREF _Toc81659608 \h </w:instrText>
            </w:r>
          </w:ins>
          <w:r>
            <w:rPr>
              <w:noProof/>
              <w:webHidden/>
            </w:rPr>
          </w:r>
          <w:r>
            <w:rPr>
              <w:noProof/>
              <w:webHidden/>
            </w:rPr>
            <w:fldChar w:fldCharType="separate"/>
          </w:r>
          <w:ins w:id="20" w:author="JORGE CONTRERAS ORTIZ" w:date="2021-09-04T14:47:00Z">
            <w:r>
              <w:rPr>
                <w:noProof/>
                <w:webHidden/>
              </w:rPr>
              <w:t>II</w:t>
            </w:r>
            <w:r>
              <w:rPr>
                <w:noProof/>
                <w:webHidden/>
              </w:rPr>
              <w:fldChar w:fldCharType="end"/>
            </w:r>
            <w:r w:rsidRPr="00712DFA">
              <w:rPr>
                <w:rStyle w:val="Hipervnculo"/>
                <w:noProof/>
              </w:rPr>
              <w:fldChar w:fldCharType="end"/>
            </w:r>
          </w:ins>
        </w:p>
        <w:p w14:paraId="652F2DD6" w14:textId="37EF99B5" w:rsidR="003E5AE5" w:rsidRDefault="003E5AE5">
          <w:pPr>
            <w:pStyle w:val="TDC1"/>
            <w:tabs>
              <w:tab w:val="right" w:leader="dot" w:pos="8494"/>
            </w:tabs>
            <w:rPr>
              <w:ins w:id="21" w:author="JORGE CONTRERAS ORTIZ" w:date="2021-09-04T14:47:00Z"/>
              <w:rFonts w:asciiTheme="minorHAnsi" w:eastAsiaTheme="minorEastAsia" w:hAnsiTheme="minorHAnsi" w:cstheme="minorBidi"/>
              <w:noProof/>
              <w:lang w:eastAsia="es-ES"/>
            </w:rPr>
          </w:pPr>
          <w:ins w:id="2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"_Toc81659609"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INDICE</w:t>
            </w:r>
            <w:r>
              <w:rPr>
                <w:noProof/>
                <w:webHidden/>
              </w:rPr>
              <w:tab/>
            </w:r>
            <w:r>
              <w:rPr>
                <w:noProof/>
                <w:webHidden/>
              </w:rPr>
              <w:fldChar w:fldCharType="begin"/>
            </w:r>
            <w:r>
              <w:rPr>
                <w:noProof/>
                <w:webHidden/>
              </w:rPr>
              <w:instrText xml:space="preserve"> PAGEREF _Toc81659609 \h </w:instrText>
            </w:r>
          </w:ins>
          <w:r>
            <w:rPr>
              <w:noProof/>
              <w:webHidden/>
            </w:rPr>
          </w:r>
          <w:r>
            <w:rPr>
              <w:noProof/>
              <w:webHidden/>
            </w:rPr>
            <w:fldChar w:fldCharType="separate"/>
          </w:r>
          <w:ins w:id="23" w:author="JORGE CONTRERAS ORTIZ" w:date="2021-09-04T14:47:00Z">
            <w:r>
              <w:rPr>
                <w:noProof/>
                <w:webHidden/>
              </w:rPr>
              <w:t>III</w:t>
            </w:r>
            <w:r>
              <w:rPr>
                <w:noProof/>
                <w:webHidden/>
              </w:rPr>
              <w:fldChar w:fldCharType="end"/>
            </w:r>
            <w:r w:rsidRPr="00712DFA">
              <w:rPr>
                <w:rStyle w:val="Hipervnculo"/>
                <w:noProof/>
              </w:rPr>
              <w:fldChar w:fldCharType="end"/>
            </w:r>
          </w:ins>
        </w:p>
        <w:p w14:paraId="5DFE470D" w14:textId="5B140C61" w:rsidR="003E5AE5" w:rsidRDefault="003E5AE5">
          <w:pPr>
            <w:pStyle w:val="TDC1"/>
            <w:tabs>
              <w:tab w:val="right" w:leader="dot" w:pos="8494"/>
            </w:tabs>
            <w:rPr>
              <w:ins w:id="24" w:author="JORGE CONTRERAS ORTIZ" w:date="2021-09-04T14:47:00Z"/>
              <w:rFonts w:asciiTheme="minorHAnsi" w:eastAsiaTheme="minorEastAsia" w:hAnsiTheme="minorHAnsi" w:cstheme="minorBidi"/>
              <w:noProof/>
              <w:lang w:eastAsia="es-ES"/>
            </w:rPr>
          </w:pPr>
          <w:ins w:id="2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ABREVIATURAS Y ACRÓNIMOS</w:t>
            </w:r>
            <w:r>
              <w:rPr>
                <w:noProof/>
                <w:webHidden/>
              </w:rPr>
              <w:tab/>
            </w:r>
            <w:r>
              <w:rPr>
                <w:noProof/>
                <w:webHidden/>
              </w:rPr>
              <w:fldChar w:fldCharType="begin"/>
            </w:r>
            <w:r>
              <w:rPr>
                <w:noProof/>
                <w:webHidden/>
              </w:rPr>
              <w:instrText xml:space="preserve"> PAGEREF _Toc81659610 \h </w:instrText>
            </w:r>
          </w:ins>
          <w:r>
            <w:rPr>
              <w:noProof/>
              <w:webHidden/>
            </w:rPr>
          </w:r>
          <w:r>
            <w:rPr>
              <w:noProof/>
              <w:webHidden/>
            </w:rPr>
            <w:fldChar w:fldCharType="separate"/>
          </w:r>
          <w:ins w:id="26" w:author="JORGE CONTRERAS ORTIZ" w:date="2021-09-04T14:47:00Z">
            <w:r>
              <w:rPr>
                <w:noProof/>
                <w:webHidden/>
              </w:rPr>
              <w:t>VIII</w:t>
            </w:r>
            <w:r>
              <w:rPr>
                <w:noProof/>
                <w:webHidden/>
              </w:rPr>
              <w:fldChar w:fldCharType="end"/>
            </w:r>
            <w:r w:rsidRPr="00712DFA">
              <w:rPr>
                <w:rStyle w:val="Hipervnculo"/>
                <w:noProof/>
              </w:rPr>
              <w:fldChar w:fldCharType="end"/>
            </w:r>
          </w:ins>
        </w:p>
        <w:p w14:paraId="7EF8B588" w14:textId="1FB751CE" w:rsidR="003E5AE5" w:rsidRDefault="003E5AE5">
          <w:pPr>
            <w:pStyle w:val="TDC1"/>
            <w:tabs>
              <w:tab w:val="right" w:leader="dot" w:pos="8494"/>
            </w:tabs>
            <w:rPr>
              <w:ins w:id="27" w:author="JORGE CONTRERAS ORTIZ" w:date="2021-09-04T14:47:00Z"/>
              <w:rFonts w:asciiTheme="minorHAnsi" w:eastAsiaTheme="minorEastAsia" w:hAnsiTheme="minorHAnsi" w:cstheme="minorBidi"/>
              <w:noProof/>
              <w:lang w:eastAsia="es-ES"/>
            </w:rPr>
          </w:pPr>
          <w:ins w:id="2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ILUSTRACIONES</w:t>
            </w:r>
            <w:r>
              <w:rPr>
                <w:noProof/>
                <w:webHidden/>
              </w:rPr>
              <w:tab/>
            </w:r>
            <w:r>
              <w:rPr>
                <w:noProof/>
                <w:webHidden/>
              </w:rPr>
              <w:fldChar w:fldCharType="begin"/>
            </w:r>
            <w:r>
              <w:rPr>
                <w:noProof/>
                <w:webHidden/>
              </w:rPr>
              <w:instrText xml:space="preserve"> PAGEREF _Toc81659611 \h </w:instrText>
            </w:r>
          </w:ins>
          <w:r>
            <w:rPr>
              <w:noProof/>
              <w:webHidden/>
            </w:rPr>
          </w:r>
          <w:r>
            <w:rPr>
              <w:noProof/>
              <w:webHidden/>
            </w:rPr>
            <w:fldChar w:fldCharType="separate"/>
          </w:r>
          <w:ins w:id="29" w:author="JORGE CONTRERAS ORTIZ" w:date="2021-09-04T14:47:00Z">
            <w:r>
              <w:rPr>
                <w:noProof/>
                <w:webHidden/>
              </w:rPr>
              <w:t>X</w:t>
            </w:r>
            <w:r>
              <w:rPr>
                <w:noProof/>
                <w:webHidden/>
              </w:rPr>
              <w:fldChar w:fldCharType="end"/>
            </w:r>
            <w:r w:rsidRPr="00712DFA">
              <w:rPr>
                <w:rStyle w:val="Hipervnculo"/>
                <w:noProof/>
              </w:rPr>
              <w:fldChar w:fldCharType="end"/>
            </w:r>
          </w:ins>
        </w:p>
        <w:p w14:paraId="26590D42" w14:textId="4195384B" w:rsidR="003E5AE5" w:rsidRDefault="003E5AE5">
          <w:pPr>
            <w:pStyle w:val="TDC1"/>
            <w:tabs>
              <w:tab w:val="right" w:leader="dot" w:pos="8494"/>
            </w:tabs>
            <w:rPr>
              <w:ins w:id="30" w:author="JORGE CONTRERAS ORTIZ" w:date="2021-09-04T14:47:00Z"/>
              <w:rFonts w:asciiTheme="minorHAnsi" w:eastAsiaTheme="minorEastAsia" w:hAnsiTheme="minorHAnsi" w:cstheme="minorBidi"/>
              <w:noProof/>
              <w:lang w:eastAsia="es-ES"/>
            </w:rPr>
          </w:pPr>
          <w:ins w:id="3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ECUACIONES</w:t>
            </w:r>
            <w:r>
              <w:rPr>
                <w:noProof/>
                <w:webHidden/>
              </w:rPr>
              <w:tab/>
            </w:r>
            <w:r>
              <w:rPr>
                <w:noProof/>
                <w:webHidden/>
              </w:rPr>
              <w:fldChar w:fldCharType="begin"/>
            </w:r>
            <w:r>
              <w:rPr>
                <w:noProof/>
                <w:webHidden/>
              </w:rPr>
              <w:instrText xml:space="preserve"> PAGEREF _Toc81659612 \h </w:instrText>
            </w:r>
          </w:ins>
          <w:r>
            <w:rPr>
              <w:noProof/>
              <w:webHidden/>
            </w:rPr>
          </w:r>
          <w:r>
            <w:rPr>
              <w:noProof/>
              <w:webHidden/>
            </w:rPr>
            <w:fldChar w:fldCharType="separate"/>
          </w:r>
          <w:ins w:id="32" w:author="JORGE CONTRERAS ORTIZ" w:date="2021-09-04T14:47:00Z">
            <w:r>
              <w:rPr>
                <w:noProof/>
                <w:webHidden/>
              </w:rPr>
              <w:t>XII</w:t>
            </w:r>
            <w:r>
              <w:rPr>
                <w:noProof/>
                <w:webHidden/>
              </w:rPr>
              <w:fldChar w:fldCharType="end"/>
            </w:r>
            <w:r w:rsidRPr="00712DFA">
              <w:rPr>
                <w:rStyle w:val="Hipervnculo"/>
                <w:noProof/>
              </w:rPr>
              <w:fldChar w:fldCharType="end"/>
            </w:r>
          </w:ins>
        </w:p>
        <w:p w14:paraId="415E515A" w14:textId="5453F718" w:rsidR="003E5AE5" w:rsidRDefault="003E5AE5">
          <w:pPr>
            <w:pStyle w:val="TDC1"/>
            <w:tabs>
              <w:tab w:val="right" w:leader="dot" w:pos="8494"/>
            </w:tabs>
            <w:rPr>
              <w:ins w:id="33" w:author="JORGE CONTRERAS ORTIZ" w:date="2021-09-04T14:47:00Z"/>
              <w:rFonts w:asciiTheme="minorHAnsi" w:eastAsiaTheme="minorEastAsia" w:hAnsiTheme="minorHAnsi" w:cstheme="minorBidi"/>
              <w:noProof/>
              <w:lang w:eastAsia="es-ES"/>
            </w:rPr>
          </w:pPr>
          <w:ins w:id="3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TABLAS</w:t>
            </w:r>
            <w:r>
              <w:rPr>
                <w:noProof/>
                <w:webHidden/>
              </w:rPr>
              <w:tab/>
            </w:r>
            <w:r>
              <w:rPr>
                <w:noProof/>
                <w:webHidden/>
              </w:rPr>
              <w:fldChar w:fldCharType="begin"/>
            </w:r>
            <w:r>
              <w:rPr>
                <w:noProof/>
                <w:webHidden/>
              </w:rPr>
              <w:instrText xml:space="preserve"> PAGEREF _Toc81659613 \h </w:instrText>
            </w:r>
          </w:ins>
          <w:r>
            <w:rPr>
              <w:noProof/>
              <w:webHidden/>
            </w:rPr>
          </w:r>
          <w:r>
            <w:rPr>
              <w:noProof/>
              <w:webHidden/>
            </w:rPr>
            <w:fldChar w:fldCharType="separate"/>
          </w:r>
          <w:ins w:id="35" w:author="JORGE CONTRERAS ORTIZ" w:date="2021-09-04T14:47:00Z">
            <w:r>
              <w:rPr>
                <w:noProof/>
                <w:webHidden/>
              </w:rPr>
              <w:t>XIII</w:t>
            </w:r>
            <w:r>
              <w:rPr>
                <w:noProof/>
                <w:webHidden/>
              </w:rPr>
              <w:fldChar w:fldCharType="end"/>
            </w:r>
            <w:r w:rsidRPr="00712DFA">
              <w:rPr>
                <w:rStyle w:val="Hipervnculo"/>
                <w:noProof/>
              </w:rPr>
              <w:fldChar w:fldCharType="end"/>
            </w:r>
          </w:ins>
        </w:p>
        <w:p w14:paraId="5A63C242" w14:textId="0A69FCBD" w:rsidR="003E5AE5" w:rsidRDefault="003E5AE5">
          <w:pPr>
            <w:pStyle w:val="TDC1"/>
            <w:tabs>
              <w:tab w:val="right" w:leader="dot" w:pos="8494"/>
            </w:tabs>
            <w:rPr>
              <w:ins w:id="36" w:author="JORGE CONTRERAS ORTIZ" w:date="2021-09-04T14:47:00Z"/>
              <w:rFonts w:asciiTheme="minorHAnsi" w:eastAsiaTheme="minorEastAsia" w:hAnsiTheme="minorHAnsi" w:cstheme="minorBidi"/>
              <w:noProof/>
              <w:lang w:eastAsia="es-ES"/>
            </w:rPr>
          </w:pPr>
          <w:ins w:id="3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CÓDIGOS</w:t>
            </w:r>
            <w:r>
              <w:rPr>
                <w:noProof/>
                <w:webHidden/>
              </w:rPr>
              <w:tab/>
            </w:r>
            <w:r>
              <w:rPr>
                <w:noProof/>
                <w:webHidden/>
              </w:rPr>
              <w:fldChar w:fldCharType="begin"/>
            </w:r>
            <w:r>
              <w:rPr>
                <w:noProof/>
                <w:webHidden/>
              </w:rPr>
              <w:instrText xml:space="preserve"> PAGEREF _Toc81659614 \h </w:instrText>
            </w:r>
          </w:ins>
          <w:r>
            <w:rPr>
              <w:noProof/>
              <w:webHidden/>
            </w:rPr>
          </w:r>
          <w:r>
            <w:rPr>
              <w:noProof/>
              <w:webHidden/>
            </w:rPr>
            <w:fldChar w:fldCharType="separate"/>
          </w:r>
          <w:ins w:id="38" w:author="JORGE CONTRERAS ORTIZ" w:date="2021-09-04T14:47:00Z">
            <w:r>
              <w:rPr>
                <w:noProof/>
                <w:webHidden/>
              </w:rPr>
              <w:t>XIV</w:t>
            </w:r>
            <w:r>
              <w:rPr>
                <w:noProof/>
                <w:webHidden/>
              </w:rPr>
              <w:fldChar w:fldCharType="end"/>
            </w:r>
            <w:r w:rsidRPr="00712DFA">
              <w:rPr>
                <w:rStyle w:val="Hipervnculo"/>
                <w:noProof/>
              </w:rPr>
              <w:fldChar w:fldCharType="end"/>
            </w:r>
          </w:ins>
        </w:p>
        <w:p w14:paraId="402052A4" w14:textId="4C2023C0" w:rsidR="003E5AE5" w:rsidRDefault="003E5AE5">
          <w:pPr>
            <w:pStyle w:val="TDC1"/>
            <w:tabs>
              <w:tab w:val="left" w:pos="442"/>
              <w:tab w:val="right" w:leader="dot" w:pos="8494"/>
            </w:tabs>
            <w:rPr>
              <w:ins w:id="39" w:author="JORGE CONTRERAS ORTIZ" w:date="2021-09-04T14:47:00Z"/>
              <w:rFonts w:asciiTheme="minorHAnsi" w:eastAsiaTheme="minorEastAsia" w:hAnsiTheme="minorHAnsi" w:cstheme="minorBidi"/>
              <w:noProof/>
              <w:lang w:eastAsia="es-ES"/>
            </w:rPr>
          </w:pPr>
          <w:ins w:id="4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1.</w:t>
            </w:r>
            <w:r>
              <w:rPr>
                <w:rFonts w:asciiTheme="minorHAnsi" w:eastAsiaTheme="minorEastAsia" w:hAnsiTheme="minorHAnsi" w:cstheme="minorBidi"/>
                <w:noProof/>
                <w:lang w:eastAsia="es-ES"/>
              </w:rPr>
              <w:tab/>
            </w:r>
            <w:r w:rsidRPr="00712DFA">
              <w:rPr>
                <w:rStyle w:val="Hipervnculo"/>
                <w:noProof/>
              </w:rPr>
              <w:t>INTRODUCCIÓN Y OBJETIVOS DEL TRABAJO</w:t>
            </w:r>
            <w:r>
              <w:rPr>
                <w:noProof/>
                <w:webHidden/>
              </w:rPr>
              <w:tab/>
            </w:r>
            <w:r>
              <w:rPr>
                <w:noProof/>
                <w:webHidden/>
              </w:rPr>
              <w:fldChar w:fldCharType="begin"/>
            </w:r>
            <w:r>
              <w:rPr>
                <w:noProof/>
                <w:webHidden/>
              </w:rPr>
              <w:instrText xml:space="preserve"> PAGEREF _Toc81659615 \h </w:instrText>
            </w:r>
          </w:ins>
          <w:r>
            <w:rPr>
              <w:noProof/>
              <w:webHidden/>
            </w:rPr>
          </w:r>
          <w:r>
            <w:rPr>
              <w:noProof/>
              <w:webHidden/>
            </w:rPr>
            <w:fldChar w:fldCharType="separate"/>
          </w:r>
          <w:ins w:id="41" w:author="JORGE CONTRERAS ORTIZ" w:date="2021-09-04T14:47:00Z">
            <w:r>
              <w:rPr>
                <w:noProof/>
                <w:webHidden/>
              </w:rPr>
              <w:t>15</w:t>
            </w:r>
            <w:r>
              <w:rPr>
                <w:noProof/>
                <w:webHidden/>
              </w:rPr>
              <w:fldChar w:fldCharType="end"/>
            </w:r>
            <w:r w:rsidRPr="00712DFA">
              <w:rPr>
                <w:rStyle w:val="Hipervnculo"/>
                <w:noProof/>
              </w:rPr>
              <w:fldChar w:fldCharType="end"/>
            </w:r>
          </w:ins>
        </w:p>
        <w:p w14:paraId="330F304D" w14:textId="4CF75AC8" w:rsidR="003E5AE5" w:rsidRDefault="003E5AE5">
          <w:pPr>
            <w:pStyle w:val="TDC1"/>
            <w:tabs>
              <w:tab w:val="left" w:pos="442"/>
              <w:tab w:val="right" w:leader="dot" w:pos="8494"/>
            </w:tabs>
            <w:rPr>
              <w:ins w:id="42" w:author="JORGE CONTRERAS ORTIZ" w:date="2021-09-04T14:47:00Z"/>
              <w:rFonts w:asciiTheme="minorHAnsi" w:eastAsiaTheme="minorEastAsia" w:hAnsiTheme="minorHAnsi" w:cstheme="minorBidi"/>
              <w:noProof/>
              <w:lang w:eastAsia="es-ES"/>
            </w:rPr>
          </w:pPr>
          <w:ins w:id="4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w:t>
            </w:r>
            <w:r>
              <w:rPr>
                <w:rFonts w:asciiTheme="minorHAnsi" w:eastAsiaTheme="minorEastAsia" w:hAnsiTheme="minorHAnsi" w:cstheme="minorBidi"/>
                <w:noProof/>
                <w:lang w:eastAsia="es-ES"/>
              </w:rPr>
              <w:tab/>
            </w:r>
            <w:r w:rsidRPr="00712DFA">
              <w:rPr>
                <w:rStyle w:val="Hipervnculo"/>
                <w:noProof/>
              </w:rPr>
              <w:t>ESTADO DEL ARTE</w:t>
            </w:r>
            <w:r>
              <w:rPr>
                <w:noProof/>
                <w:webHidden/>
              </w:rPr>
              <w:tab/>
            </w:r>
            <w:r>
              <w:rPr>
                <w:noProof/>
                <w:webHidden/>
              </w:rPr>
              <w:fldChar w:fldCharType="begin"/>
            </w:r>
            <w:r>
              <w:rPr>
                <w:noProof/>
                <w:webHidden/>
              </w:rPr>
              <w:instrText xml:space="preserve"> PAGEREF _Toc81659616 \h </w:instrText>
            </w:r>
          </w:ins>
          <w:r>
            <w:rPr>
              <w:noProof/>
              <w:webHidden/>
            </w:rPr>
          </w:r>
          <w:r>
            <w:rPr>
              <w:noProof/>
              <w:webHidden/>
            </w:rPr>
            <w:fldChar w:fldCharType="separate"/>
          </w:r>
          <w:ins w:id="44" w:author="JORGE CONTRERAS ORTIZ" w:date="2021-09-04T14:47:00Z">
            <w:r>
              <w:rPr>
                <w:noProof/>
                <w:webHidden/>
              </w:rPr>
              <w:t>17</w:t>
            </w:r>
            <w:r>
              <w:rPr>
                <w:noProof/>
                <w:webHidden/>
              </w:rPr>
              <w:fldChar w:fldCharType="end"/>
            </w:r>
            <w:r w:rsidRPr="00712DFA">
              <w:rPr>
                <w:rStyle w:val="Hipervnculo"/>
                <w:noProof/>
              </w:rPr>
              <w:fldChar w:fldCharType="end"/>
            </w:r>
          </w:ins>
        </w:p>
        <w:p w14:paraId="68BCC1D4" w14:textId="204276B8" w:rsidR="003E5AE5" w:rsidRDefault="003E5AE5">
          <w:pPr>
            <w:pStyle w:val="TDC2"/>
            <w:tabs>
              <w:tab w:val="left" w:pos="880"/>
              <w:tab w:val="right" w:leader="dot" w:pos="8494"/>
            </w:tabs>
            <w:rPr>
              <w:ins w:id="45" w:author="JORGE CONTRERAS ORTIZ" w:date="2021-09-04T14:47:00Z"/>
              <w:rFonts w:asciiTheme="minorHAnsi" w:eastAsiaTheme="minorEastAsia" w:hAnsiTheme="minorHAnsi" w:cstheme="minorBidi"/>
              <w:noProof/>
              <w:lang w:eastAsia="es-ES"/>
            </w:rPr>
          </w:pPr>
          <w:ins w:id="4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2.1.</w:t>
            </w:r>
            <w:r>
              <w:rPr>
                <w:rFonts w:asciiTheme="minorHAnsi" w:eastAsiaTheme="minorEastAsia" w:hAnsiTheme="minorHAnsi" w:cstheme="minorBidi"/>
                <w:noProof/>
                <w:lang w:eastAsia="es-ES"/>
              </w:rPr>
              <w:tab/>
            </w:r>
            <w:r w:rsidRPr="00712DFA">
              <w:rPr>
                <w:rStyle w:val="Hipervnculo"/>
                <w:noProof/>
              </w:rPr>
              <w:t>INTERNET OF THINGS (IoT)</w:t>
            </w:r>
            <w:r>
              <w:rPr>
                <w:noProof/>
                <w:webHidden/>
              </w:rPr>
              <w:tab/>
            </w:r>
            <w:r>
              <w:rPr>
                <w:noProof/>
                <w:webHidden/>
              </w:rPr>
              <w:fldChar w:fldCharType="begin"/>
            </w:r>
            <w:r>
              <w:rPr>
                <w:noProof/>
                <w:webHidden/>
              </w:rPr>
              <w:instrText xml:space="preserve"> PAGEREF _Toc81659617 \h </w:instrText>
            </w:r>
          </w:ins>
          <w:r>
            <w:rPr>
              <w:noProof/>
              <w:webHidden/>
            </w:rPr>
          </w:r>
          <w:r>
            <w:rPr>
              <w:noProof/>
              <w:webHidden/>
            </w:rPr>
            <w:fldChar w:fldCharType="separate"/>
          </w:r>
          <w:ins w:id="47" w:author="JORGE CONTRERAS ORTIZ" w:date="2021-09-04T14:47:00Z">
            <w:r>
              <w:rPr>
                <w:noProof/>
                <w:webHidden/>
              </w:rPr>
              <w:t>17</w:t>
            </w:r>
            <w:r>
              <w:rPr>
                <w:noProof/>
                <w:webHidden/>
              </w:rPr>
              <w:fldChar w:fldCharType="end"/>
            </w:r>
            <w:r w:rsidRPr="00712DFA">
              <w:rPr>
                <w:rStyle w:val="Hipervnculo"/>
                <w:noProof/>
              </w:rPr>
              <w:fldChar w:fldCharType="end"/>
            </w:r>
          </w:ins>
        </w:p>
        <w:p w14:paraId="2C64C346" w14:textId="0484B412" w:rsidR="003E5AE5" w:rsidRDefault="003E5AE5">
          <w:pPr>
            <w:pStyle w:val="TDC3"/>
            <w:rPr>
              <w:ins w:id="48" w:author="JORGE CONTRERAS ORTIZ" w:date="2021-09-04T14:47:00Z"/>
              <w:rFonts w:asciiTheme="minorHAnsi" w:hAnsiTheme="minorHAnsi" w:cstheme="minorBidi"/>
              <w:noProof/>
            </w:rPr>
          </w:pPr>
          <w:ins w:id="4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2.1.1.</w:t>
            </w:r>
            <w:r>
              <w:rPr>
                <w:rFonts w:asciiTheme="minorHAnsi" w:hAnsiTheme="minorHAnsi" w:cstheme="minorBidi"/>
                <w:noProof/>
              </w:rPr>
              <w:tab/>
            </w:r>
            <w:r w:rsidRPr="00712DFA">
              <w:rPr>
                <w:rStyle w:val="Hipervnculo"/>
                <w:noProof/>
              </w:rPr>
              <w:t>INTRODUCCIÓN [2]</w:t>
            </w:r>
            <w:r>
              <w:rPr>
                <w:noProof/>
                <w:webHidden/>
              </w:rPr>
              <w:tab/>
            </w:r>
            <w:r>
              <w:rPr>
                <w:noProof/>
                <w:webHidden/>
              </w:rPr>
              <w:fldChar w:fldCharType="begin"/>
            </w:r>
            <w:r>
              <w:rPr>
                <w:noProof/>
                <w:webHidden/>
              </w:rPr>
              <w:instrText xml:space="preserve"> PAGEREF _Toc81659618 \h </w:instrText>
            </w:r>
          </w:ins>
          <w:r>
            <w:rPr>
              <w:noProof/>
              <w:webHidden/>
            </w:rPr>
          </w:r>
          <w:r>
            <w:rPr>
              <w:noProof/>
              <w:webHidden/>
            </w:rPr>
            <w:fldChar w:fldCharType="separate"/>
          </w:r>
          <w:ins w:id="50" w:author="JORGE CONTRERAS ORTIZ" w:date="2021-09-04T14:47:00Z">
            <w:r>
              <w:rPr>
                <w:noProof/>
                <w:webHidden/>
              </w:rPr>
              <w:t>17</w:t>
            </w:r>
            <w:r>
              <w:rPr>
                <w:noProof/>
                <w:webHidden/>
              </w:rPr>
              <w:fldChar w:fldCharType="end"/>
            </w:r>
            <w:r w:rsidRPr="00712DFA">
              <w:rPr>
                <w:rStyle w:val="Hipervnculo"/>
                <w:noProof/>
              </w:rPr>
              <w:fldChar w:fldCharType="end"/>
            </w:r>
          </w:ins>
        </w:p>
        <w:p w14:paraId="30A4256E" w14:textId="28EDE331" w:rsidR="003E5AE5" w:rsidRDefault="003E5AE5">
          <w:pPr>
            <w:pStyle w:val="TDC3"/>
            <w:rPr>
              <w:ins w:id="51" w:author="JORGE CONTRERAS ORTIZ" w:date="2021-09-04T14:47:00Z"/>
              <w:rFonts w:asciiTheme="minorHAnsi" w:hAnsiTheme="minorHAnsi" w:cstheme="minorBidi"/>
              <w:noProof/>
            </w:rPr>
          </w:pPr>
          <w:ins w:id="5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"_Toc81659619"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2.1.2.</w:t>
            </w:r>
            <w:r>
              <w:rPr>
                <w:rFonts w:asciiTheme="minorHAnsi" w:hAnsiTheme="minorHAnsi" w:cstheme="minorBidi"/>
                <w:noProof/>
              </w:rPr>
              <w:tab/>
            </w:r>
            <w:r w:rsidRPr="00712DFA">
              <w:rPr>
                <w:rStyle w:val="Hipervnculo"/>
                <w:noProof/>
              </w:rPr>
              <w:t>COMPONENTES [2]</w:t>
            </w:r>
            <w:r>
              <w:rPr>
                <w:noProof/>
                <w:webHidden/>
              </w:rPr>
              <w:tab/>
            </w:r>
            <w:r>
              <w:rPr>
                <w:noProof/>
                <w:webHidden/>
              </w:rPr>
              <w:fldChar w:fldCharType="begin"/>
            </w:r>
            <w:r>
              <w:rPr>
                <w:noProof/>
                <w:webHidden/>
              </w:rPr>
              <w:instrText xml:space="preserve"> PAGEREF _Toc81659619 \h </w:instrText>
            </w:r>
          </w:ins>
          <w:r>
            <w:rPr>
              <w:noProof/>
              <w:webHidden/>
            </w:rPr>
          </w:r>
          <w:r>
            <w:rPr>
              <w:noProof/>
              <w:webHidden/>
            </w:rPr>
            <w:fldChar w:fldCharType="separate"/>
          </w:r>
          <w:ins w:id="53" w:author="JORGE CONTRERAS ORTIZ" w:date="2021-09-04T14:47:00Z">
            <w:r>
              <w:rPr>
                <w:noProof/>
                <w:webHidden/>
              </w:rPr>
              <w:t>18</w:t>
            </w:r>
            <w:r>
              <w:rPr>
                <w:noProof/>
                <w:webHidden/>
              </w:rPr>
              <w:fldChar w:fldCharType="end"/>
            </w:r>
            <w:r w:rsidRPr="00712DFA">
              <w:rPr>
                <w:rStyle w:val="Hipervnculo"/>
                <w:noProof/>
              </w:rPr>
              <w:fldChar w:fldCharType="end"/>
            </w:r>
          </w:ins>
        </w:p>
        <w:p w14:paraId="243CAE00" w14:textId="0E74DBAE" w:rsidR="003E5AE5" w:rsidRDefault="003E5AE5">
          <w:pPr>
            <w:pStyle w:val="TDC4"/>
            <w:tabs>
              <w:tab w:val="left" w:pos="1760"/>
              <w:tab w:val="right" w:leader="dot" w:pos="8494"/>
            </w:tabs>
            <w:rPr>
              <w:ins w:id="54" w:author="JORGE CONTRERAS ORTIZ" w:date="2021-09-04T14:47:00Z"/>
              <w:rFonts w:asciiTheme="minorHAnsi" w:eastAsiaTheme="minorEastAsia" w:hAnsiTheme="minorHAnsi" w:cstheme="minorBidi"/>
              <w:noProof/>
              <w:lang w:eastAsia="es-ES"/>
            </w:rPr>
          </w:pPr>
          <w:ins w:id="5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"_Toc81659620"</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712DFA">
              <w:rPr>
                <w:rStyle w:val="Hipervnculo"/>
                <w:noProof/>
              </w:rPr>
              <w:t>DISPOSITIVO</w:t>
            </w:r>
            <w:r>
              <w:rPr>
                <w:noProof/>
                <w:webHidden/>
              </w:rPr>
              <w:tab/>
            </w:r>
            <w:r>
              <w:rPr>
                <w:noProof/>
                <w:webHidden/>
              </w:rPr>
              <w:fldChar w:fldCharType="begin"/>
            </w:r>
            <w:r>
              <w:rPr>
                <w:noProof/>
                <w:webHidden/>
              </w:rPr>
              <w:instrText xml:space="preserve"> PAGEREF _Toc81659620 \h </w:instrText>
            </w:r>
          </w:ins>
          <w:r>
            <w:rPr>
              <w:noProof/>
              <w:webHidden/>
            </w:rPr>
          </w:r>
          <w:r>
            <w:rPr>
              <w:noProof/>
              <w:webHidden/>
            </w:rPr>
            <w:fldChar w:fldCharType="separate"/>
          </w:r>
          <w:ins w:id="56" w:author="JORGE CONTRERAS ORTIZ" w:date="2021-09-04T14:47:00Z">
            <w:r>
              <w:rPr>
                <w:noProof/>
                <w:webHidden/>
              </w:rPr>
              <w:t>18</w:t>
            </w:r>
            <w:r>
              <w:rPr>
                <w:noProof/>
                <w:webHidden/>
              </w:rPr>
              <w:fldChar w:fldCharType="end"/>
            </w:r>
            <w:r w:rsidRPr="00712DFA">
              <w:rPr>
                <w:rStyle w:val="Hipervnculo"/>
                <w:noProof/>
              </w:rPr>
              <w:fldChar w:fldCharType="end"/>
            </w:r>
          </w:ins>
        </w:p>
        <w:p w14:paraId="46EC02F4" w14:textId="7A5F002D" w:rsidR="003E5AE5" w:rsidRDefault="003E5AE5">
          <w:pPr>
            <w:pStyle w:val="TDC4"/>
            <w:tabs>
              <w:tab w:val="left" w:pos="1760"/>
              <w:tab w:val="right" w:leader="dot" w:pos="8494"/>
            </w:tabs>
            <w:rPr>
              <w:ins w:id="57" w:author="JORGE CONTRERAS ORTIZ" w:date="2021-09-04T14:47:00Z"/>
              <w:rFonts w:asciiTheme="minorHAnsi" w:eastAsiaTheme="minorEastAsia" w:hAnsiTheme="minorHAnsi" w:cstheme="minorBidi"/>
              <w:noProof/>
              <w:lang w:eastAsia="es-ES"/>
            </w:rPr>
          </w:pPr>
          <w:ins w:id="5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"_Toc81659621"</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712DFA">
              <w:rPr>
                <w:rStyle w:val="Hipervnculo"/>
                <w:noProof/>
              </w:rPr>
              <w:t>Red Local</w:t>
            </w:r>
            <w:r>
              <w:rPr>
                <w:noProof/>
                <w:webHidden/>
              </w:rPr>
              <w:tab/>
            </w:r>
            <w:r>
              <w:rPr>
                <w:noProof/>
                <w:webHidden/>
              </w:rPr>
              <w:fldChar w:fldCharType="begin"/>
            </w:r>
            <w:r>
              <w:rPr>
                <w:noProof/>
                <w:webHidden/>
              </w:rPr>
              <w:instrText xml:space="preserve"> PAGEREF _Toc81659621 \h </w:instrText>
            </w:r>
          </w:ins>
          <w:r>
            <w:rPr>
              <w:noProof/>
              <w:webHidden/>
            </w:rPr>
          </w:r>
          <w:r>
            <w:rPr>
              <w:noProof/>
              <w:webHidden/>
            </w:rPr>
            <w:fldChar w:fldCharType="separate"/>
          </w:r>
          <w:ins w:id="59" w:author="JORGE CONTRERAS ORTIZ" w:date="2021-09-04T14:47:00Z">
            <w:r>
              <w:rPr>
                <w:noProof/>
                <w:webHidden/>
              </w:rPr>
              <w:t>19</w:t>
            </w:r>
            <w:r>
              <w:rPr>
                <w:noProof/>
                <w:webHidden/>
              </w:rPr>
              <w:fldChar w:fldCharType="end"/>
            </w:r>
            <w:r w:rsidRPr="00712DFA">
              <w:rPr>
                <w:rStyle w:val="Hipervnculo"/>
                <w:noProof/>
              </w:rPr>
              <w:fldChar w:fldCharType="end"/>
            </w:r>
          </w:ins>
        </w:p>
        <w:p w14:paraId="673A1305" w14:textId="63D42309" w:rsidR="003E5AE5" w:rsidRDefault="003E5AE5">
          <w:pPr>
            <w:pStyle w:val="TDC4"/>
            <w:tabs>
              <w:tab w:val="left" w:pos="1760"/>
              <w:tab w:val="right" w:leader="dot" w:pos="8494"/>
            </w:tabs>
            <w:rPr>
              <w:ins w:id="60" w:author="JORGE CONTRERAS ORTIZ" w:date="2021-09-04T14:47:00Z"/>
              <w:rFonts w:asciiTheme="minorHAnsi" w:eastAsiaTheme="minorEastAsia" w:hAnsiTheme="minorHAnsi" w:cstheme="minorBidi"/>
              <w:noProof/>
              <w:lang w:eastAsia="es-ES"/>
            </w:rPr>
          </w:pPr>
          <w:ins w:id="6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712DFA">
              <w:rPr>
                <w:rStyle w:val="Hipervnculo"/>
                <w:noProof/>
              </w:rPr>
              <w:t>Internet</w:t>
            </w:r>
            <w:r>
              <w:rPr>
                <w:noProof/>
                <w:webHidden/>
              </w:rPr>
              <w:tab/>
            </w:r>
            <w:r>
              <w:rPr>
                <w:noProof/>
                <w:webHidden/>
              </w:rPr>
              <w:fldChar w:fldCharType="begin"/>
            </w:r>
            <w:r>
              <w:rPr>
                <w:noProof/>
                <w:webHidden/>
              </w:rPr>
              <w:instrText xml:space="preserve"> PAGEREF _Toc81659622 \h </w:instrText>
            </w:r>
          </w:ins>
          <w:r>
            <w:rPr>
              <w:noProof/>
              <w:webHidden/>
            </w:rPr>
          </w:r>
          <w:r>
            <w:rPr>
              <w:noProof/>
              <w:webHidden/>
            </w:rPr>
            <w:fldChar w:fldCharType="separate"/>
          </w:r>
          <w:ins w:id="62" w:author="JORGE CONTRERAS ORTIZ" w:date="2021-09-04T14:47:00Z">
            <w:r>
              <w:rPr>
                <w:noProof/>
                <w:webHidden/>
              </w:rPr>
              <w:t>19</w:t>
            </w:r>
            <w:r>
              <w:rPr>
                <w:noProof/>
                <w:webHidden/>
              </w:rPr>
              <w:fldChar w:fldCharType="end"/>
            </w:r>
            <w:r w:rsidRPr="00712DFA">
              <w:rPr>
                <w:rStyle w:val="Hipervnculo"/>
                <w:noProof/>
              </w:rPr>
              <w:fldChar w:fldCharType="end"/>
            </w:r>
          </w:ins>
        </w:p>
        <w:p w14:paraId="39F8927D" w14:textId="522F9F5D" w:rsidR="003E5AE5" w:rsidRDefault="003E5AE5">
          <w:pPr>
            <w:pStyle w:val="TDC4"/>
            <w:tabs>
              <w:tab w:val="left" w:pos="1760"/>
              <w:tab w:val="right" w:leader="dot" w:pos="8494"/>
            </w:tabs>
            <w:rPr>
              <w:ins w:id="63" w:author="JORGE CONTRERAS ORTIZ" w:date="2021-09-04T14:47:00Z"/>
              <w:rFonts w:asciiTheme="minorHAnsi" w:eastAsiaTheme="minorEastAsia" w:hAnsiTheme="minorHAnsi" w:cstheme="minorBidi"/>
              <w:noProof/>
              <w:lang w:eastAsia="es-ES"/>
            </w:rPr>
          </w:pPr>
          <w:ins w:id="6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"_Toc81659623"</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712DFA">
              <w:rPr>
                <w:rStyle w:val="Hipervnculo"/>
                <w:noProof/>
              </w:rPr>
              <w:t>Servicios Backend</w:t>
            </w:r>
            <w:r>
              <w:rPr>
                <w:noProof/>
                <w:webHidden/>
              </w:rPr>
              <w:tab/>
            </w:r>
            <w:r>
              <w:rPr>
                <w:noProof/>
                <w:webHidden/>
              </w:rPr>
              <w:fldChar w:fldCharType="begin"/>
            </w:r>
            <w:r>
              <w:rPr>
                <w:noProof/>
                <w:webHidden/>
              </w:rPr>
              <w:instrText xml:space="preserve"> PAGEREF _Toc81659623 \h </w:instrText>
            </w:r>
          </w:ins>
          <w:r>
            <w:rPr>
              <w:noProof/>
              <w:webHidden/>
            </w:rPr>
          </w:r>
          <w:r>
            <w:rPr>
              <w:noProof/>
              <w:webHidden/>
            </w:rPr>
            <w:fldChar w:fldCharType="separate"/>
          </w:r>
          <w:ins w:id="65" w:author="JORGE CONTRERAS ORTIZ" w:date="2021-09-04T14:47:00Z">
            <w:r>
              <w:rPr>
                <w:noProof/>
                <w:webHidden/>
              </w:rPr>
              <w:t>19</w:t>
            </w:r>
            <w:r>
              <w:rPr>
                <w:noProof/>
                <w:webHidden/>
              </w:rPr>
              <w:fldChar w:fldCharType="end"/>
            </w:r>
            <w:r w:rsidRPr="00712DFA">
              <w:rPr>
                <w:rStyle w:val="Hipervnculo"/>
                <w:noProof/>
              </w:rPr>
              <w:fldChar w:fldCharType="end"/>
            </w:r>
          </w:ins>
        </w:p>
        <w:p w14:paraId="10189FED" w14:textId="284ED390" w:rsidR="003E5AE5" w:rsidRDefault="003E5AE5">
          <w:pPr>
            <w:pStyle w:val="TDC4"/>
            <w:tabs>
              <w:tab w:val="left" w:pos="1760"/>
              <w:tab w:val="right" w:leader="dot" w:pos="8494"/>
            </w:tabs>
            <w:rPr>
              <w:ins w:id="66" w:author="JORGE CONTRERAS ORTIZ" w:date="2021-09-04T14:47:00Z"/>
              <w:rFonts w:asciiTheme="minorHAnsi" w:eastAsiaTheme="minorEastAsia" w:hAnsiTheme="minorHAnsi" w:cstheme="minorBidi"/>
              <w:noProof/>
              <w:lang w:eastAsia="es-ES"/>
            </w:rPr>
          </w:pPr>
          <w:ins w:id="6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"_Toc81659624"</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712DFA">
              <w:rPr>
                <w:rStyle w:val="Hipervnculo"/>
                <w:noProof/>
              </w:rPr>
              <w:t>Aplicaciones</w:t>
            </w:r>
            <w:r>
              <w:rPr>
                <w:noProof/>
                <w:webHidden/>
              </w:rPr>
              <w:tab/>
            </w:r>
            <w:r>
              <w:rPr>
                <w:noProof/>
                <w:webHidden/>
              </w:rPr>
              <w:fldChar w:fldCharType="begin"/>
            </w:r>
            <w:r>
              <w:rPr>
                <w:noProof/>
                <w:webHidden/>
              </w:rPr>
              <w:instrText xml:space="preserve"> PAGEREF _Toc81659624 \h </w:instrText>
            </w:r>
          </w:ins>
          <w:r>
            <w:rPr>
              <w:noProof/>
              <w:webHidden/>
            </w:rPr>
          </w:r>
          <w:r>
            <w:rPr>
              <w:noProof/>
              <w:webHidden/>
            </w:rPr>
            <w:fldChar w:fldCharType="separate"/>
          </w:r>
          <w:ins w:id="68" w:author="JORGE CONTRERAS ORTIZ" w:date="2021-09-04T14:47:00Z">
            <w:r>
              <w:rPr>
                <w:noProof/>
                <w:webHidden/>
              </w:rPr>
              <w:t>20</w:t>
            </w:r>
            <w:r>
              <w:rPr>
                <w:noProof/>
                <w:webHidden/>
              </w:rPr>
              <w:fldChar w:fldCharType="end"/>
            </w:r>
            <w:r w:rsidRPr="00712DFA">
              <w:rPr>
                <w:rStyle w:val="Hipervnculo"/>
                <w:noProof/>
              </w:rPr>
              <w:fldChar w:fldCharType="end"/>
            </w:r>
          </w:ins>
        </w:p>
        <w:p w14:paraId="1BBC0AC3" w14:textId="009480A0" w:rsidR="003E5AE5" w:rsidRDefault="003E5AE5">
          <w:pPr>
            <w:pStyle w:val="TDC3"/>
            <w:rPr>
              <w:ins w:id="69" w:author="JORGE CONTRERAS ORTIZ" w:date="2021-09-04T14:47:00Z"/>
              <w:rFonts w:asciiTheme="minorHAnsi" w:hAnsiTheme="minorHAnsi" w:cstheme="minorBidi"/>
              <w:noProof/>
            </w:rPr>
          </w:pPr>
          <w:ins w:id="7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2.1.3.</w:t>
            </w:r>
            <w:r>
              <w:rPr>
                <w:rFonts w:asciiTheme="minorHAnsi" w:hAnsiTheme="minorHAnsi" w:cstheme="minorBidi"/>
                <w:noProof/>
              </w:rPr>
              <w:tab/>
            </w:r>
            <w:r w:rsidRPr="00712DFA">
              <w:rPr>
                <w:rStyle w:val="Hipervnculo"/>
                <w:noProof/>
              </w:rPr>
              <w:t>SENSORES</w:t>
            </w:r>
            <w:r>
              <w:rPr>
                <w:noProof/>
                <w:webHidden/>
              </w:rPr>
              <w:tab/>
            </w:r>
            <w:r>
              <w:rPr>
                <w:noProof/>
                <w:webHidden/>
              </w:rPr>
              <w:fldChar w:fldCharType="begin"/>
            </w:r>
            <w:r>
              <w:rPr>
                <w:noProof/>
                <w:webHidden/>
              </w:rPr>
              <w:instrText xml:space="preserve"> PAGEREF _Toc81659625 \h </w:instrText>
            </w:r>
          </w:ins>
          <w:r>
            <w:rPr>
              <w:noProof/>
              <w:webHidden/>
            </w:rPr>
          </w:r>
          <w:r>
            <w:rPr>
              <w:noProof/>
              <w:webHidden/>
            </w:rPr>
            <w:fldChar w:fldCharType="separate"/>
          </w:r>
          <w:ins w:id="71" w:author="JORGE CONTRERAS ORTIZ" w:date="2021-09-04T14:47:00Z">
            <w:r>
              <w:rPr>
                <w:noProof/>
                <w:webHidden/>
              </w:rPr>
              <w:t>20</w:t>
            </w:r>
            <w:r>
              <w:rPr>
                <w:noProof/>
                <w:webHidden/>
              </w:rPr>
              <w:fldChar w:fldCharType="end"/>
            </w:r>
            <w:r w:rsidRPr="00712DFA">
              <w:rPr>
                <w:rStyle w:val="Hipervnculo"/>
                <w:noProof/>
              </w:rPr>
              <w:fldChar w:fldCharType="end"/>
            </w:r>
          </w:ins>
        </w:p>
        <w:p w14:paraId="17F58F24" w14:textId="595CA852" w:rsidR="003E5AE5" w:rsidRDefault="003E5AE5">
          <w:pPr>
            <w:pStyle w:val="TDC3"/>
            <w:rPr>
              <w:ins w:id="72" w:author="JORGE CONTRERAS ORTIZ" w:date="2021-09-04T14:47:00Z"/>
              <w:rFonts w:asciiTheme="minorHAnsi" w:hAnsiTheme="minorHAnsi" w:cstheme="minorBidi"/>
              <w:noProof/>
            </w:rPr>
          </w:pPr>
          <w:ins w:id="7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2.1.4.</w:t>
            </w:r>
            <w:r>
              <w:rPr>
                <w:rFonts w:asciiTheme="minorHAnsi" w:hAnsiTheme="minorHAnsi" w:cstheme="minorBidi"/>
                <w:noProof/>
              </w:rPr>
              <w:tab/>
            </w:r>
            <w:r w:rsidRPr="00712DFA">
              <w:rPr>
                <w:rStyle w:val="Hipervnculo"/>
                <w:noProof/>
              </w:rPr>
              <w:t>ARQUITECTURA [3]</w:t>
            </w:r>
            <w:r>
              <w:rPr>
                <w:noProof/>
                <w:webHidden/>
              </w:rPr>
              <w:tab/>
            </w:r>
            <w:r>
              <w:rPr>
                <w:noProof/>
                <w:webHidden/>
              </w:rPr>
              <w:fldChar w:fldCharType="begin"/>
            </w:r>
            <w:r>
              <w:rPr>
                <w:noProof/>
                <w:webHidden/>
              </w:rPr>
              <w:instrText xml:space="preserve"> PAGEREF _Toc81659626 \h </w:instrText>
            </w:r>
          </w:ins>
          <w:r>
            <w:rPr>
              <w:noProof/>
              <w:webHidden/>
            </w:rPr>
          </w:r>
          <w:r>
            <w:rPr>
              <w:noProof/>
              <w:webHidden/>
            </w:rPr>
            <w:fldChar w:fldCharType="separate"/>
          </w:r>
          <w:ins w:id="74" w:author="JORGE CONTRERAS ORTIZ" w:date="2021-09-04T14:47:00Z">
            <w:r>
              <w:rPr>
                <w:noProof/>
                <w:webHidden/>
              </w:rPr>
              <w:t>20</w:t>
            </w:r>
            <w:r>
              <w:rPr>
                <w:noProof/>
                <w:webHidden/>
              </w:rPr>
              <w:fldChar w:fldCharType="end"/>
            </w:r>
            <w:r w:rsidRPr="00712DFA">
              <w:rPr>
                <w:rStyle w:val="Hipervnculo"/>
                <w:noProof/>
              </w:rPr>
              <w:fldChar w:fldCharType="end"/>
            </w:r>
          </w:ins>
        </w:p>
        <w:p w14:paraId="428129AD" w14:textId="5FFCD04F" w:rsidR="003E5AE5" w:rsidRDefault="003E5AE5">
          <w:pPr>
            <w:pStyle w:val="TDC4"/>
            <w:tabs>
              <w:tab w:val="left" w:pos="1760"/>
              <w:tab w:val="right" w:leader="dot" w:pos="8494"/>
            </w:tabs>
            <w:rPr>
              <w:ins w:id="75" w:author="JORGE CONTRERAS ORTIZ" w:date="2021-09-04T14:47:00Z"/>
              <w:rFonts w:asciiTheme="minorHAnsi" w:eastAsiaTheme="minorEastAsia" w:hAnsiTheme="minorHAnsi" w:cstheme="minorBidi"/>
              <w:noProof/>
              <w:lang w:eastAsia="es-ES"/>
            </w:rPr>
          </w:pPr>
          <w:ins w:id="7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712DFA">
              <w:rPr>
                <w:rStyle w:val="Hipervnculo"/>
                <w:noProof/>
              </w:rPr>
              <w:t>Capa de Sensorizado</w:t>
            </w:r>
            <w:r>
              <w:rPr>
                <w:noProof/>
                <w:webHidden/>
              </w:rPr>
              <w:tab/>
            </w:r>
            <w:r>
              <w:rPr>
                <w:noProof/>
                <w:webHidden/>
              </w:rPr>
              <w:fldChar w:fldCharType="begin"/>
            </w:r>
            <w:r>
              <w:rPr>
                <w:noProof/>
                <w:webHidden/>
              </w:rPr>
              <w:instrText xml:space="preserve"> PAGEREF _Toc81659627 \h </w:instrText>
            </w:r>
          </w:ins>
          <w:r>
            <w:rPr>
              <w:noProof/>
              <w:webHidden/>
            </w:rPr>
          </w:r>
          <w:r>
            <w:rPr>
              <w:noProof/>
              <w:webHidden/>
            </w:rPr>
            <w:fldChar w:fldCharType="separate"/>
          </w:r>
          <w:ins w:id="77" w:author="JORGE CONTRERAS ORTIZ" w:date="2021-09-04T14:47:00Z">
            <w:r>
              <w:rPr>
                <w:noProof/>
                <w:webHidden/>
              </w:rPr>
              <w:t>21</w:t>
            </w:r>
            <w:r>
              <w:rPr>
                <w:noProof/>
                <w:webHidden/>
              </w:rPr>
              <w:fldChar w:fldCharType="end"/>
            </w:r>
            <w:r w:rsidRPr="00712DFA">
              <w:rPr>
                <w:rStyle w:val="Hipervnculo"/>
                <w:noProof/>
              </w:rPr>
              <w:fldChar w:fldCharType="end"/>
            </w:r>
          </w:ins>
        </w:p>
        <w:p w14:paraId="7028A444" w14:textId="7E4E1D38" w:rsidR="003E5AE5" w:rsidRDefault="003E5AE5">
          <w:pPr>
            <w:pStyle w:val="TDC4"/>
            <w:tabs>
              <w:tab w:val="left" w:pos="1760"/>
              <w:tab w:val="right" w:leader="dot" w:pos="8494"/>
            </w:tabs>
            <w:rPr>
              <w:ins w:id="78" w:author="JORGE CONTRERAS ORTIZ" w:date="2021-09-04T14:47:00Z"/>
              <w:rFonts w:asciiTheme="minorHAnsi" w:eastAsiaTheme="minorEastAsia" w:hAnsiTheme="minorHAnsi" w:cstheme="minorBidi"/>
              <w:noProof/>
              <w:lang w:eastAsia="es-ES"/>
            </w:rPr>
          </w:pPr>
          <w:ins w:id="7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"_Toc81659628"</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712DFA">
              <w:rPr>
                <w:rStyle w:val="Hipervnculo"/>
                <w:noProof/>
              </w:rPr>
              <w:t>Capa de Red</w:t>
            </w:r>
            <w:r>
              <w:rPr>
                <w:noProof/>
                <w:webHidden/>
              </w:rPr>
              <w:tab/>
            </w:r>
            <w:r>
              <w:rPr>
                <w:noProof/>
                <w:webHidden/>
              </w:rPr>
              <w:fldChar w:fldCharType="begin"/>
            </w:r>
            <w:r>
              <w:rPr>
                <w:noProof/>
                <w:webHidden/>
              </w:rPr>
              <w:instrText xml:space="preserve"> PAGEREF _Toc81659628 \h </w:instrText>
            </w:r>
          </w:ins>
          <w:r>
            <w:rPr>
              <w:noProof/>
              <w:webHidden/>
            </w:rPr>
          </w:r>
          <w:r>
            <w:rPr>
              <w:noProof/>
              <w:webHidden/>
            </w:rPr>
            <w:fldChar w:fldCharType="separate"/>
          </w:r>
          <w:ins w:id="80" w:author="JORGE CONTRERAS ORTIZ" w:date="2021-09-04T14:47:00Z">
            <w:r>
              <w:rPr>
                <w:noProof/>
                <w:webHidden/>
              </w:rPr>
              <w:t>21</w:t>
            </w:r>
            <w:r>
              <w:rPr>
                <w:noProof/>
                <w:webHidden/>
              </w:rPr>
              <w:fldChar w:fldCharType="end"/>
            </w:r>
            <w:r w:rsidRPr="00712DFA">
              <w:rPr>
                <w:rStyle w:val="Hipervnculo"/>
                <w:noProof/>
              </w:rPr>
              <w:fldChar w:fldCharType="end"/>
            </w:r>
          </w:ins>
        </w:p>
        <w:p w14:paraId="6232BD69" w14:textId="23D8454B" w:rsidR="003E5AE5" w:rsidRDefault="003E5AE5">
          <w:pPr>
            <w:pStyle w:val="TDC4"/>
            <w:tabs>
              <w:tab w:val="left" w:pos="1760"/>
              <w:tab w:val="right" w:leader="dot" w:pos="8494"/>
            </w:tabs>
            <w:rPr>
              <w:ins w:id="81" w:author="JORGE CONTRERAS ORTIZ" w:date="2021-09-04T14:47:00Z"/>
              <w:rFonts w:asciiTheme="minorHAnsi" w:eastAsiaTheme="minorEastAsia" w:hAnsiTheme="minorHAnsi" w:cstheme="minorBidi"/>
              <w:noProof/>
              <w:lang w:eastAsia="es-ES"/>
            </w:rPr>
          </w:pPr>
          <w:ins w:id="8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"_Toc81659629"</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712DFA">
              <w:rPr>
                <w:rStyle w:val="Hipervnculo"/>
                <w:noProof/>
              </w:rPr>
              <w:t>Capa de Servicio</w:t>
            </w:r>
            <w:r>
              <w:rPr>
                <w:noProof/>
                <w:webHidden/>
              </w:rPr>
              <w:tab/>
            </w:r>
            <w:r>
              <w:rPr>
                <w:noProof/>
                <w:webHidden/>
              </w:rPr>
              <w:fldChar w:fldCharType="begin"/>
            </w:r>
            <w:r>
              <w:rPr>
                <w:noProof/>
                <w:webHidden/>
              </w:rPr>
              <w:instrText xml:space="preserve"> PAGEREF _Toc81659629 \h </w:instrText>
            </w:r>
          </w:ins>
          <w:r>
            <w:rPr>
              <w:noProof/>
              <w:webHidden/>
            </w:rPr>
          </w:r>
          <w:r>
            <w:rPr>
              <w:noProof/>
              <w:webHidden/>
            </w:rPr>
            <w:fldChar w:fldCharType="separate"/>
          </w:r>
          <w:ins w:id="83" w:author="JORGE CONTRERAS ORTIZ" w:date="2021-09-04T14:47:00Z">
            <w:r>
              <w:rPr>
                <w:noProof/>
                <w:webHidden/>
              </w:rPr>
              <w:t>21</w:t>
            </w:r>
            <w:r>
              <w:rPr>
                <w:noProof/>
                <w:webHidden/>
              </w:rPr>
              <w:fldChar w:fldCharType="end"/>
            </w:r>
            <w:r w:rsidRPr="00712DFA">
              <w:rPr>
                <w:rStyle w:val="Hipervnculo"/>
                <w:noProof/>
              </w:rPr>
              <w:fldChar w:fldCharType="end"/>
            </w:r>
          </w:ins>
        </w:p>
        <w:p w14:paraId="4F9956F6" w14:textId="3AD4C4C3" w:rsidR="003E5AE5" w:rsidRDefault="003E5AE5">
          <w:pPr>
            <w:pStyle w:val="TDC4"/>
            <w:tabs>
              <w:tab w:val="left" w:pos="1760"/>
              <w:tab w:val="right" w:leader="dot" w:pos="8494"/>
            </w:tabs>
            <w:rPr>
              <w:ins w:id="84" w:author="JORGE CONTRERAS ORTIZ" w:date="2021-09-04T14:47:00Z"/>
              <w:rFonts w:asciiTheme="minorHAnsi" w:eastAsiaTheme="minorEastAsia" w:hAnsiTheme="minorHAnsi" w:cstheme="minorBidi"/>
              <w:noProof/>
              <w:lang w:eastAsia="es-ES"/>
            </w:rPr>
          </w:pPr>
          <w:ins w:id="8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"_Toc81659630"</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712DFA">
              <w:rPr>
                <w:rStyle w:val="Hipervnculo"/>
                <w:noProof/>
              </w:rPr>
              <w:t>Capa de Interfaz</w:t>
            </w:r>
            <w:r>
              <w:rPr>
                <w:noProof/>
                <w:webHidden/>
              </w:rPr>
              <w:tab/>
            </w:r>
            <w:r>
              <w:rPr>
                <w:noProof/>
                <w:webHidden/>
              </w:rPr>
              <w:fldChar w:fldCharType="begin"/>
            </w:r>
            <w:r>
              <w:rPr>
                <w:noProof/>
                <w:webHidden/>
              </w:rPr>
              <w:instrText xml:space="preserve"> PAGEREF _Toc81659630 \h </w:instrText>
            </w:r>
          </w:ins>
          <w:r>
            <w:rPr>
              <w:noProof/>
              <w:webHidden/>
            </w:rPr>
          </w:r>
          <w:r>
            <w:rPr>
              <w:noProof/>
              <w:webHidden/>
            </w:rPr>
            <w:fldChar w:fldCharType="separate"/>
          </w:r>
          <w:ins w:id="86" w:author="JORGE CONTRERAS ORTIZ" w:date="2021-09-04T14:47:00Z">
            <w:r>
              <w:rPr>
                <w:noProof/>
                <w:webHidden/>
              </w:rPr>
              <w:t>22</w:t>
            </w:r>
            <w:r>
              <w:rPr>
                <w:noProof/>
                <w:webHidden/>
              </w:rPr>
              <w:fldChar w:fldCharType="end"/>
            </w:r>
            <w:r w:rsidRPr="00712DFA">
              <w:rPr>
                <w:rStyle w:val="Hipervnculo"/>
                <w:noProof/>
              </w:rPr>
              <w:fldChar w:fldCharType="end"/>
            </w:r>
          </w:ins>
        </w:p>
        <w:p w14:paraId="48A9F1D6" w14:textId="68B2A30A" w:rsidR="003E5AE5" w:rsidRDefault="003E5AE5">
          <w:pPr>
            <w:pStyle w:val="TDC2"/>
            <w:tabs>
              <w:tab w:val="left" w:pos="880"/>
              <w:tab w:val="right" w:leader="dot" w:pos="8494"/>
            </w:tabs>
            <w:rPr>
              <w:ins w:id="87" w:author="JORGE CONTRERAS ORTIZ" w:date="2021-09-04T14:47:00Z"/>
              <w:rFonts w:asciiTheme="minorHAnsi" w:eastAsiaTheme="minorEastAsia" w:hAnsiTheme="minorHAnsi" w:cstheme="minorBidi"/>
              <w:noProof/>
              <w:lang w:eastAsia="es-ES"/>
            </w:rPr>
          </w:pPr>
          <w:ins w:id="8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w:t>
            </w:r>
            <w:r>
              <w:rPr>
                <w:rFonts w:asciiTheme="minorHAnsi" w:eastAsiaTheme="minorEastAsia" w:hAnsiTheme="minorHAnsi" w:cstheme="minorBidi"/>
                <w:noProof/>
                <w:lang w:eastAsia="es-ES"/>
              </w:rPr>
              <w:tab/>
            </w:r>
            <w:r w:rsidRPr="00712DFA">
              <w:rPr>
                <w:rStyle w:val="Hipervnculo"/>
                <w:noProof/>
              </w:rPr>
              <w:t>6LoWPAN [4]</w:t>
            </w:r>
            <w:r>
              <w:rPr>
                <w:noProof/>
                <w:webHidden/>
              </w:rPr>
              <w:tab/>
            </w:r>
            <w:r>
              <w:rPr>
                <w:noProof/>
                <w:webHidden/>
              </w:rPr>
              <w:fldChar w:fldCharType="begin"/>
            </w:r>
            <w:r>
              <w:rPr>
                <w:noProof/>
                <w:webHidden/>
              </w:rPr>
              <w:instrText xml:space="preserve"> PAGEREF _Toc81659631 \h </w:instrText>
            </w:r>
          </w:ins>
          <w:r>
            <w:rPr>
              <w:noProof/>
              <w:webHidden/>
            </w:rPr>
          </w:r>
          <w:r>
            <w:rPr>
              <w:noProof/>
              <w:webHidden/>
            </w:rPr>
            <w:fldChar w:fldCharType="separate"/>
          </w:r>
          <w:ins w:id="89" w:author="JORGE CONTRERAS ORTIZ" w:date="2021-09-04T14:47:00Z">
            <w:r>
              <w:rPr>
                <w:noProof/>
                <w:webHidden/>
              </w:rPr>
              <w:t>22</w:t>
            </w:r>
            <w:r>
              <w:rPr>
                <w:noProof/>
                <w:webHidden/>
              </w:rPr>
              <w:fldChar w:fldCharType="end"/>
            </w:r>
            <w:r w:rsidRPr="00712DFA">
              <w:rPr>
                <w:rStyle w:val="Hipervnculo"/>
                <w:noProof/>
              </w:rPr>
              <w:fldChar w:fldCharType="end"/>
            </w:r>
          </w:ins>
        </w:p>
        <w:p w14:paraId="3AAF69BF" w14:textId="38D4D0D1" w:rsidR="003E5AE5" w:rsidRDefault="003E5AE5">
          <w:pPr>
            <w:pStyle w:val="TDC3"/>
            <w:rPr>
              <w:ins w:id="90" w:author="JORGE CONTRERAS ORTIZ" w:date="2021-09-04T14:47:00Z"/>
              <w:rFonts w:asciiTheme="minorHAnsi" w:hAnsiTheme="minorHAnsi" w:cstheme="minorBidi"/>
              <w:noProof/>
            </w:rPr>
          </w:pPr>
          <w:ins w:id="9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2.2.1.</w:t>
            </w:r>
            <w:r>
              <w:rPr>
                <w:rFonts w:asciiTheme="minorHAnsi" w:hAnsiTheme="minorHAnsi" w:cstheme="minorBidi"/>
                <w:noProof/>
              </w:rPr>
              <w:tab/>
            </w:r>
            <w:r w:rsidRPr="00712DFA">
              <w:rPr>
                <w:rStyle w:val="Hipervnculo"/>
                <w:noProof/>
              </w:rPr>
              <w:t>Significado 6LoWPAN [4]</w:t>
            </w:r>
            <w:r>
              <w:rPr>
                <w:noProof/>
                <w:webHidden/>
              </w:rPr>
              <w:tab/>
            </w:r>
            <w:r>
              <w:rPr>
                <w:noProof/>
                <w:webHidden/>
              </w:rPr>
              <w:fldChar w:fldCharType="begin"/>
            </w:r>
            <w:r>
              <w:rPr>
                <w:noProof/>
                <w:webHidden/>
              </w:rPr>
              <w:instrText xml:space="preserve"> PAGEREF _Toc81659632 \h </w:instrText>
            </w:r>
          </w:ins>
          <w:r>
            <w:rPr>
              <w:noProof/>
              <w:webHidden/>
            </w:rPr>
          </w:r>
          <w:r>
            <w:rPr>
              <w:noProof/>
              <w:webHidden/>
            </w:rPr>
            <w:fldChar w:fldCharType="separate"/>
          </w:r>
          <w:ins w:id="92" w:author="JORGE CONTRERAS ORTIZ" w:date="2021-09-04T14:47:00Z">
            <w:r>
              <w:rPr>
                <w:noProof/>
                <w:webHidden/>
              </w:rPr>
              <w:t>23</w:t>
            </w:r>
            <w:r>
              <w:rPr>
                <w:noProof/>
                <w:webHidden/>
              </w:rPr>
              <w:fldChar w:fldCharType="end"/>
            </w:r>
            <w:r w:rsidRPr="00712DFA">
              <w:rPr>
                <w:rStyle w:val="Hipervnculo"/>
                <w:noProof/>
              </w:rPr>
              <w:fldChar w:fldCharType="end"/>
            </w:r>
          </w:ins>
        </w:p>
        <w:p w14:paraId="76789767" w14:textId="420E0094" w:rsidR="003E5AE5" w:rsidRDefault="003E5AE5">
          <w:pPr>
            <w:pStyle w:val="TDC3"/>
            <w:rPr>
              <w:ins w:id="93" w:author="JORGE CONTRERAS ORTIZ" w:date="2021-09-04T14:47:00Z"/>
              <w:rFonts w:asciiTheme="minorHAnsi" w:hAnsiTheme="minorHAnsi" w:cstheme="minorBidi"/>
              <w:noProof/>
            </w:rPr>
          </w:pPr>
          <w:ins w:id="9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2.2.2.</w:t>
            </w:r>
            <w:r>
              <w:rPr>
                <w:rFonts w:asciiTheme="minorHAnsi" w:hAnsiTheme="minorHAnsi" w:cstheme="minorBidi"/>
                <w:noProof/>
              </w:rPr>
              <w:tab/>
            </w:r>
            <w:r w:rsidRPr="00712DFA">
              <w:rPr>
                <w:rStyle w:val="Hipervnculo"/>
                <w:noProof/>
              </w:rPr>
              <w:t>Pila de Protocolos de 6LoWPAN [4]–[6]</w:t>
            </w:r>
            <w:r>
              <w:rPr>
                <w:noProof/>
                <w:webHidden/>
              </w:rPr>
              <w:tab/>
            </w:r>
            <w:r>
              <w:rPr>
                <w:noProof/>
                <w:webHidden/>
              </w:rPr>
              <w:fldChar w:fldCharType="begin"/>
            </w:r>
            <w:r>
              <w:rPr>
                <w:noProof/>
                <w:webHidden/>
              </w:rPr>
              <w:instrText xml:space="preserve"> PAGEREF _Toc81659633 \h </w:instrText>
            </w:r>
          </w:ins>
          <w:r>
            <w:rPr>
              <w:noProof/>
              <w:webHidden/>
            </w:rPr>
          </w:r>
          <w:r>
            <w:rPr>
              <w:noProof/>
              <w:webHidden/>
            </w:rPr>
            <w:fldChar w:fldCharType="separate"/>
          </w:r>
          <w:ins w:id="95" w:author="JORGE CONTRERAS ORTIZ" w:date="2021-09-04T14:47:00Z">
            <w:r>
              <w:rPr>
                <w:noProof/>
                <w:webHidden/>
              </w:rPr>
              <w:t>23</w:t>
            </w:r>
            <w:r>
              <w:rPr>
                <w:noProof/>
                <w:webHidden/>
              </w:rPr>
              <w:fldChar w:fldCharType="end"/>
            </w:r>
            <w:r w:rsidRPr="00712DFA">
              <w:rPr>
                <w:rStyle w:val="Hipervnculo"/>
                <w:noProof/>
              </w:rPr>
              <w:fldChar w:fldCharType="end"/>
            </w:r>
          </w:ins>
        </w:p>
        <w:p w14:paraId="0B555484" w14:textId="15053B79" w:rsidR="003E5AE5" w:rsidRDefault="003E5AE5">
          <w:pPr>
            <w:pStyle w:val="TDC3"/>
            <w:rPr>
              <w:ins w:id="96" w:author="JORGE CONTRERAS ORTIZ" w:date="2021-09-04T14:47:00Z"/>
              <w:rFonts w:asciiTheme="minorHAnsi" w:hAnsiTheme="minorHAnsi" w:cstheme="minorBidi"/>
              <w:noProof/>
            </w:rPr>
          </w:pPr>
          <w:ins w:id="9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2.2.3.</w:t>
            </w:r>
            <w:r>
              <w:rPr>
                <w:rFonts w:asciiTheme="minorHAnsi" w:hAnsiTheme="minorHAnsi" w:cstheme="minorBidi"/>
                <w:noProof/>
              </w:rPr>
              <w:tab/>
            </w:r>
            <w:r w:rsidRPr="00712DFA">
              <w:rPr>
                <w:rStyle w:val="Hipervnculo"/>
                <w:noProof/>
              </w:rPr>
              <w:t>Principales características de 6LoWPAN [7]</w:t>
            </w:r>
            <w:r>
              <w:rPr>
                <w:noProof/>
                <w:webHidden/>
              </w:rPr>
              <w:tab/>
            </w:r>
            <w:r>
              <w:rPr>
                <w:noProof/>
                <w:webHidden/>
              </w:rPr>
              <w:fldChar w:fldCharType="begin"/>
            </w:r>
            <w:r>
              <w:rPr>
                <w:noProof/>
                <w:webHidden/>
              </w:rPr>
              <w:instrText xml:space="preserve"> PAGEREF _Toc81659634 \h </w:instrText>
            </w:r>
          </w:ins>
          <w:r>
            <w:rPr>
              <w:noProof/>
              <w:webHidden/>
            </w:rPr>
          </w:r>
          <w:r>
            <w:rPr>
              <w:noProof/>
              <w:webHidden/>
            </w:rPr>
            <w:fldChar w:fldCharType="separate"/>
          </w:r>
          <w:ins w:id="98" w:author="JORGE CONTRERAS ORTIZ" w:date="2021-09-04T14:47:00Z">
            <w:r>
              <w:rPr>
                <w:noProof/>
                <w:webHidden/>
              </w:rPr>
              <w:t>24</w:t>
            </w:r>
            <w:r>
              <w:rPr>
                <w:noProof/>
                <w:webHidden/>
              </w:rPr>
              <w:fldChar w:fldCharType="end"/>
            </w:r>
            <w:r w:rsidRPr="00712DFA">
              <w:rPr>
                <w:rStyle w:val="Hipervnculo"/>
                <w:noProof/>
              </w:rPr>
              <w:fldChar w:fldCharType="end"/>
            </w:r>
          </w:ins>
        </w:p>
        <w:p w14:paraId="6397F670" w14:textId="59696825" w:rsidR="003E5AE5" w:rsidRDefault="003E5AE5">
          <w:pPr>
            <w:pStyle w:val="TDC4"/>
            <w:tabs>
              <w:tab w:val="left" w:pos="1760"/>
              <w:tab w:val="right" w:leader="dot" w:pos="8494"/>
            </w:tabs>
            <w:rPr>
              <w:ins w:id="99" w:author="JORGE CONTRERAS ORTIZ" w:date="2021-09-04T14:47:00Z"/>
              <w:rFonts w:asciiTheme="minorHAnsi" w:eastAsiaTheme="minorEastAsia" w:hAnsiTheme="minorHAnsi" w:cstheme="minorBidi"/>
              <w:noProof/>
              <w:lang w:eastAsia="es-ES"/>
            </w:rPr>
          </w:pPr>
          <w:ins w:id="10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"_Toc81659635"</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712DFA">
              <w:rPr>
                <w:rStyle w:val="Hipervnculo"/>
                <w:noProof/>
              </w:rPr>
              <w:t>Compresión de cabecera</w:t>
            </w:r>
            <w:r>
              <w:rPr>
                <w:noProof/>
                <w:webHidden/>
              </w:rPr>
              <w:tab/>
            </w:r>
            <w:r>
              <w:rPr>
                <w:noProof/>
                <w:webHidden/>
              </w:rPr>
              <w:fldChar w:fldCharType="begin"/>
            </w:r>
            <w:r>
              <w:rPr>
                <w:noProof/>
                <w:webHidden/>
              </w:rPr>
              <w:instrText xml:space="preserve"> PAGEREF _Toc81659635 \h </w:instrText>
            </w:r>
          </w:ins>
          <w:r>
            <w:rPr>
              <w:noProof/>
              <w:webHidden/>
            </w:rPr>
          </w:r>
          <w:r>
            <w:rPr>
              <w:noProof/>
              <w:webHidden/>
            </w:rPr>
            <w:fldChar w:fldCharType="separate"/>
          </w:r>
          <w:ins w:id="101" w:author="JORGE CONTRERAS ORTIZ" w:date="2021-09-04T14:47:00Z">
            <w:r>
              <w:rPr>
                <w:noProof/>
                <w:webHidden/>
              </w:rPr>
              <w:t>25</w:t>
            </w:r>
            <w:r>
              <w:rPr>
                <w:noProof/>
                <w:webHidden/>
              </w:rPr>
              <w:fldChar w:fldCharType="end"/>
            </w:r>
            <w:r w:rsidRPr="00712DFA">
              <w:rPr>
                <w:rStyle w:val="Hipervnculo"/>
                <w:noProof/>
              </w:rPr>
              <w:fldChar w:fldCharType="end"/>
            </w:r>
          </w:ins>
        </w:p>
        <w:p w14:paraId="57D60027" w14:textId="6B9D3366" w:rsidR="003E5AE5" w:rsidRDefault="003E5AE5">
          <w:pPr>
            <w:pStyle w:val="TDC4"/>
            <w:tabs>
              <w:tab w:val="left" w:pos="1760"/>
              <w:tab w:val="right" w:leader="dot" w:pos="8494"/>
            </w:tabs>
            <w:rPr>
              <w:ins w:id="102" w:author="JORGE CONTRERAS ORTIZ" w:date="2021-09-04T14:47:00Z"/>
              <w:rFonts w:asciiTheme="minorHAnsi" w:eastAsiaTheme="minorEastAsia" w:hAnsiTheme="minorHAnsi" w:cstheme="minorBidi"/>
              <w:noProof/>
              <w:lang w:eastAsia="es-ES"/>
            </w:rPr>
          </w:pPr>
          <w:ins w:id="10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"_Toc81659636"</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712DFA">
              <w:rPr>
                <w:rStyle w:val="Hipervnculo"/>
                <w:noProof/>
              </w:rPr>
              <w:t>Enrutamiento</w:t>
            </w:r>
            <w:r>
              <w:rPr>
                <w:noProof/>
                <w:webHidden/>
              </w:rPr>
              <w:tab/>
            </w:r>
            <w:r>
              <w:rPr>
                <w:noProof/>
                <w:webHidden/>
              </w:rPr>
              <w:fldChar w:fldCharType="begin"/>
            </w:r>
            <w:r>
              <w:rPr>
                <w:noProof/>
                <w:webHidden/>
              </w:rPr>
              <w:instrText xml:space="preserve"> PAGEREF _Toc81659636 \h </w:instrText>
            </w:r>
          </w:ins>
          <w:r>
            <w:rPr>
              <w:noProof/>
              <w:webHidden/>
            </w:rPr>
          </w:r>
          <w:r>
            <w:rPr>
              <w:noProof/>
              <w:webHidden/>
            </w:rPr>
            <w:fldChar w:fldCharType="separate"/>
          </w:r>
          <w:ins w:id="104" w:author="JORGE CONTRERAS ORTIZ" w:date="2021-09-04T14:47:00Z">
            <w:r>
              <w:rPr>
                <w:noProof/>
                <w:webHidden/>
              </w:rPr>
              <w:t>25</w:t>
            </w:r>
            <w:r>
              <w:rPr>
                <w:noProof/>
                <w:webHidden/>
              </w:rPr>
              <w:fldChar w:fldCharType="end"/>
            </w:r>
            <w:r w:rsidRPr="00712DFA">
              <w:rPr>
                <w:rStyle w:val="Hipervnculo"/>
                <w:noProof/>
              </w:rPr>
              <w:fldChar w:fldCharType="end"/>
            </w:r>
          </w:ins>
        </w:p>
        <w:p w14:paraId="47D0AD5C" w14:textId="30E3D401" w:rsidR="003E5AE5" w:rsidRDefault="003E5AE5">
          <w:pPr>
            <w:pStyle w:val="TDC4"/>
            <w:tabs>
              <w:tab w:val="left" w:pos="1760"/>
              <w:tab w:val="right" w:leader="dot" w:pos="8494"/>
            </w:tabs>
            <w:rPr>
              <w:ins w:id="105" w:author="JORGE CONTRERAS ORTIZ" w:date="2021-09-04T14:47:00Z"/>
              <w:rFonts w:asciiTheme="minorHAnsi" w:eastAsiaTheme="minorEastAsia" w:hAnsiTheme="minorHAnsi" w:cstheme="minorBidi"/>
              <w:noProof/>
              <w:lang w:eastAsia="es-ES"/>
            </w:rPr>
          </w:pPr>
          <w:ins w:id="10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712DFA">
              <w:rPr>
                <w:rStyle w:val="Hipervnculo"/>
                <w:noProof/>
              </w:rPr>
              <w:t>Seguridad</w:t>
            </w:r>
            <w:r>
              <w:rPr>
                <w:noProof/>
                <w:webHidden/>
              </w:rPr>
              <w:tab/>
            </w:r>
            <w:r>
              <w:rPr>
                <w:noProof/>
                <w:webHidden/>
              </w:rPr>
              <w:fldChar w:fldCharType="begin"/>
            </w:r>
            <w:r>
              <w:rPr>
                <w:noProof/>
                <w:webHidden/>
              </w:rPr>
              <w:instrText xml:space="preserve"> PAGEREF _Toc81659637 \h </w:instrText>
            </w:r>
          </w:ins>
          <w:r>
            <w:rPr>
              <w:noProof/>
              <w:webHidden/>
            </w:rPr>
          </w:r>
          <w:r>
            <w:rPr>
              <w:noProof/>
              <w:webHidden/>
            </w:rPr>
            <w:fldChar w:fldCharType="separate"/>
          </w:r>
          <w:ins w:id="107" w:author="JORGE CONTRERAS ORTIZ" w:date="2021-09-04T14:47:00Z">
            <w:r>
              <w:rPr>
                <w:noProof/>
                <w:webHidden/>
              </w:rPr>
              <w:t>25</w:t>
            </w:r>
            <w:r>
              <w:rPr>
                <w:noProof/>
                <w:webHidden/>
              </w:rPr>
              <w:fldChar w:fldCharType="end"/>
            </w:r>
            <w:r w:rsidRPr="00712DFA">
              <w:rPr>
                <w:rStyle w:val="Hipervnculo"/>
                <w:noProof/>
              </w:rPr>
              <w:fldChar w:fldCharType="end"/>
            </w:r>
          </w:ins>
        </w:p>
        <w:p w14:paraId="2B97906B" w14:textId="38911599" w:rsidR="003E5AE5" w:rsidRDefault="003E5AE5">
          <w:pPr>
            <w:pStyle w:val="TDC4"/>
            <w:tabs>
              <w:tab w:val="left" w:pos="1760"/>
              <w:tab w:val="right" w:leader="dot" w:pos="8494"/>
            </w:tabs>
            <w:rPr>
              <w:ins w:id="108" w:author="JORGE CONTRERAS ORTIZ" w:date="2021-09-04T14:47:00Z"/>
              <w:rFonts w:asciiTheme="minorHAnsi" w:eastAsiaTheme="minorEastAsia" w:hAnsiTheme="minorHAnsi" w:cstheme="minorBidi"/>
              <w:noProof/>
              <w:lang w:eastAsia="es-ES"/>
            </w:rPr>
          </w:pPr>
          <w:ins w:id="10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"_Toc81659638"</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712DFA">
              <w:rPr>
                <w:rStyle w:val="Hipervnculo"/>
                <w:noProof/>
              </w:rPr>
              <w:t>Protocolos de aplicación</w:t>
            </w:r>
            <w:r>
              <w:rPr>
                <w:noProof/>
                <w:webHidden/>
              </w:rPr>
              <w:tab/>
            </w:r>
            <w:r>
              <w:rPr>
                <w:noProof/>
                <w:webHidden/>
              </w:rPr>
              <w:fldChar w:fldCharType="begin"/>
            </w:r>
            <w:r>
              <w:rPr>
                <w:noProof/>
                <w:webHidden/>
              </w:rPr>
              <w:instrText xml:space="preserve"> PAGEREF _Toc81659638 \h </w:instrText>
            </w:r>
          </w:ins>
          <w:r>
            <w:rPr>
              <w:noProof/>
              <w:webHidden/>
            </w:rPr>
          </w:r>
          <w:r>
            <w:rPr>
              <w:noProof/>
              <w:webHidden/>
            </w:rPr>
            <w:fldChar w:fldCharType="separate"/>
          </w:r>
          <w:ins w:id="110" w:author="JORGE CONTRERAS ORTIZ" w:date="2021-09-04T14:47:00Z">
            <w:r>
              <w:rPr>
                <w:noProof/>
                <w:webHidden/>
              </w:rPr>
              <w:t>25</w:t>
            </w:r>
            <w:r>
              <w:rPr>
                <w:noProof/>
                <w:webHidden/>
              </w:rPr>
              <w:fldChar w:fldCharType="end"/>
            </w:r>
            <w:r w:rsidRPr="00712DFA">
              <w:rPr>
                <w:rStyle w:val="Hipervnculo"/>
                <w:noProof/>
              </w:rPr>
              <w:fldChar w:fldCharType="end"/>
            </w:r>
          </w:ins>
        </w:p>
        <w:p w14:paraId="708C2538" w14:textId="26517809" w:rsidR="003E5AE5" w:rsidRDefault="003E5AE5">
          <w:pPr>
            <w:pStyle w:val="TDC3"/>
            <w:rPr>
              <w:ins w:id="111" w:author="JORGE CONTRERAS ORTIZ" w:date="2021-09-04T14:47:00Z"/>
              <w:rFonts w:asciiTheme="minorHAnsi" w:hAnsiTheme="minorHAnsi" w:cstheme="minorBidi"/>
              <w:noProof/>
            </w:rPr>
          </w:pPr>
          <w:ins w:id="11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"_Toc81659639"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2.2.4.</w:t>
            </w:r>
            <w:r>
              <w:rPr>
                <w:rFonts w:asciiTheme="minorHAnsi" w:hAnsiTheme="minorHAnsi" w:cstheme="minorBidi"/>
                <w:noProof/>
              </w:rPr>
              <w:tab/>
            </w:r>
            <w:r w:rsidRPr="00712DFA">
              <w:rPr>
                <w:rStyle w:val="Hipervnculo"/>
                <w:noProof/>
              </w:rPr>
              <w:t>Retos de 6LoWPAN</w:t>
            </w:r>
            <w:r>
              <w:rPr>
                <w:noProof/>
                <w:webHidden/>
              </w:rPr>
              <w:tab/>
            </w:r>
            <w:r>
              <w:rPr>
                <w:noProof/>
                <w:webHidden/>
              </w:rPr>
              <w:fldChar w:fldCharType="begin"/>
            </w:r>
            <w:r>
              <w:rPr>
                <w:noProof/>
                <w:webHidden/>
              </w:rPr>
              <w:instrText xml:space="preserve"> PAGEREF _Toc81659639 \h </w:instrText>
            </w:r>
          </w:ins>
          <w:r>
            <w:rPr>
              <w:noProof/>
              <w:webHidden/>
            </w:rPr>
          </w:r>
          <w:r>
            <w:rPr>
              <w:noProof/>
              <w:webHidden/>
            </w:rPr>
            <w:fldChar w:fldCharType="separate"/>
          </w:r>
          <w:ins w:id="113" w:author="JORGE CONTRERAS ORTIZ" w:date="2021-09-04T14:47:00Z">
            <w:r>
              <w:rPr>
                <w:noProof/>
                <w:webHidden/>
              </w:rPr>
              <w:t>26</w:t>
            </w:r>
            <w:r>
              <w:rPr>
                <w:noProof/>
                <w:webHidden/>
              </w:rPr>
              <w:fldChar w:fldCharType="end"/>
            </w:r>
            <w:r w:rsidRPr="00712DFA">
              <w:rPr>
                <w:rStyle w:val="Hipervnculo"/>
                <w:noProof/>
              </w:rPr>
              <w:fldChar w:fldCharType="end"/>
            </w:r>
          </w:ins>
        </w:p>
        <w:p w14:paraId="4B7CD911" w14:textId="028A432B" w:rsidR="003E5AE5" w:rsidRDefault="003E5AE5">
          <w:pPr>
            <w:pStyle w:val="TDC3"/>
            <w:rPr>
              <w:ins w:id="114" w:author="JORGE CONTRERAS ORTIZ" w:date="2021-09-04T14:47:00Z"/>
              <w:rFonts w:asciiTheme="minorHAnsi" w:hAnsiTheme="minorHAnsi" w:cstheme="minorBidi"/>
              <w:noProof/>
            </w:rPr>
          </w:pPr>
          <w:ins w:id="11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2.2.5.</w:t>
            </w:r>
            <w:r>
              <w:rPr>
                <w:rFonts w:asciiTheme="minorHAnsi" w:hAnsiTheme="minorHAnsi" w:cstheme="minorBidi"/>
                <w:noProof/>
              </w:rPr>
              <w:tab/>
            </w:r>
            <w:r w:rsidRPr="00712DFA">
              <w:rPr>
                <w:rStyle w:val="Hipervnculo"/>
                <w:noProof/>
              </w:rPr>
              <w:t>Implementaciones y aplicaciones para 6LoWPAN [5], [7]</w:t>
            </w:r>
            <w:r>
              <w:rPr>
                <w:noProof/>
                <w:webHidden/>
              </w:rPr>
              <w:tab/>
            </w:r>
            <w:r>
              <w:rPr>
                <w:noProof/>
                <w:webHidden/>
              </w:rPr>
              <w:fldChar w:fldCharType="begin"/>
            </w:r>
            <w:r>
              <w:rPr>
                <w:noProof/>
                <w:webHidden/>
              </w:rPr>
              <w:instrText xml:space="preserve"> PAGEREF _Toc81659640 \h </w:instrText>
            </w:r>
          </w:ins>
          <w:r>
            <w:rPr>
              <w:noProof/>
              <w:webHidden/>
            </w:rPr>
          </w:r>
          <w:r>
            <w:rPr>
              <w:noProof/>
              <w:webHidden/>
            </w:rPr>
            <w:fldChar w:fldCharType="separate"/>
          </w:r>
          <w:ins w:id="116" w:author="JORGE CONTRERAS ORTIZ" w:date="2021-09-04T14:47:00Z">
            <w:r>
              <w:rPr>
                <w:noProof/>
                <w:webHidden/>
              </w:rPr>
              <w:t>26</w:t>
            </w:r>
            <w:r>
              <w:rPr>
                <w:noProof/>
                <w:webHidden/>
              </w:rPr>
              <w:fldChar w:fldCharType="end"/>
            </w:r>
            <w:r w:rsidRPr="00712DFA">
              <w:rPr>
                <w:rStyle w:val="Hipervnculo"/>
                <w:noProof/>
              </w:rPr>
              <w:fldChar w:fldCharType="end"/>
            </w:r>
          </w:ins>
        </w:p>
        <w:p w14:paraId="0FA0479B" w14:textId="6A88B926" w:rsidR="003E5AE5" w:rsidRDefault="003E5AE5">
          <w:pPr>
            <w:pStyle w:val="TDC4"/>
            <w:tabs>
              <w:tab w:val="left" w:pos="1760"/>
              <w:tab w:val="right" w:leader="dot" w:pos="8494"/>
            </w:tabs>
            <w:rPr>
              <w:ins w:id="117" w:author="JORGE CONTRERAS ORTIZ" w:date="2021-09-04T14:47:00Z"/>
              <w:rFonts w:asciiTheme="minorHAnsi" w:eastAsiaTheme="minorEastAsia" w:hAnsiTheme="minorHAnsi" w:cstheme="minorBidi"/>
              <w:noProof/>
              <w:lang w:eastAsia="es-ES"/>
            </w:rPr>
          </w:pPr>
          <w:ins w:id="11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"_Toc81659641"</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712DFA">
              <w:rPr>
                <w:rStyle w:val="Hipervnculo"/>
                <w:noProof/>
              </w:rPr>
              <w:t>Contiki</w:t>
            </w:r>
            <w:r>
              <w:rPr>
                <w:noProof/>
                <w:webHidden/>
              </w:rPr>
              <w:tab/>
            </w:r>
            <w:r>
              <w:rPr>
                <w:noProof/>
                <w:webHidden/>
              </w:rPr>
              <w:fldChar w:fldCharType="begin"/>
            </w:r>
            <w:r>
              <w:rPr>
                <w:noProof/>
                <w:webHidden/>
              </w:rPr>
              <w:instrText xml:space="preserve"> PAGEREF _Toc81659641 \h </w:instrText>
            </w:r>
          </w:ins>
          <w:r>
            <w:rPr>
              <w:noProof/>
              <w:webHidden/>
            </w:rPr>
          </w:r>
          <w:r>
            <w:rPr>
              <w:noProof/>
              <w:webHidden/>
            </w:rPr>
            <w:fldChar w:fldCharType="separate"/>
          </w:r>
          <w:ins w:id="119" w:author="JORGE CONTRERAS ORTIZ" w:date="2021-09-04T14:47:00Z">
            <w:r>
              <w:rPr>
                <w:noProof/>
                <w:webHidden/>
              </w:rPr>
              <w:t>26</w:t>
            </w:r>
            <w:r>
              <w:rPr>
                <w:noProof/>
                <w:webHidden/>
              </w:rPr>
              <w:fldChar w:fldCharType="end"/>
            </w:r>
            <w:r w:rsidRPr="00712DFA">
              <w:rPr>
                <w:rStyle w:val="Hipervnculo"/>
                <w:noProof/>
              </w:rPr>
              <w:fldChar w:fldCharType="end"/>
            </w:r>
          </w:ins>
        </w:p>
        <w:p w14:paraId="12E7C467" w14:textId="3F0BC8DC" w:rsidR="003E5AE5" w:rsidRDefault="003E5AE5">
          <w:pPr>
            <w:pStyle w:val="TDC4"/>
            <w:tabs>
              <w:tab w:val="left" w:pos="1760"/>
              <w:tab w:val="right" w:leader="dot" w:pos="8494"/>
            </w:tabs>
            <w:rPr>
              <w:ins w:id="120" w:author="JORGE CONTRERAS ORTIZ" w:date="2021-09-04T14:47:00Z"/>
              <w:rFonts w:asciiTheme="minorHAnsi" w:eastAsiaTheme="minorEastAsia" w:hAnsiTheme="minorHAnsi" w:cstheme="minorBidi"/>
              <w:noProof/>
              <w:lang w:eastAsia="es-ES"/>
            </w:rPr>
          </w:pPr>
          <w:ins w:id="121" w:author="JORGE CONTRERAS ORTIZ" w:date="2021-09-04T14:47:00Z">
            <w:r w:rsidRPr="00712DFA">
              <w:rPr>
                <w:rStyle w:val="Hipervnculo"/>
                <w:noProof/>
              </w:rPr>
              <w:lastRenderedPageBreak/>
              <w:fldChar w:fldCharType="begin"/>
            </w:r>
            <w:r w:rsidRPr="00712DFA">
              <w:rPr>
                <w:rStyle w:val="Hipervnculo"/>
                <w:noProof/>
              </w:rPr>
              <w:instrText xml:space="preserve"> </w:instrText>
            </w:r>
            <w:r>
              <w:rPr>
                <w:noProof/>
              </w:rPr>
              <w:instrText>HYPERLINK \l "_Toc81659642"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712DFA">
              <w:rPr>
                <w:rStyle w:val="Hipervnculo"/>
                <w:noProof/>
              </w:rPr>
              <w:t>TinyOS</w:t>
            </w:r>
            <w:r>
              <w:rPr>
                <w:noProof/>
                <w:webHidden/>
              </w:rPr>
              <w:tab/>
            </w:r>
            <w:r>
              <w:rPr>
                <w:noProof/>
                <w:webHidden/>
              </w:rPr>
              <w:fldChar w:fldCharType="begin"/>
            </w:r>
            <w:r>
              <w:rPr>
                <w:noProof/>
                <w:webHidden/>
              </w:rPr>
              <w:instrText xml:space="preserve"> PAGEREF _Toc81659642 \h </w:instrText>
            </w:r>
          </w:ins>
          <w:r>
            <w:rPr>
              <w:noProof/>
              <w:webHidden/>
            </w:rPr>
          </w:r>
          <w:r>
            <w:rPr>
              <w:noProof/>
              <w:webHidden/>
            </w:rPr>
            <w:fldChar w:fldCharType="separate"/>
          </w:r>
          <w:ins w:id="122" w:author="JORGE CONTRERAS ORTIZ" w:date="2021-09-04T14:47:00Z">
            <w:r>
              <w:rPr>
                <w:noProof/>
                <w:webHidden/>
              </w:rPr>
              <w:t>27</w:t>
            </w:r>
            <w:r>
              <w:rPr>
                <w:noProof/>
                <w:webHidden/>
              </w:rPr>
              <w:fldChar w:fldCharType="end"/>
            </w:r>
            <w:r w:rsidRPr="00712DFA">
              <w:rPr>
                <w:rStyle w:val="Hipervnculo"/>
                <w:noProof/>
              </w:rPr>
              <w:fldChar w:fldCharType="end"/>
            </w:r>
          </w:ins>
        </w:p>
        <w:p w14:paraId="606654A5" w14:textId="3EDC0E7E" w:rsidR="003E5AE5" w:rsidRDefault="003E5AE5">
          <w:pPr>
            <w:pStyle w:val="TDC4"/>
            <w:tabs>
              <w:tab w:val="left" w:pos="1760"/>
              <w:tab w:val="right" w:leader="dot" w:pos="8494"/>
            </w:tabs>
            <w:rPr>
              <w:ins w:id="123" w:author="JORGE CONTRERAS ORTIZ" w:date="2021-09-04T14:47:00Z"/>
              <w:rFonts w:asciiTheme="minorHAnsi" w:eastAsiaTheme="minorEastAsia" w:hAnsiTheme="minorHAnsi" w:cstheme="minorBidi"/>
              <w:noProof/>
              <w:lang w:eastAsia="es-ES"/>
            </w:rPr>
          </w:pPr>
          <w:ins w:id="12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"_Toc81659643"</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712DFA">
              <w:rPr>
                <w:rStyle w:val="Hipervnculo"/>
                <w:noProof/>
              </w:rPr>
              <w:t>Thread</w:t>
            </w:r>
            <w:r>
              <w:rPr>
                <w:noProof/>
                <w:webHidden/>
              </w:rPr>
              <w:tab/>
            </w:r>
            <w:r>
              <w:rPr>
                <w:noProof/>
                <w:webHidden/>
              </w:rPr>
              <w:fldChar w:fldCharType="begin"/>
            </w:r>
            <w:r>
              <w:rPr>
                <w:noProof/>
                <w:webHidden/>
              </w:rPr>
              <w:instrText xml:space="preserve"> PAGEREF _Toc81659643 \h </w:instrText>
            </w:r>
          </w:ins>
          <w:r>
            <w:rPr>
              <w:noProof/>
              <w:webHidden/>
            </w:rPr>
          </w:r>
          <w:r>
            <w:rPr>
              <w:noProof/>
              <w:webHidden/>
            </w:rPr>
            <w:fldChar w:fldCharType="separate"/>
          </w:r>
          <w:ins w:id="125" w:author="JORGE CONTRERAS ORTIZ" w:date="2021-09-04T14:47:00Z">
            <w:r>
              <w:rPr>
                <w:noProof/>
                <w:webHidden/>
              </w:rPr>
              <w:t>27</w:t>
            </w:r>
            <w:r>
              <w:rPr>
                <w:noProof/>
                <w:webHidden/>
              </w:rPr>
              <w:fldChar w:fldCharType="end"/>
            </w:r>
            <w:r w:rsidRPr="00712DFA">
              <w:rPr>
                <w:rStyle w:val="Hipervnculo"/>
                <w:noProof/>
              </w:rPr>
              <w:fldChar w:fldCharType="end"/>
            </w:r>
          </w:ins>
        </w:p>
        <w:p w14:paraId="50CA24BE" w14:textId="61FFC049" w:rsidR="003E5AE5" w:rsidRDefault="003E5AE5">
          <w:pPr>
            <w:pStyle w:val="TDC2"/>
            <w:tabs>
              <w:tab w:val="left" w:pos="880"/>
              <w:tab w:val="right" w:leader="dot" w:pos="8494"/>
            </w:tabs>
            <w:rPr>
              <w:ins w:id="126" w:author="JORGE CONTRERAS ORTIZ" w:date="2021-09-04T14:47:00Z"/>
              <w:rFonts w:asciiTheme="minorHAnsi" w:eastAsiaTheme="minorEastAsia" w:hAnsiTheme="minorHAnsi" w:cstheme="minorBidi"/>
              <w:noProof/>
              <w:lang w:eastAsia="es-ES"/>
            </w:rPr>
          </w:pPr>
          <w:ins w:id="12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2.3.</w:t>
            </w:r>
            <w:r>
              <w:rPr>
                <w:rFonts w:asciiTheme="minorHAnsi" w:eastAsiaTheme="minorEastAsia" w:hAnsiTheme="minorHAnsi" w:cstheme="minorBidi"/>
                <w:noProof/>
                <w:lang w:eastAsia="es-ES"/>
              </w:rPr>
              <w:tab/>
            </w:r>
            <w:r w:rsidRPr="00712DFA">
              <w:rPr>
                <w:rStyle w:val="Hipervnculo"/>
                <w:noProof/>
              </w:rPr>
              <w:t>THREAD</w:t>
            </w:r>
            <w:r>
              <w:rPr>
                <w:noProof/>
                <w:webHidden/>
              </w:rPr>
              <w:tab/>
            </w:r>
            <w:r>
              <w:rPr>
                <w:noProof/>
                <w:webHidden/>
              </w:rPr>
              <w:fldChar w:fldCharType="begin"/>
            </w:r>
            <w:r>
              <w:rPr>
                <w:noProof/>
                <w:webHidden/>
              </w:rPr>
              <w:instrText xml:space="preserve"> PAGEREF _Toc81659644 \h </w:instrText>
            </w:r>
          </w:ins>
          <w:r>
            <w:rPr>
              <w:noProof/>
              <w:webHidden/>
            </w:rPr>
          </w:r>
          <w:r>
            <w:rPr>
              <w:noProof/>
              <w:webHidden/>
            </w:rPr>
            <w:fldChar w:fldCharType="separate"/>
          </w:r>
          <w:ins w:id="128" w:author="JORGE CONTRERAS ORTIZ" w:date="2021-09-04T14:47:00Z">
            <w:r>
              <w:rPr>
                <w:noProof/>
                <w:webHidden/>
              </w:rPr>
              <w:t>28</w:t>
            </w:r>
            <w:r>
              <w:rPr>
                <w:noProof/>
                <w:webHidden/>
              </w:rPr>
              <w:fldChar w:fldCharType="end"/>
            </w:r>
            <w:r w:rsidRPr="00712DFA">
              <w:rPr>
                <w:rStyle w:val="Hipervnculo"/>
                <w:noProof/>
              </w:rPr>
              <w:fldChar w:fldCharType="end"/>
            </w:r>
          </w:ins>
        </w:p>
        <w:p w14:paraId="75F06EF4" w14:textId="7A74C675" w:rsidR="003E5AE5" w:rsidRDefault="003E5AE5">
          <w:pPr>
            <w:pStyle w:val="TDC3"/>
            <w:rPr>
              <w:ins w:id="129" w:author="JORGE CONTRERAS ORTIZ" w:date="2021-09-04T14:47:00Z"/>
              <w:rFonts w:asciiTheme="minorHAnsi" w:hAnsiTheme="minorHAnsi" w:cstheme="minorBidi"/>
              <w:noProof/>
            </w:rPr>
          </w:pPr>
          <w:ins w:id="13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2.3.1.</w:t>
            </w:r>
            <w:r>
              <w:rPr>
                <w:rFonts w:asciiTheme="minorHAnsi" w:hAnsiTheme="minorHAnsi" w:cstheme="minorBidi"/>
                <w:noProof/>
              </w:rPr>
              <w:tab/>
            </w:r>
            <w:r w:rsidRPr="00712DFA">
              <w:rPr>
                <w:rStyle w:val="Hipervnculo"/>
                <w:noProof/>
              </w:rPr>
              <w:t>Introducción a Redes THREAD [8], [10]–[12]</w:t>
            </w:r>
            <w:r>
              <w:rPr>
                <w:noProof/>
                <w:webHidden/>
              </w:rPr>
              <w:tab/>
            </w:r>
            <w:r>
              <w:rPr>
                <w:noProof/>
                <w:webHidden/>
              </w:rPr>
              <w:fldChar w:fldCharType="begin"/>
            </w:r>
            <w:r>
              <w:rPr>
                <w:noProof/>
                <w:webHidden/>
              </w:rPr>
              <w:instrText xml:space="preserve"> PAGEREF _Toc81659645 \h </w:instrText>
            </w:r>
          </w:ins>
          <w:r>
            <w:rPr>
              <w:noProof/>
              <w:webHidden/>
            </w:rPr>
          </w:r>
          <w:r>
            <w:rPr>
              <w:noProof/>
              <w:webHidden/>
            </w:rPr>
            <w:fldChar w:fldCharType="separate"/>
          </w:r>
          <w:ins w:id="131" w:author="JORGE CONTRERAS ORTIZ" w:date="2021-09-04T14:47:00Z">
            <w:r>
              <w:rPr>
                <w:noProof/>
                <w:webHidden/>
              </w:rPr>
              <w:t>28</w:t>
            </w:r>
            <w:r>
              <w:rPr>
                <w:noProof/>
                <w:webHidden/>
              </w:rPr>
              <w:fldChar w:fldCharType="end"/>
            </w:r>
            <w:r w:rsidRPr="00712DFA">
              <w:rPr>
                <w:rStyle w:val="Hipervnculo"/>
                <w:noProof/>
              </w:rPr>
              <w:fldChar w:fldCharType="end"/>
            </w:r>
          </w:ins>
        </w:p>
        <w:p w14:paraId="23DD6FFE" w14:textId="57DDF9AA" w:rsidR="003E5AE5" w:rsidRDefault="003E5AE5">
          <w:pPr>
            <w:pStyle w:val="TDC3"/>
            <w:rPr>
              <w:ins w:id="132" w:author="JORGE CONTRERAS ORTIZ" w:date="2021-09-04T14:47:00Z"/>
              <w:rFonts w:asciiTheme="minorHAnsi" w:hAnsiTheme="minorHAnsi" w:cstheme="minorBidi"/>
              <w:noProof/>
            </w:rPr>
          </w:pPr>
          <w:ins w:id="13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2.3.2.</w:t>
            </w:r>
            <w:r>
              <w:rPr>
                <w:rFonts w:asciiTheme="minorHAnsi" w:hAnsiTheme="minorHAnsi" w:cstheme="minorBidi"/>
                <w:noProof/>
              </w:rPr>
              <w:tab/>
            </w:r>
            <w:r w:rsidRPr="00712DFA">
              <w:rPr>
                <w:rStyle w:val="Hipervnculo"/>
                <w:noProof/>
              </w:rPr>
              <w:t>Tipos de dispositivos</w:t>
            </w:r>
            <w:r>
              <w:rPr>
                <w:noProof/>
                <w:webHidden/>
              </w:rPr>
              <w:tab/>
            </w:r>
            <w:r>
              <w:rPr>
                <w:noProof/>
                <w:webHidden/>
              </w:rPr>
              <w:fldChar w:fldCharType="begin"/>
            </w:r>
            <w:r>
              <w:rPr>
                <w:noProof/>
                <w:webHidden/>
              </w:rPr>
              <w:instrText xml:space="preserve"> PAGEREF _Toc81659646 \h </w:instrText>
            </w:r>
          </w:ins>
          <w:r>
            <w:rPr>
              <w:noProof/>
              <w:webHidden/>
            </w:rPr>
          </w:r>
          <w:r>
            <w:rPr>
              <w:noProof/>
              <w:webHidden/>
            </w:rPr>
            <w:fldChar w:fldCharType="separate"/>
          </w:r>
          <w:ins w:id="134" w:author="JORGE CONTRERAS ORTIZ" w:date="2021-09-04T14:47:00Z">
            <w:r>
              <w:rPr>
                <w:noProof/>
                <w:webHidden/>
              </w:rPr>
              <w:t>29</w:t>
            </w:r>
            <w:r>
              <w:rPr>
                <w:noProof/>
                <w:webHidden/>
              </w:rPr>
              <w:fldChar w:fldCharType="end"/>
            </w:r>
            <w:r w:rsidRPr="00712DFA">
              <w:rPr>
                <w:rStyle w:val="Hipervnculo"/>
                <w:noProof/>
              </w:rPr>
              <w:fldChar w:fldCharType="end"/>
            </w:r>
          </w:ins>
        </w:p>
        <w:p w14:paraId="011E25BD" w14:textId="6F48C830" w:rsidR="003E5AE5" w:rsidRDefault="003E5AE5">
          <w:pPr>
            <w:pStyle w:val="TDC3"/>
            <w:rPr>
              <w:ins w:id="135" w:author="JORGE CONTRERAS ORTIZ" w:date="2021-09-04T14:47:00Z"/>
              <w:rFonts w:asciiTheme="minorHAnsi" w:hAnsiTheme="minorHAnsi" w:cstheme="minorBidi"/>
              <w:noProof/>
            </w:rPr>
          </w:pPr>
          <w:ins w:id="13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2.3.3.</w:t>
            </w:r>
            <w:r>
              <w:rPr>
                <w:rFonts w:asciiTheme="minorHAnsi" w:hAnsiTheme="minorHAnsi" w:cstheme="minorBidi"/>
                <w:noProof/>
              </w:rPr>
              <w:tab/>
            </w:r>
            <w:r w:rsidRPr="00712DFA">
              <w:rPr>
                <w:rStyle w:val="Hipervnculo"/>
                <w:noProof/>
              </w:rPr>
              <w:t>Protocolo Thread</w:t>
            </w:r>
            <w:r>
              <w:rPr>
                <w:noProof/>
                <w:webHidden/>
              </w:rPr>
              <w:tab/>
            </w:r>
            <w:r>
              <w:rPr>
                <w:noProof/>
                <w:webHidden/>
              </w:rPr>
              <w:fldChar w:fldCharType="begin"/>
            </w:r>
            <w:r>
              <w:rPr>
                <w:noProof/>
                <w:webHidden/>
              </w:rPr>
              <w:instrText xml:space="preserve"> PAGEREF _Toc81659647 \h </w:instrText>
            </w:r>
          </w:ins>
          <w:r>
            <w:rPr>
              <w:noProof/>
              <w:webHidden/>
            </w:rPr>
          </w:r>
          <w:r>
            <w:rPr>
              <w:noProof/>
              <w:webHidden/>
            </w:rPr>
            <w:fldChar w:fldCharType="separate"/>
          </w:r>
          <w:ins w:id="137" w:author="JORGE CONTRERAS ORTIZ" w:date="2021-09-04T14:47:00Z">
            <w:r>
              <w:rPr>
                <w:noProof/>
                <w:webHidden/>
              </w:rPr>
              <w:t>30</w:t>
            </w:r>
            <w:r>
              <w:rPr>
                <w:noProof/>
                <w:webHidden/>
              </w:rPr>
              <w:fldChar w:fldCharType="end"/>
            </w:r>
            <w:r w:rsidRPr="00712DFA">
              <w:rPr>
                <w:rStyle w:val="Hipervnculo"/>
                <w:noProof/>
              </w:rPr>
              <w:fldChar w:fldCharType="end"/>
            </w:r>
          </w:ins>
        </w:p>
        <w:p w14:paraId="7C9A7B8E" w14:textId="056525F7" w:rsidR="003E5AE5" w:rsidRDefault="003E5AE5">
          <w:pPr>
            <w:pStyle w:val="TDC4"/>
            <w:tabs>
              <w:tab w:val="left" w:pos="1760"/>
              <w:tab w:val="right" w:leader="dot" w:pos="8494"/>
            </w:tabs>
            <w:rPr>
              <w:ins w:id="138" w:author="JORGE CONTRERAS ORTIZ" w:date="2021-09-04T14:47:00Z"/>
              <w:rFonts w:asciiTheme="minorHAnsi" w:eastAsiaTheme="minorEastAsia" w:hAnsiTheme="minorHAnsi" w:cstheme="minorBidi"/>
              <w:noProof/>
              <w:lang w:eastAsia="es-ES"/>
            </w:rPr>
          </w:pPr>
          <w:ins w:id="13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"_Toc81659648"</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712DFA">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_Toc81659648 \h </w:instrText>
            </w:r>
          </w:ins>
          <w:r>
            <w:rPr>
              <w:noProof/>
              <w:webHidden/>
            </w:rPr>
          </w:r>
          <w:r>
            <w:rPr>
              <w:noProof/>
              <w:webHidden/>
            </w:rPr>
            <w:fldChar w:fldCharType="separate"/>
          </w:r>
          <w:ins w:id="140" w:author="JORGE CONTRERAS ORTIZ" w:date="2021-09-04T14:47:00Z">
            <w:r>
              <w:rPr>
                <w:noProof/>
                <w:webHidden/>
              </w:rPr>
              <w:t>31</w:t>
            </w:r>
            <w:r>
              <w:rPr>
                <w:noProof/>
                <w:webHidden/>
              </w:rPr>
              <w:fldChar w:fldCharType="end"/>
            </w:r>
            <w:r w:rsidRPr="00712DFA">
              <w:rPr>
                <w:rStyle w:val="Hipervnculo"/>
                <w:noProof/>
              </w:rPr>
              <w:fldChar w:fldCharType="end"/>
            </w:r>
          </w:ins>
        </w:p>
        <w:p w14:paraId="4D82E3C2" w14:textId="1FEEAE4C" w:rsidR="003E5AE5" w:rsidRDefault="003E5AE5">
          <w:pPr>
            <w:pStyle w:val="TDC4"/>
            <w:tabs>
              <w:tab w:val="left" w:pos="1760"/>
              <w:tab w:val="right" w:leader="dot" w:pos="8494"/>
            </w:tabs>
            <w:rPr>
              <w:ins w:id="141" w:author="JORGE CONTRERAS ORTIZ" w:date="2021-09-04T14:47:00Z"/>
              <w:rFonts w:asciiTheme="minorHAnsi" w:eastAsiaTheme="minorEastAsia" w:hAnsiTheme="minorHAnsi" w:cstheme="minorBidi"/>
              <w:noProof/>
              <w:lang w:eastAsia="es-ES"/>
            </w:rPr>
          </w:pPr>
          <w:ins w:id="14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"_Toc81659649"</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712DFA">
              <w:rPr>
                <w:rStyle w:val="Hipervnculo"/>
                <w:noProof/>
              </w:rPr>
              <w:t>Capa Física [12], [14]</w:t>
            </w:r>
            <w:r>
              <w:rPr>
                <w:noProof/>
                <w:webHidden/>
              </w:rPr>
              <w:tab/>
            </w:r>
            <w:r>
              <w:rPr>
                <w:noProof/>
                <w:webHidden/>
              </w:rPr>
              <w:fldChar w:fldCharType="begin"/>
            </w:r>
            <w:r>
              <w:rPr>
                <w:noProof/>
                <w:webHidden/>
              </w:rPr>
              <w:instrText xml:space="preserve"> PAGEREF _Toc81659649 \h </w:instrText>
            </w:r>
          </w:ins>
          <w:r>
            <w:rPr>
              <w:noProof/>
              <w:webHidden/>
            </w:rPr>
          </w:r>
          <w:r>
            <w:rPr>
              <w:noProof/>
              <w:webHidden/>
            </w:rPr>
            <w:fldChar w:fldCharType="separate"/>
          </w:r>
          <w:ins w:id="143" w:author="JORGE CONTRERAS ORTIZ" w:date="2021-09-04T14:47:00Z">
            <w:r>
              <w:rPr>
                <w:noProof/>
                <w:webHidden/>
              </w:rPr>
              <w:t>33</w:t>
            </w:r>
            <w:r>
              <w:rPr>
                <w:noProof/>
                <w:webHidden/>
              </w:rPr>
              <w:fldChar w:fldCharType="end"/>
            </w:r>
            <w:r w:rsidRPr="00712DFA">
              <w:rPr>
                <w:rStyle w:val="Hipervnculo"/>
                <w:noProof/>
              </w:rPr>
              <w:fldChar w:fldCharType="end"/>
            </w:r>
          </w:ins>
        </w:p>
        <w:p w14:paraId="31686185" w14:textId="6EF7E3E0" w:rsidR="003E5AE5" w:rsidRDefault="003E5AE5">
          <w:pPr>
            <w:pStyle w:val="TDC4"/>
            <w:tabs>
              <w:tab w:val="left" w:pos="1760"/>
              <w:tab w:val="right" w:leader="dot" w:pos="8494"/>
            </w:tabs>
            <w:rPr>
              <w:ins w:id="144" w:author="JORGE CONTRERAS ORTIZ" w:date="2021-09-04T14:47:00Z"/>
              <w:rFonts w:asciiTheme="minorHAnsi" w:eastAsiaTheme="minorEastAsia" w:hAnsiTheme="minorHAnsi" w:cstheme="minorBidi"/>
              <w:noProof/>
              <w:lang w:eastAsia="es-ES"/>
            </w:rPr>
          </w:pPr>
          <w:ins w:id="14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"_Toc81659650"</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712DFA">
              <w:rPr>
                <w:rStyle w:val="Hipervnculo"/>
                <w:noProof/>
              </w:rPr>
              <w:t>Capa MAC (o enlace de Datos). [12], [14]</w:t>
            </w:r>
            <w:r>
              <w:rPr>
                <w:noProof/>
                <w:webHidden/>
              </w:rPr>
              <w:tab/>
            </w:r>
            <w:r>
              <w:rPr>
                <w:noProof/>
                <w:webHidden/>
              </w:rPr>
              <w:fldChar w:fldCharType="begin"/>
            </w:r>
            <w:r>
              <w:rPr>
                <w:noProof/>
                <w:webHidden/>
              </w:rPr>
              <w:instrText xml:space="preserve"> PAGEREF _Toc81659650 \h </w:instrText>
            </w:r>
          </w:ins>
          <w:r>
            <w:rPr>
              <w:noProof/>
              <w:webHidden/>
            </w:rPr>
          </w:r>
          <w:r>
            <w:rPr>
              <w:noProof/>
              <w:webHidden/>
            </w:rPr>
            <w:fldChar w:fldCharType="separate"/>
          </w:r>
          <w:ins w:id="146" w:author="JORGE CONTRERAS ORTIZ" w:date="2021-09-04T14:47:00Z">
            <w:r>
              <w:rPr>
                <w:noProof/>
                <w:webHidden/>
              </w:rPr>
              <w:t>33</w:t>
            </w:r>
            <w:r>
              <w:rPr>
                <w:noProof/>
                <w:webHidden/>
              </w:rPr>
              <w:fldChar w:fldCharType="end"/>
            </w:r>
            <w:r w:rsidRPr="00712DFA">
              <w:rPr>
                <w:rStyle w:val="Hipervnculo"/>
                <w:noProof/>
              </w:rPr>
              <w:fldChar w:fldCharType="end"/>
            </w:r>
          </w:ins>
        </w:p>
        <w:p w14:paraId="0C71EF34" w14:textId="4B29353B" w:rsidR="003E5AE5" w:rsidRDefault="003E5AE5">
          <w:pPr>
            <w:pStyle w:val="TDC4"/>
            <w:tabs>
              <w:tab w:val="left" w:pos="1760"/>
              <w:tab w:val="right" w:leader="dot" w:pos="8494"/>
            </w:tabs>
            <w:rPr>
              <w:ins w:id="147" w:author="JORGE CONTRERAS ORTIZ" w:date="2021-09-04T14:47:00Z"/>
              <w:rFonts w:asciiTheme="minorHAnsi" w:eastAsiaTheme="minorEastAsia" w:hAnsiTheme="minorHAnsi" w:cstheme="minorBidi"/>
              <w:noProof/>
              <w:lang w:eastAsia="es-ES"/>
            </w:rPr>
          </w:pPr>
          <w:ins w:id="14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"_Toc81659651"</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712DFA">
              <w:rPr>
                <w:rStyle w:val="Hipervnculo"/>
                <w:noProof/>
              </w:rPr>
              <w:t>Capa de adaptación 6LoWPAN [12]</w:t>
            </w:r>
            <w:r>
              <w:rPr>
                <w:noProof/>
                <w:webHidden/>
              </w:rPr>
              <w:tab/>
            </w:r>
            <w:r>
              <w:rPr>
                <w:noProof/>
                <w:webHidden/>
              </w:rPr>
              <w:fldChar w:fldCharType="begin"/>
            </w:r>
            <w:r>
              <w:rPr>
                <w:noProof/>
                <w:webHidden/>
              </w:rPr>
              <w:instrText xml:space="preserve"> PAGEREF _Toc81659651 \h </w:instrText>
            </w:r>
          </w:ins>
          <w:r>
            <w:rPr>
              <w:noProof/>
              <w:webHidden/>
            </w:rPr>
          </w:r>
          <w:r>
            <w:rPr>
              <w:noProof/>
              <w:webHidden/>
            </w:rPr>
            <w:fldChar w:fldCharType="separate"/>
          </w:r>
          <w:ins w:id="149" w:author="JORGE CONTRERAS ORTIZ" w:date="2021-09-04T14:47:00Z">
            <w:r>
              <w:rPr>
                <w:noProof/>
                <w:webHidden/>
              </w:rPr>
              <w:t>34</w:t>
            </w:r>
            <w:r>
              <w:rPr>
                <w:noProof/>
                <w:webHidden/>
              </w:rPr>
              <w:fldChar w:fldCharType="end"/>
            </w:r>
            <w:r w:rsidRPr="00712DFA">
              <w:rPr>
                <w:rStyle w:val="Hipervnculo"/>
                <w:noProof/>
              </w:rPr>
              <w:fldChar w:fldCharType="end"/>
            </w:r>
          </w:ins>
        </w:p>
        <w:p w14:paraId="09F26719" w14:textId="69279997" w:rsidR="003E5AE5" w:rsidRDefault="003E5AE5">
          <w:pPr>
            <w:pStyle w:val="TDC4"/>
            <w:tabs>
              <w:tab w:val="left" w:pos="1760"/>
              <w:tab w:val="right" w:leader="dot" w:pos="8494"/>
            </w:tabs>
            <w:rPr>
              <w:ins w:id="150" w:author="JORGE CONTRERAS ORTIZ" w:date="2021-09-04T14:47:00Z"/>
              <w:rFonts w:asciiTheme="minorHAnsi" w:eastAsiaTheme="minorEastAsia" w:hAnsiTheme="minorHAnsi" w:cstheme="minorBidi"/>
              <w:noProof/>
              <w:lang w:eastAsia="es-ES"/>
            </w:rPr>
          </w:pPr>
          <w:ins w:id="15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712DFA">
              <w:rPr>
                <w:rStyle w:val="Hipervnculo"/>
                <w:noProof/>
              </w:rPr>
              <w:t>Capa de Red [12]</w:t>
            </w:r>
            <w:r>
              <w:rPr>
                <w:noProof/>
                <w:webHidden/>
              </w:rPr>
              <w:tab/>
            </w:r>
            <w:r>
              <w:rPr>
                <w:noProof/>
                <w:webHidden/>
              </w:rPr>
              <w:fldChar w:fldCharType="begin"/>
            </w:r>
            <w:r>
              <w:rPr>
                <w:noProof/>
                <w:webHidden/>
              </w:rPr>
              <w:instrText xml:space="preserve"> PAGEREF _Toc81659652 \h </w:instrText>
            </w:r>
          </w:ins>
          <w:r>
            <w:rPr>
              <w:noProof/>
              <w:webHidden/>
            </w:rPr>
          </w:r>
          <w:r>
            <w:rPr>
              <w:noProof/>
              <w:webHidden/>
            </w:rPr>
            <w:fldChar w:fldCharType="separate"/>
          </w:r>
          <w:ins w:id="152" w:author="JORGE CONTRERAS ORTIZ" w:date="2021-09-04T14:47:00Z">
            <w:r>
              <w:rPr>
                <w:noProof/>
                <w:webHidden/>
              </w:rPr>
              <w:t>35</w:t>
            </w:r>
            <w:r>
              <w:rPr>
                <w:noProof/>
                <w:webHidden/>
              </w:rPr>
              <w:fldChar w:fldCharType="end"/>
            </w:r>
            <w:r w:rsidRPr="00712DFA">
              <w:rPr>
                <w:rStyle w:val="Hipervnculo"/>
                <w:noProof/>
              </w:rPr>
              <w:fldChar w:fldCharType="end"/>
            </w:r>
          </w:ins>
        </w:p>
        <w:p w14:paraId="3369EF51" w14:textId="0FD60EC7" w:rsidR="003E5AE5" w:rsidRDefault="003E5AE5">
          <w:pPr>
            <w:pStyle w:val="TDC4"/>
            <w:tabs>
              <w:tab w:val="left" w:pos="1760"/>
              <w:tab w:val="right" w:leader="dot" w:pos="8494"/>
            </w:tabs>
            <w:rPr>
              <w:ins w:id="153" w:author="JORGE CONTRERAS ORTIZ" w:date="2021-09-04T14:47:00Z"/>
              <w:rFonts w:asciiTheme="minorHAnsi" w:eastAsiaTheme="minorEastAsia" w:hAnsiTheme="minorHAnsi" w:cstheme="minorBidi"/>
              <w:noProof/>
              <w:lang w:eastAsia="es-ES"/>
            </w:rPr>
          </w:pPr>
          <w:ins w:id="15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"_Toc81659653"</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712DFA">
              <w:rPr>
                <w:rStyle w:val="Hipervnculo"/>
                <w:noProof/>
              </w:rPr>
              <w:t>Protocolo de Enrutamiento</w:t>
            </w:r>
            <w:r>
              <w:rPr>
                <w:noProof/>
                <w:webHidden/>
              </w:rPr>
              <w:tab/>
            </w:r>
            <w:r>
              <w:rPr>
                <w:noProof/>
                <w:webHidden/>
              </w:rPr>
              <w:fldChar w:fldCharType="begin"/>
            </w:r>
            <w:r>
              <w:rPr>
                <w:noProof/>
                <w:webHidden/>
              </w:rPr>
              <w:instrText xml:space="preserve"> PAGEREF _Toc81659653 \h </w:instrText>
            </w:r>
          </w:ins>
          <w:r>
            <w:rPr>
              <w:noProof/>
              <w:webHidden/>
            </w:rPr>
          </w:r>
          <w:r>
            <w:rPr>
              <w:noProof/>
              <w:webHidden/>
            </w:rPr>
            <w:fldChar w:fldCharType="separate"/>
          </w:r>
          <w:ins w:id="155" w:author="JORGE CONTRERAS ORTIZ" w:date="2021-09-04T14:47:00Z">
            <w:r>
              <w:rPr>
                <w:noProof/>
                <w:webHidden/>
              </w:rPr>
              <w:t>35</w:t>
            </w:r>
            <w:r>
              <w:rPr>
                <w:noProof/>
                <w:webHidden/>
              </w:rPr>
              <w:fldChar w:fldCharType="end"/>
            </w:r>
            <w:r w:rsidRPr="00712DFA">
              <w:rPr>
                <w:rStyle w:val="Hipervnculo"/>
                <w:noProof/>
              </w:rPr>
              <w:fldChar w:fldCharType="end"/>
            </w:r>
          </w:ins>
        </w:p>
        <w:p w14:paraId="020EC9FA" w14:textId="5A60B99D" w:rsidR="003E5AE5" w:rsidRDefault="003E5AE5">
          <w:pPr>
            <w:pStyle w:val="TDC4"/>
            <w:tabs>
              <w:tab w:val="left" w:pos="1760"/>
              <w:tab w:val="right" w:leader="dot" w:pos="8494"/>
            </w:tabs>
            <w:rPr>
              <w:ins w:id="156" w:author="JORGE CONTRERAS ORTIZ" w:date="2021-09-04T14:47:00Z"/>
              <w:rFonts w:asciiTheme="minorHAnsi" w:eastAsiaTheme="minorEastAsia" w:hAnsiTheme="minorHAnsi" w:cstheme="minorBidi"/>
              <w:noProof/>
              <w:lang w:eastAsia="es-ES"/>
            </w:rPr>
          </w:pPr>
          <w:ins w:id="15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"_Toc81659654"</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712DFA">
              <w:rPr>
                <w:rStyle w:val="Hipervnculo"/>
                <w:noProof/>
              </w:rPr>
              <w:t>Capa de Transporte [12]</w:t>
            </w:r>
            <w:r>
              <w:rPr>
                <w:noProof/>
                <w:webHidden/>
              </w:rPr>
              <w:tab/>
            </w:r>
            <w:r>
              <w:rPr>
                <w:noProof/>
                <w:webHidden/>
              </w:rPr>
              <w:fldChar w:fldCharType="begin"/>
            </w:r>
            <w:r>
              <w:rPr>
                <w:noProof/>
                <w:webHidden/>
              </w:rPr>
              <w:instrText xml:space="preserve"> PAGEREF _Toc81659654 \h </w:instrText>
            </w:r>
          </w:ins>
          <w:r>
            <w:rPr>
              <w:noProof/>
              <w:webHidden/>
            </w:rPr>
          </w:r>
          <w:r>
            <w:rPr>
              <w:noProof/>
              <w:webHidden/>
            </w:rPr>
            <w:fldChar w:fldCharType="separate"/>
          </w:r>
          <w:ins w:id="158" w:author="JORGE CONTRERAS ORTIZ" w:date="2021-09-04T14:47:00Z">
            <w:r>
              <w:rPr>
                <w:noProof/>
                <w:webHidden/>
              </w:rPr>
              <w:t>36</w:t>
            </w:r>
            <w:r>
              <w:rPr>
                <w:noProof/>
                <w:webHidden/>
              </w:rPr>
              <w:fldChar w:fldCharType="end"/>
            </w:r>
            <w:r w:rsidRPr="00712DFA">
              <w:rPr>
                <w:rStyle w:val="Hipervnculo"/>
                <w:noProof/>
              </w:rPr>
              <w:fldChar w:fldCharType="end"/>
            </w:r>
          </w:ins>
        </w:p>
        <w:p w14:paraId="0C671D3E" w14:textId="1151CBCF" w:rsidR="003E5AE5" w:rsidRDefault="003E5AE5">
          <w:pPr>
            <w:pStyle w:val="TDC4"/>
            <w:tabs>
              <w:tab w:val="left" w:pos="1760"/>
              <w:tab w:val="right" w:leader="dot" w:pos="8494"/>
            </w:tabs>
            <w:rPr>
              <w:ins w:id="159" w:author="JORGE CONTRERAS ORTIZ" w:date="2021-09-04T14:47:00Z"/>
              <w:rFonts w:asciiTheme="minorHAnsi" w:eastAsiaTheme="minorEastAsia" w:hAnsiTheme="minorHAnsi" w:cstheme="minorBidi"/>
              <w:noProof/>
              <w:lang w:eastAsia="es-ES"/>
            </w:rPr>
          </w:pPr>
          <w:ins w:id="16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"_Toc81659655"</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712DFA">
              <w:rPr>
                <w:rStyle w:val="Hipervnculo"/>
                <w:noProof/>
              </w:rPr>
              <w:t>Seguridad y Comisión de dispositivos [10], [12]</w:t>
            </w:r>
            <w:r>
              <w:rPr>
                <w:noProof/>
                <w:webHidden/>
              </w:rPr>
              <w:tab/>
            </w:r>
            <w:r>
              <w:rPr>
                <w:noProof/>
                <w:webHidden/>
              </w:rPr>
              <w:fldChar w:fldCharType="begin"/>
            </w:r>
            <w:r>
              <w:rPr>
                <w:noProof/>
                <w:webHidden/>
              </w:rPr>
              <w:instrText xml:space="preserve"> PAGEREF _Toc81659655 \h </w:instrText>
            </w:r>
          </w:ins>
          <w:r>
            <w:rPr>
              <w:noProof/>
              <w:webHidden/>
            </w:rPr>
          </w:r>
          <w:r>
            <w:rPr>
              <w:noProof/>
              <w:webHidden/>
            </w:rPr>
            <w:fldChar w:fldCharType="separate"/>
          </w:r>
          <w:ins w:id="161" w:author="JORGE CONTRERAS ORTIZ" w:date="2021-09-04T14:47:00Z">
            <w:r>
              <w:rPr>
                <w:noProof/>
                <w:webHidden/>
              </w:rPr>
              <w:t>36</w:t>
            </w:r>
            <w:r>
              <w:rPr>
                <w:noProof/>
                <w:webHidden/>
              </w:rPr>
              <w:fldChar w:fldCharType="end"/>
            </w:r>
            <w:r w:rsidRPr="00712DFA">
              <w:rPr>
                <w:rStyle w:val="Hipervnculo"/>
                <w:noProof/>
              </w:rPr>
              <w:fldChar w:fldCharType="end"/>
            </w:r>
          </w:ins>
        </w:p>
        <w:p w14:paraId="6AD98773" w14:textId="12C4FCAE" w:rsidR="003E5AE5" w:rsidRDefault="003E5AE5">
          <w:pPr>
            <w:pStyle w:val="TDC1"/>
            <w:tabs>
              <w:tab w:val="left" w:pos="442"/>
              <w:tab w:val="right" w:leader="dot" w:pos="8494"/>
            </w:tabs>
            <w:rPr>
              <w:ins w:id="162" w:author="JORGE CONTRERAS ORTIZ" w:date="2021-09-04T14:47:00Z"/>
              <w:rFonts w:asciiTheme="minorHAnsi" w:eastAsiaTheme="minorEastAsia" w:hAnsiTheme="minorHAnsi" w:cstheme="minorBidi"/>
              <w:noProof/>
              <w:lang w:eastAsia="es-ES"/>
            </w:rPr>
          </w:pPr>
          <w:ins w:id="16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w:t>
            </w:r>
            <w:r>
              <w:rPr>
                <w:rFonts w:asciiTheme="minorHAnsi" w:eastAsiaTheme="minorEastAsia" w:hAnsiTheme="minorHAnsi" w:cstheme="minorBidi"/>
                <w:noProof/>
                <w:lang w:eastAsia="es-ES"/>
              </w:rPr>
              <w:tab/>
            </w:r>
            <w:r w:rsidRPr="00712DFA">
              <w:rPr>
                <w:rStyle w:val="Hipervnculo"/>
                <w:noProof/>
              </w:rPr>
              <w:t>ANALISIS DE LA TECNOLOGÍA THREAD</w:t>
            </w:r>
            <w:r>
              <w:rPr>
                <w:noProof/>
                <w:webHidden/>
              </w:rPr>
              <w:tab/>
            </w:r>
            <w:r>
              <w:rPr>
                <w:noProof/>
                <w:webHidden/>
              </w:rPr>
              <w:fldChar w:fldCharType="begin"/>
            </w:r>
            <w:r>
              <w:rPr>
                <w:noProof/>
                <w:webHidden/>
              </w:rPr>
              <w:instrText xml:space="preserve"> PAGEREF _Toc81659656 \h </w:instrText>
            </w:r>
          </w:ins>
          <w:r>
            <w:rPr>
              <w:noProof/>
              <w:webHidden/>
            </w:rPr>
          </w:r>
          <w:r>
            <w:rPr>
              <w:noProof/>
              <w:webHidden/>
            </w:rPr>
            <w:fldChar w:fldCharType="separate"/>
          </w:r>
          <w:ins w:id="164" w:author="JORGE CONTRERAS ORTIZ" w:date="2021-09-04T14:47:00Z">
            <w:r>
              <w:rPr>
                <w:noProof/>
                <w:webHidden/>
              </w:rPr>
              <w:t>38</w:t>
            </w:r>
            <w:r>
              <w:rPr>
                <w:noProof/>
                <w:webHidden/>
              </w:rPr>
              <w:fldChar w:fldCharType="end"/>
            </w:r>
            <w:r w:rsidRPr="00712DFA">
              <w:rPr>
                <w:rStyle w:val="Hipervnculo"/>
                <w:noProof/>
              </w:rPr>
              <w:fldChar w:fldCharType="end"/>
            </w:r>
          </w:ins>
        </w:p>
        <w:p w14:paraId="362E32E4" w14:textId="5718F1A5" w:rsidR="003E5AE5" w:rsidRDefault="003E5AE5">
          <w:pPr>
            <w:pStyle w:val="TDC2"/>
            <w:tabs>
              <w:tab w:val="left" w:pos="880"/>
              <w:tab w:val="right" w:leader="dot" w:pos="8494"/>
            </w:tabs>
            <w:rPr>
              <w:ins w:id="165" w:author="JORGE CONTRERAS ORTIZ" w:date="2021-09-04T14:47:00Z"/>
              <w:rFonts w:asciiTheme="minorHAnsi" w:eastAsiaTheme="minorEastAsia" w:hAnsiTheme="minorHAnsi" w:cstheme="minorBidi"/>
              <w:noProof/>
              <w:lang w:eastAsia="es-ES"/>
            </w:rPr>
          </w:pPr>
          <w:ins w:id="16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3.1.</w:t>
            </w:r>
            <w:r>
              <w:rPr>
                <w:rFonts w:asciiTheme="minorHAnsi" w:eastAsiaTheme="minorEastAsia" w:hAnsiTheme="minorHAnsi" w:cstheme="minorBidi"/>
                <w:noProof/>
                <w:lang w:eastAsia="es-ES"/>
              </w:rPr>
              <w:tab/>
            </w:r>
            <w:r w:rsidRPr="00712DFA">
              <w:rPr>
                <w:rStyle w:val="Hipervnculo"/>
                <w:noProof/>
              </w:rPr>
              <w:t>ANÁLISIS INICIAL DE LA TECNOLOGÍA THREAD</w:t>
            </w:r>
            <w:r>
              <w:rPr>
                <w:noProof/>
                <w:webHidden/>
              </w:rPr>
              <w:tab/>
            </w:r>
            <w:r>
              <w:rPr>
                <w:noProof/>
                <w:webHidden/>
              </w:rPr>
              <w:fldChar w:fldCharType="begin"/>
            </w:r>
            <w:r>
              <w:rPr>
                <w:noProof/>
                <w:webHidden/>
              </w:rPr>
              <w:instrText xml:space="preserve"> PAGEREF _Toc81659657 \h </w:instrText>
            </w:r>
          </w:ins>
          <w:r>
            <w:rPr>
              <w:noProof/>
              <w:webHidden/>
            </w:rPr>
          </w:r>
          <w:r>
            <w:rPr>
              <w:noProof/>
              <w:webHidden/>
            </w:rPr>
            <w:fldChar w:fldCharType="separate"/>
          </w:r>
          <w:ins w:id="167" w:author="JORGE CONTRERAS ORTIZ" w:date="2021-09-04T14:47:00Z">
            <w:r>
              <w:rPr>
                <w:noProof/>
                <w:webHidden/>
              </w:rPr>
              <w:t>38</w:t>
            </w:r>
            <w:r>
              <w:rPr>
                <w:noProof/>
                <w:webHidden/>
              </w:rPr>
              <w:fldChar w:fldCharType="end"/>
            </w:r>
            <w:r w:rsidRPr="00712DFA">
              <w:rPr>
                <w:rStyle w:val="Hipervnculo"/>
                <w:noProof/>
              </w:rPr>
              <w:fldChar w:fldCharType="end"/>
            </w:r>
          </w:ins>
        </w:p>
        <w:p w14:paraId="25632394" w14:textId="2824058E" w:rsidR="003E5AE5" w:rsidRDefault="003E5AE5">
          <w:pPr>
            <w:pStyle w:val="TDC3"/>
            <w:rPr>
              <w:ins w:id="168" w:author="JORGE CONTRERAS ORTIZ" w:date="2021-09-04T14:47:00Z"/>
              <w:rFonts w:asciiTheme="minorHAnsi" w:hAnsiTheme="minorHAnsi" w:cstheme="minorBidi"/>
              <w:noProof/>
            </w:rPr>
          </w:pPr>
          <w:ins w:id="16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3.1.1.</w:t>
            </w:r>
            <w:r>
              <w:rPr>
                <w:rFonts w:asciiTheme="minorHAnsi" w:hAnsiTheme="minorHAnsi" w:cstheme="minorBidi"/>
                <w:noProof/>
              </w:rPr>
              <w:tab/>
            </w:r>
            <w:r w:rsidRPr="00712DFA">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_Toc81659658 \h </w:instrText>
            </w:r>
          </w:ins>
          <w:r>
            <w:rPr>
              <w:noProof/>
              <w:webHidden/>
            </w:rPr>
          </w:r>
          <w:r>
            <w:rPr>
              <w:noProof/>
              <w:webHidden/>
            </w:rPr>
            <w:fldChar w:fldCharType="separate"/>
          </w:r>
          <w:ins w:id="170" w:author="JORGE CONTRERAS ORTIZ" w:date="2021-09-04T14:47:00Z">
            <w:r>
              <w:rPr>
                <w:noProof/>
                <w:webHidden/>
              </w:rPr>
              <w:t>39</w:t>
            </w:r>
            <w:r>
              <w:rPr>
                <w:noProof/>
                <w:webHidden/>
              </w:rPr>
              <w:fldChar w:fldCharType="end"/>
            </w:r>
            <w:r w:rsidRPr="00712DFA">
              <w:rPr>
                <w:rStyle w:val="Hipervnculo"/>
                <w:noProof/>
              </w:rPr>
              <w:fldChar w:fldCharType="end"/>
            </w:r>
          </w:ins>
        </w:p>
        <w:p w14:paraId="6758BAEE" w14:textId="603E4CC8" w:rsidR="003E5AE5" w:rsidRDefault="003E5AE5">
          <w:pPr>
            <w:pStyle w:val="TDC4"/>
            <w:tabs>
              <w:tab w:val="left" w:pos="1760"/>
              <w:tab w:val="right" w:leader="dot" w:pos="8494"/>
            </w:tabs>
            <w:rPr>
              <w:ins w:id="171" w:author="JORGE CONTRERAS ORTIZ" w:date="2021-09-04T14:47:00Z"/>
              <w:rFonts w:asciiTheme="minorHAnsi" w:eastAsiaTheme="minorEastAsia" w:hAnsiTheme="minorHAnsi" w:cstheme="minorBidi"/>
              <w:noProof/>
              <w:lang w:eastAsia="es-ES"/>
            </w:rPr>
          </w:pPr>
          <w:ins w:id="17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"_Toc81659659"</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712DFA">
              <w:rPr>
                <w:rStyle w:val="Hipervnculo"/>
                <w:noProof/>
              </w:rPr>
              <w:t>CARACTERÍSTICAS MÓDULO RF KTWM102</w:t>
            </w:r>
            <w:r>
              <w:rPr>
                <w:noProof/>
                <w:webHidden/>
              </w:rPr>
              <w:tab/>
            </w:r>
            <w:r>
              <w:rPr>
                <w:noProof/>
                <w:webHidden/>
              </w:rPr>
              <w:fldChar w:fldCharType="begin"/>
            </w:r>
            <w:r>
              <w:rPr>
                <w:noProof/>
                <w:webHidden/>
              </w:rPr>
              <w:instrText xml:space="preserve"> PAGEREF _Toc81659659 \h </w:instrText>
            </w:r>
          </w:ins>
          <w:r>
            <w:rPr>
              <w:noProof/>
              <w:webHidden/>
            </w:rPr>
          </w:r>
          <w:r>
            <w:rPr>
              <w:noProof/>
              <w:webHidden/>
            </w:rPr>
            <w:fldChar w:fldCharType="separate"/>
          </w:r>
          <w:ins w:id="173" w:author="JORGE CONTRERAS ORTIZ" w:date="2021-09-04T14:47:00Z">
            <w:r>
              <w:rPr>
                <w:noProof/>
                <w:webHidden/>
              </w:rPr>
              <w:t>39</w:t>
            </w:r>
            <w:r>
              <w:rPr>
                <w:noProof/>
                <w:webHidden/>
              </w:rPr>
              <w:fldChar w:fldCharType="end"/>
            </w:r>
            <w:r w:rsidRPr="00712DFA">
              <w:rPr>
                <w:rStyle w:val="Hipervnculo"/>
                <w:noProof/>
              </w:rPr>
              <w:fldChar w:fldCharType="end"/>
            </w:r>
          </w:ins>
        </w:p>
        <w:p w14:paraId="52083851" w14:textId="250BD65E" w:rsidR="003E5AE5" w:rsidRDefault="003E5AE5">
          <w:pPr>
            <w:pStyle w:val="TDC4"/>
            <w:tabs>
              <w:tab w:val="left" w:pos="1760"/>
              <w:tab w:val="right" w:leader="dot" w:pos="8494"/>
            </w:tabs>
            <w:rPr>
              <w:ins w:id="174" w:author="JORGE CONTRERAS ORTIZ" w:date="2021-09-04T14:47:00Z"/>
              <w:rFonts w:asciiTheme="minorHAnsi" w:eastAsiaTheme="minorEastAsia" w:hAnsiTheme="minorHAnsi" w:cstheme="minorBidi"/>
              <w:noProof/>
              <w:lang w:eastAsia="es-ES"/>
            </w:rPr>
          </w:pPr>
          <w:ins w:id="17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"_Toc81659660"</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712DFA">
              <w:rPr>
                <w:rStyle w:val="Hipervnculo"/>
                <w:noProof/>
              </w:rPr>
              <w:t>CARACTERÍSTICAS KTDG102 EVALUATION DONGLE</w:t>
            </w:r>
            <w:r>
              <w:rPr>
                <w:noProof/>
                <w:webHidden/>
              </w:rPr>
              <w:tab/>
            </w:r>
            <w:r>
              <w:rPr>
                <w:noProof/>
                <w:webHidden/>
              </w:rPr>
              <w:fldChar w:fldCharType="begin"/>
            </w:r>
            <w:r>
              <w:rPr>
                <w:noProof/>
                <w:webHidden/>
              </w:rPr>
              <w:instrText xml:space="preserve"> PAGEREF _Toc81659660 \h </w:instrText>
            </w:r>
          </w:ins>
          <w:r>
            <w:rPr>
              <w:noProof/>
              <w:webHidden/>
            </w:rPr>
          </w:r>
          <w:r>
            <w:rPr>
              <w:noProof/>
              <w:webHidden/>
            </w:rPr>
            <w:fldChar w:fldCharType="separate"/>
          </w:r>
          <w:ins w:id="176" w:author="JORGE CONTRERAS ORTIZ" w:date="2021-09-04T14:47:00Z">
            <w:r>
              <w:rPr>
                <w:noProof/>
                <w:webHidden/>
              </w:rPr>
              <w:t>39</w:t>
            </w:r>
            <w:r>
              <w:rPr>
                <w:noProof/>
                <w:webHidden/>
              </w:rPr>
              <w:fldChar w:fldCharType="end"/>
            </w:r>
            <w:r w:rsidRPr="00712DFA">
              <w:rPr>
                <w:rStyle w:val="Hipervnculo"/>
                <w:noProof/>
              </w:rPr>
              <w:fldChar w:fldCharType="end"/>
            </w:r>
          </w:ins>
        </w:p>
        <w:p w14:paraId="20655EEF" w14:textId="673007D8" w:rsidR="003E5AE5" w:rsidRDefault="003E5AE5">
          <w:pPr>
            <w:pStyle w:val="TDC4"/>
            <w:tabs>
              <w:tab w:val="left" w:pos="1760"/>
              <w:tab w:val="right" w:leader="dot" w:pos="8494"/>
            </w:tabs>
            <w:rPr>
              <w:ins w:id="177" w:author="JORGE CONTRERAS ORTIZ" w:date="2021-09-04T14:47:00Z"/>
              <w:rFonts w:asciiTheme="minorHAnsi" w:eastAsiaTheme="minorEastAsia" w:hAnsiTheme="minorHAnsi" w:cstheme="minorBidi"/>
              <w:noProof/>
              <w:lang w:eastAsia="es-ES"/>
            </w:rPr>
          </w:pPr>
          <w:ins w:id="17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"_Toc81659661"</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712DFA">
              <w:rPr>
                <w:rStyle w:val="Hipervnculo"/>
                <w:noProof/>
              </w:rPr>
              <w:t>CARACTERÍSTICAS DEL BORDER ROUTER KTBRN1</w:t>
            </w:r>
            <w:r>
              <w:rPr>
                <w:noProof/>
                <w:webHidden/>
              </w:rPr>
              <w:tab/>
            </w:r>
            <w:r>
              <w:rPr>
                <w:noProof/>
                <w:webHidden/>
              </w:rPr>
              <w:fldChar w:fldCharType="begin"/>
            </w:r>
            <w:r>
              <w:rPr>
                <w:noProof/>
                <w:webHidden/>
              </w:rPr>
              <w:instrText xml:space="preserve"> PAGEREF _Toc81659661 \h </w:instrText>
            </w:r>
          </w:ins>
          <w:r>
            <w:rPr>
              <w:noProof/>
              <w:webHidden/>
            </w:rPr>
          </w:r>
          <w:r>
            <w:rPr>
              <w:noProof/>
              <w:webHidden/>
            </w:rPr>
            <w:fldChar w:fldCharType="separate"/>
          </w:r>
          <w:ins w:id="179" w:author="JORGE CONTRERAS ORTIZ" w:date="2021-09-04T14:47:00Z">
            <w:r>
              <w:rPr>
                <w:noProof/>
                <w:webHidden/>
              </w:rPr>
              <w:t>39</w:t>
            </w:r>
            <w:r>
              <w:rPr>
                <w:noProof/>
                <w:webHidden/>
              </w:rPr>
              <w:fldChar w:fldCharType="end"/>
            </w:r>
            <w:r w:rsidRPr="00712DFA">
              <w:rPr>
                <w:rStyle w:val="Hipervnculo"/>
                <w:noProof/>
              </w:rPr>
              <w:fldChar w:fldCharType="end"/>
            </w:r>
          </w:ins>
        </w:p>
        <w:p w14:paraId="6BF7B2B1" w14:textId="3804D0BC" w:rsidR="003E5AE5" w:rsidRDefault="003E5AE5">
          <w:pPr>
            <w:pStyle w:val="TDC4"/>
            <w:tabs>
              <w:tab w:val="left" w:pos="1760"/>
              <w:tab w:val="right" w:leader="dot" w:pos="8494"/>
            </w:tabs>
            <w:rPr>
              <w:ins w:id="180" w:author="JORGE CONTRERAS ORTIZ" w:date="2021-09-04T14:47:00Z"/>
              <w:rFonts w:asciiTheme="minorHAnsi" w:eastAsiaTheme="minorEastAsia" w:hAnsiTheme="minorHAnsi" w:cstheme="minorBidi"/>
              <w:noProof/>
              <w:lang w:eastAsia="es-ES"/>
            </w:rPr>
          </w:pPr>
          <w:ins w:id="18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712DFA">
              <w:rPr>
                <w:rStyle w:val="Hipervnculo"/>
                <w:noProof/>
              </w:rPr>
              <w:t>CARACTERÍSTICAS KINOS – NETWORK OS</w:t>
            </w:r>
            <w:r>
              <w:rPr>
                <w:noProof/>
                <w:webHidden/>
              </w:rPr>
              <w:tab/>
            </w:r>
            <w:r>
              <w:rPr>
                <w:noProof/>
                <w:webHidden/>
              </w:rPr>
              <w:fldChar w:fldCharType="begin"/>
            </w:r>
            <w:r>
              <w:rPr>
                <w:noProof/>
                <w:webHidden/>
              </w:rPr>
              <w:instrText xml:space="preserve"> PAGEREF _Toc81659662 \h </w:instrText>
            </w:r>
          </w:ins>
          <w:r>
            <w:rPr>
              <w:noProof/>
              <w:webHidden/>
            </w:rPr>
          </w:r>
          <w:r>
            <w:rPr>
              <w:noProof/>
              <w:webHidden/>
            </w:rPr>
            <w:fldChar w:fldCharType="separate"/>
          </w:r>
          <w:ins w:id="182" w:author="JORGE CONTRERAS ORTIZ" w:date="2021-09-04T14:47:00Z">
            <w:r>
              <w:rPr>
                <w:noProof/>
                <w:webHidden/>
              </w:rPr>
              <w:t>40</w:t>
            </w:r>
            <w:r>
              <w:rPr>
                <w:noProof/>
                <w:webHidden/>
              </w:rPr>
              <w:fldChar w:fldCharType="end"/>
            </w:r>
            <w:r w:rsidRPr="00712DFA">
              <w:rPr>
                <w:rStyle w:val="Hipervnculo"/>
                <w:noProof/>
              </w:rPr>
              <w:fldChar w:fldCharType="end"/>
            </w:r>
          </w:ins>
        </w:p>
        <w:p w14:paraId="188F0F2A" w14:textId="22EEDA5A" w:rsidR="003E5AE5" w:rsidRDefault="003E5AE5">
          <w:pPr>
            <w:pStyle w:val="TDC3"/>
            <w:rPr>
              <w:ins w:id="183" w:author="JORGE CONTRERAS ORTIZ" w:date="2021-09-04T14:47:00Z"/>
              <w:rFonts w:asciiTheme="minorHAnsi" w:hAnsiTheme="minorHAnsi" w:cstheme="minorBidi"/>
              <w:noProof/>
            </w:rPr>
          </w:pPr>
          <w:ins w:id="18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3.1.2.</w:t>
            </w:r>
            <w:r>
              <w:rPr>
                <w:rFonts w:asciiTheme="minorHAnsi" w:hAnsiTheme="minorHAnsi" w:cstheme="minorBidi"/>
                <w:noProof/>
              </w:rPr>
              <w:tab/>
            </w:r>
            <w:r w:rsidRPr="00712DFA">
              <w:rPr>
                <w:rStyle w:val="Hipervnculo"/>
                <w:noProof/>
              </w:rPr>
              <w:t>EJEMPLOS DE OTROS DISPOSITIVOS</w:t>
            </w:r>
            <w:r>
              <w:rPr>
                <w:noProof/>
                <w:webHidden/>
              </w:rPr>
              <w:tab/>
            </w:r>
            <w:r>
              <w:rPr>
                <w:noProof/>
                <w:webHidden/>
              </w:rPr>
              <w:fldChar w:fldCharType="begin"/>
            </w:r>
            <w:r>
              <w:rPr>
                <w:noProof/>
                <w:webHidden/>
              </w:rPr>
              <w:instrText xml:space="preserve"> PAGEREF _Toc81659663 \h </w:instrText>
            </w:r>
          </w:ins>
          <w:r>
            <w:rPr>
              <w:noProof/>
              <w:webHidden/>
            </w:rPr>
          </w:r>
          <w:r>
            <w:rPr>
              <w:noProof/>
              <w:webHidden/>
            </w:rPr>
            <w:fldChar w:fldCharType="separate"/>
          </w:r>
          <w:ins w:id="185" w:author="JORGE CONTRERAS ORTIZ" w:date="2021-09-04T14:47:00Z">
            <w:r>
              <w:rPr>
                <w:noProof/>
                <w:webHidden/>
              </w:rPr>
              <w:t>40</w:t>
            </w:r>
            <w:r>
              <w:rPr>
                <w:noProof/>
                <w:webHidden/>
              </w:rPr>
              <w:fldChar w:fldCharType="end"/>
            </w:r>
            <w:r w:rsidRPr="00712DFA">
              <w:rPr>
                <w:rStyle w:val="Hipervnculo"/>
                <w:noProof/>
              </w:rPr>
              <w:fldChar w:fldCharType="end"/>
            </w:r>
          </w:ins>
        </w:p>
        <w:p w14:paraId="4345703C" w14:textId="2226A6FF" w:rsidR="003E5AE5" w:rsidRDefault="003E5AE5">
          <w:pPr>
            <w:pStyle w:val="TDC2"/>
            <w:tabs>
              <w:tab w:val="left" w:pos="880"/>
              <w:tab w:val="right" w:leader="dot" w:pos="8494"/>
            </w:tabs>
            <w:rPr>
              <w:ins w:id="186" w:author="JORGE CONTRERAS ORTIZ" w:date="2021-09-04T14:47:00Z"/>
              <w:rFonts w:asciiTheme="minorHAnsi" w:eastAsiaTheme="minorEastAsia" w:hAnsiTheme="minorHAnsi" w:cstheme="minorBidi"/>
              <w:noProof/>
              <w:lang w:eastAsia="es-ES"/>
            </w:rPr>
          </w:pPr>
          <w:ins w:id="18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w:t>
            </w:r>
            <w:r>
              <w:rPr>
                <w:rFonts w:asciiTheme="minorHAnsi" w:eastAsiaTheme="minorEastAsia" w:hAnsiTheme="minorHAnsi" w:cstheme="minorBidi"/>
                <w:noProof/>
                <w:lang w:eastAsia="es-ES"/>
              </w:rPr>
              <w:tab/>
            </w:r>
            <w:r w:rsidRPr="00712DFA">
              <w:rPr>
                <w:rStyle w:val="Hipervnculo"/>
                <w:noProof/>
              </w:rPr>
              <w:t>CONFIGURACIONES INICIALES</w:t>
            </w:r>
            <w:r>
              <w:rPr>
                <w:noProof/>
                <w:webHidden/>
              </w:rPr>
              <w:tab/>
            </w:r>
            <w:r>
              <w:rPr>
                <w:noProof/>
                <w:webHidden/>
              </w:rPr>
              <w:fldChar w:fldCharType="begin"/>
            </w:r>
            <w:r>
              <w:rPr>
                <w:noProof/>
                <w:webHidden/>
              </w:rPr>
              <w:instrText xml:space="preserve"> PAGEREF _Toc81659664 \h </w:instrText>
            </w:r>
          </w:ins>
          <w:r>
            <w:rPr>
              <w:noProof/>
              <w:webHidden/>
            </w:rPr>
          </w:r>
          <w:r>
            <w:rPr>
              <w:noProof/>
              <w:webHidden/>
            </w:rPr>
            <w:fldChar w:fldCharType="separate"/>
          </w:r>
          <w:ins w:id="188" w:author="JORGE CONTRERAS ORTIZ" w:date="2021-09-04T14:47:00Z">
            <w:r>
              <w:rPr>
                <w:noProof/>
                <w:webHidden/>
              </w:rPr>
              <w:t>41</w:t>
            </w:r>
            <w:r>
              <w:rPr>
                <w:noProof/>
                <w:webHidden/>
              </w:rPr>
              <w:fldChar w:fldCharType="end"/>
            </w:r>
            <w:r w:rsidRPr="00712DFA">
              <w:rPr>
                <w:rStyle w:val="Hipervnculo"/>
                <w:noProof/>
              </w:rPr>
              <w:fldChar w:fldCharType="end"/>
            </w:r>
          </w:ins>
        </w:p>
        <w:p w14:paraId="59EF8D8E" w14:textId="0396759B" w:rsidR="003E5AE5" w:rsidRDefault="003E5AE5">
          <w:pPr>
            <w:pStyle w:val="TDC3"/>
            <w:rPr>
              <w:ins w:id="189" w:author="JORGE CONTRERAS ORTIZ" w:date="2021-09-04T14:47:00Z"/>
              <w:rFonts w:asciiTheme="minorHAnsi" w:hAnsiTheme="minorHAnsi" w:cstheme="minorBidi"/>
              <w:noProof/>
            </w:rPr>
          </w:pPr>
          <w:ins w:id="19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w:t>
            </w:r>
            <w:r>
              <w:rPr>
                <w:rFonts w:asciiTheme="minorHAnsi" w:hAnsiTheme="minorHAnsi" w:cstheme="minorBidi"/>
                <w:noProof/>
              </w:rPr>
              <w:tab/>
            </w:r>
            <w:r w:rsidRPr="00712DFA">
              <w:rPr>
                <w:rStyle w:val="Hipervnculo"/>
                <w:noProof/>
              </w:rPr>
              <w:t>CONFIGURACIÓN DEL BORDER ROUTER</w:t>
            </w:r>
            <w:r>
              <w:rPr>
                <w:noProof/>
                <w:webHidden/>
              </w:rPr>
              <w:tab/>
            </w:r>
            <w:r>
              <w:rPr>
                <w:noProof/>
                <w:webHidden/>
              </w:rPr>
              <w:fldChar w:fldCharType="begin"/>
            </w:r>
            <w:r>
              <w:rPr>
                <w:noProof/>
                <w:webHidden/>
              </w:rPr>
              <w:instrText xml:space="preserve"> PAGEREF _Toc81659665 \h </w:instrText>
            </w:r>
          </w:ins>
          <w:r>
            <w:rPr>
              <w:noProof/>
              <w:webHidden/>
            </w:rPr>
          </w:r>
          <w:r>
            <w:rPr>
              <w:noProof/>
              <w:webHidden/>
            </w:rPr>
            <w:fldChar w:fldCharType="separate"/>
          </w:r>
          <w:ins w:id="191" w:author="JORGE CONTRERAS ORTIZ" w:date="2021-09-04T14:47:00Z">
            <w:r>
              <w:rPr>
                <w:noProof/>
                <w:webHidden/>
              </w:rPr>
              <w:t>41</w:t>
            </w:r>
            <w:r>
              <w:rPr>
                <w:noProof/>
                <w:webHidden/>
              </w:rPr>
              <w:fldChar w:fldCharType="end"/>
            </w:r>
            <w:r w:rsidRPr="00712DFA">
              <w:rPr>
                <w:rStyle w:val="Hipervnculo"/>
                <w:noProof/>
              </w:rPr>
              <w:fldChar w:fldCharType="end"/>
            </w:r>
          </w:ins>
        </w:p>
        <w:p w14:paraId="56165FAB" w14:textId="6FFD8465" w:rsidR="003E5AE5" w:rsidRDefault="003E5AE5">
          <w:pPr>
            <w:pStyle w:val="TDC4"/>
            <w:tabs>
              <w:tab w:val="left" w:pos="1760"/>
              <w:tab w:val="right" w:leader="dot" w:pos="8494"/>
            </w:tabs>
            <w:rPr>
              <w:ins w:id="192" w:author="JORGE CONTRERAS ORTIZ" w:date="2021-09-04T14:47:00Z"/>
              <w:rFonts w:asciiTheme="minorHAnsi" w:eastAsiaTheme="minorEastAsia" w:hAnsiTheme="minorHAnsi" w:cstheme="minorBidi"/>
              <w:noProof/>
              <w:lang w:eastAsia="es-ES"/>
            </w:rPr>
          </w:pPr>
          <w:ins w:id="19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"_Toc81659666"</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712DFA">
              <w:rPr>
                <w:rStyle w:val="Hipervnculo"/>
                <w:noProof/>
              </w:rPr>
              <w:t>REQUERIMIENTOS</w:t>
            </w:r>
            <w:r>
              <w:rPr>
                <w:noProof/>
                <w:webHidden/>
              </w:rPr>
              <w:tab/>
            </w:r>
            <w:r>
              <w:rPr>
                <w:noProof/>
                <w:webHidden/>
              </w:rPr>
              <w:fldChar w:fldCharType="begin"/>
            </w:r>
            <w:r>
              <w:rPr>
                <w:noProof/>
                <w:webHidden/>
              </w:rPr>
              <w:instrText xml:space="preserve"> PAGEREF _Toc81659666 \h </w:instrText>
            </w:r>
          </w:ins>
          <w:r>
            <w:rPr>
              <w:noProof/>
              <w:webHidden/>
            </w:rPr>
          </w:r>
          <w:r>
            <w:rPr>
              <w:noProof/>
              <w:webHidden/>
            </w:rPr>
            <w:fldChar w:fldCharType="separate"/>
          </w:r>
          <w:ins w:id="194" w:author="JORGE CONTRERAS ORTIZ" w:date="2021-09-04T14:47:00Z">
            <w:r>
              <w:rPr>
                <w:noProof/>
                <w:webHidden/>
              </w:rPr>
              <w:t>41</w:t>
            </w:r>
            <w:r>
              <w:rPr>
                <w:noProof/>
                <w:webHidden/>
              </w:rPr>
              <w:fldChar w:fldCharType="end"/>
            </w:r>
            <w:r w:rsidRPr="00712DFA">
              <w:rPr>
                <w:rStyle w:val="Hipervnculo"/>
                <w:noProof/>
              </w:rPr>
              <w:fldChar w:fldCharType="end"/>
            </w:r>
          </w:ins>
        </w:p>
        <w:p w14:paraId="33611038" w14:textId="119E07E5" w:rsidR="003E5AE5" w:rsidRDefault="003E5AE5">
          <w:pPr>
            <w:pStyle w:val="TDC4"/>
            <w:tabs>
              <w:tab w:val="left" w:pos="1760"/>
              <w:tab w:val="right" w:leader="dot" w:pos="8494"/>
            </w:tabs>
            <w:rPr>
              <w:ins w:id="195" w:author="JORGE CONTRERAS ORTIZ" w:date="2021-09-04T14:47:00Z"/>
              <w:rFonts w:asciiTheme="minorHAnsi" w:eastAsiaTheme="minorEastAsia" w:hAnsiTheme="minorHAnsi" w:cstheme="minorBidi"/>
              <w:noProof/>
              <w:lang w:eastAsia="es-ES"/>
            </w:rPr>
          </w:pPr>
          <w:ins w:id="19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712DFA">
              <w:rPr>
                <w:rStyle w:val="Hipervnculo"/>
                <w:noProof/>
              </w:rPr>
              <w:t>GUÍA DE INSTALACIÓN</w:t>
            </w:r>
            <w:r>
              <w:rPr>
                <w:noProof/>
                <w:webHidden/>
              </w:rPr>
              <w:tab/>
            </w:r>
            <w:r>
              <w:rPr>
                <w:noProof/>
                <w:webHidden/>
              </w:rPr>
              <w:fldChar w:fldCharType="begin"/>
            </w:r>
            <w:r>
              <w:rPr>
                <w:noProof/>
                <w:webHidden/>
              </w:rPr>
              <w:instrText xml:space="preserve"> PAGEREF _Toc81659667 \h </w:instrText>
            </w:r>
          </w:ins>
          <w:r>
            <w:rPr>
              <w:noProof/>
              <w:webHidden/>
            </w:rPr>
          </w:r>
          <w:r>
            <w:rPr>
              <w:noProof/>
              <w:webHidden/>
            </w:rPr>
            <w:fldChar w:fldCharType="separate"/>
          </w:r>
          <w:ins w:id="197" w:author="JORGE CONTRERAS ORTIZ" w:date="2021-09-04T14:47:00Z">
            <w:r>
              <w:rPr>
                <w:noProof/>
                <w:webHidden/>
              </w:rPr>
              <w:t>41</w:t>
            </w:r>
            <w:r>
              <w:rPr>
                <w:noProof/>
                <w:webHidden/>
              </w:rPr>
              <w:fldChar w:fldCharType="end"/>
            </w:r>
            <w:r w:rsidRPr="00712DFA">
              <w:rPr>
                <w:rStyle w:val="Hipervnculo"/>
                <w:noProof/>
              </w:rPr>
              <w:fldChar w:fldCharType="end"/>
            </w:r>
          </w:ins>
        </w:p>
        <w:p w14:paraId="2DB7F9CE" w14:textId="1FF77D5F" w:rsidR="003E5AE5" w:rsidRDefault="003E5AE5">
          <w:pPr>
            <w:pStyle w:val="TDC5"/>
            <w:tabs>
              <w:tab w:val="left" w:pos="2017"/>
              <w:tab w:val="right" w:leader="dot" w:pos="8494"/>
            </w:tabs>
            <w:rPr>
              <w:ins w:id="198" w:author="JORGE CONTRERAS ORTIZ" w:date="2021-09-04T14:47:00Z"/>
              <w:rFonts w:asciiTheme="minorHAnsi" w:eastAsiaTheme="minorEastAsia" w:hAnsiTheme="minorHAnsi" w:cstheme="minorBidi"/>
              <w:noProof/>
              <w:lang w:eastAsia="es-ES"/>
            </w:rPr>
          </w:pPr>
          <w:ins w:id="19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3.2.1.2.1.</w:t>
            </w:r>
            <w:r>
              <w:rPr>
                <w:rFonts w:asciiTheme="minorHAnsi" w:eastAsiaTheme="minorEastAsia" w:hAnsiTheme="minorHAnsi" w:cstheme="minorBidi"/>
                <w:noProof/>
                <w:lang w:eastAsia="es-ES"/>
              </w:rPr>
              <w:tab/>
            </w:r>
            <w:r w:rsidRPr="00712DFA">
              <w:rPr>
                <w:rStyle w:val="Hipervnculo"/>
                <w:noProof/>
              </w:rPr>
              <w:t>DESCARGA DEL SOFTWARE REQUERIDO</w:t>
            </w:r>
            <w:r>
              <w:rPr>
                <w:noProof/>
                <w:webHidden/>
              </w:rPr>
              <w:tab/>
            </w:r>
            <w:r>
              <w:rPr>
                <w:noProof/>
                <w:webHidden/>
              </w:rPr>
              <w:fldChar w:fldCharType="begin"/>
            </w:r>
            <w:r>
              <w:rPr>
                <w:noProof/>
                <w:webHidden/>
              </w:rPr>
              <w:instrText xml:space="preserve"> PAGEREF _Toc81659668 \h </w:instrText>
            </w:r>
          </w:ins>
          <w:r>
            <w:rPr>
              <w:noProof/>
              <w:webHidden/>
            </w:rPr>
          </w:r>
          <w:r>
            <w:rPr>
              <w:noProof/>
              <w:webHidden/>
            </w:rPr>
            <w:fldChar w:fldCharType="separate"/>
          </w:r>
          <w:ins w:id="200" w:author="JORGE CONTRERAS ORTIZ" w:date="2021-09-04T14:47:00Z">
            <w:r>
              <w:rPr>
                <w:noProof/>
                <w:webHidden/>
              </w:rPr>
              <w:t>41</w:t>
            </w:r>
            <w:r>
              <w:rPr>
                <w:noProof/>
                <w:webHidden/>
              </w:rPr>
              <w:fldChar w:fldCharType="end"/>
            </w:r>
            <w:r w:rsidRPr="00712DFA">
              <w:rPr>
                <w:rStyle w:val="Hipervnculo"/>
                <w:noProof/>
              </w:rPr>
              <w:fldChar w:fldCharType="end"/>
            </w:r>
          </w:ins>
        </w:p>
        <w:p w14:paraId="05F715ED" w14:textId="5CADDD82" w:rsidR="003E5AE5" w:rsidRDefault="003E5AE5">
          <w:pPr>
            <w:pStyle w:val="TDC5"/>
            <w:tabs>
              <w:tab w:val="left" w:pos="2017"/>
              <w:tab w:val="right" w:leader="dot" w:pos="8494"/>
            </w:tabs>
            <w:rPr>
              <w:ins w:id="201" w:author="JORGE CONTRERAS ORTIZ" w:date="2021-09-04T14:47:00Z"/>
              <w:rFonts w:asciiTheme="minorHAnsi" w:eastAsiaTheme="minorEastAsia" w:hAnsiTheme="minorHAnsi" w:cstheme="minorBidi"/>
              <w:noProof/>
              <w:lang w:eastAsia="es-ES"/>
            </w:rPr>
          </w:pPr>
          <w:ins w:id="20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"_Toc81659669"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3.2.1.2.2.</w:t>
            </w:r>
            <w:r>
              <w:rPr>
                <w:rFonts w:asciiTheme="minorHAnsi" w:eastAsiaTheme="minorEastAsia" w:hAnsiTheme="minorHAnsi" w:cstheme="minorBidi"/>
                <w:noProof/>
                <w:lang w:eastAsia="es-ES"/>
              </w:rPr>
              <w:tab/>
            </w:r>
            <w:r w:rsidRPr="00712DFA">
              <w:rPr>
                <w:rStyle w:val="Hipervnculo"/>
                <w:noProof/>
              </w:rPr>
              <w:t>FLASHEAR LA IMAGEN EN LA TARJETA SD</w:t>
            </w:r>
            <w:r>
              <w:rPr>
                <w:noProof/>
                <w:webHidden/>
              </w:rPr>
              <w:tab/>
            </w:r>
            <w:r>
              <w:rPr>
                <w:noProof/>
                <w:webHidden/>
              </w:rPr>
              <w:fldChar w:fldCharType="begin"/>
            </w:r>
            <w:r>
              <w:rPr>
                <w:noProof/>
                <w:webHidden/>
              </w:rPr>
              <w:instrText xml:space="preserve"> PAGEREF _Toc81659669 \h </w:instrText>
            </w:r>
          </w:ins>
          <w:r>
            <w:rPr>
              <w:noProof/>
              <w:webHidden/>
            </w:rPr>
          </w:r>
          <w:r>
            <w:rPr>
              <w:noProof/>
              <w:webHidden/>
            </w:rPr>
            <w:fldChar w:fldCharType="separate"/>
          </w:r>
          <w:ins w:id="203" w:author="JORGE CONTRERAS ORTIZ" w:date="2021-09-04T14:47:00Z">
            <w:r>
              <w:rPr>
                <w:noProof/>
                <w:webHidden/>
              </w:rPr>
              <w:t>42</w:t>
            </w:r>
            <w:r>
              <w:rPr>
                <w:noProof/>
                <w:webHidden/>
              </w:rPr>
              <w:fldChar w:fldCharType="end"/>
            </w:r>
            <w:r w:rsidRPr="00712DFA">
              <w:rPr>
                <w:rStyle w:val="Hipervnculo"/>
                <w:noProof/>
              </w:rPr>
              <w:fldChar w:fldCharType="end"/>
            </w:r>
          </w:ins>
        </w:p>
        <w:p w14:paraId="7310E083" w14:textId="6BFE42C4" w:rsidR="003E5AE5" w:rsidRDefault="003E5AE5">
          <w:pPr>
            <w:pStyle w:val="TDC5"/>
            <w:tabs>
              <w:tab w:val="left" w:pos="2017"/>
              <w:tab w:val="right" w:leader="dot" w:pos="8494"/>
            </w:tabs>
            <w:rPr>
              <w:ins w:id="204" w:author="JORGE CONTRERAS ORTIZ" w:date="2021-09-04T14:47:00Z"/>
              <w:rFonts w:asciiTheme="minorHAnsi" w:eastAsiaTheme="minorEastAsia" w:hAnsiTheme="minorHAnsi" w:cstheme="minorBidi"/>
              <w:noProof/>
              <w:lang w:eastAsia="es-ES"/>
            </w:rPr>
          </w:pPr>
          <w:ins w:id="20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3.2.1.2.3.</w:t>
            </w:r>
            <w:r>
              <w:rPr>
                <w:rFonts w:asciiTheme="minorHAnsi" w:eastAsiaTheme="minorEastAsia" w:hAnsiTheme="minorHAnsi" w:cstheme="minorBidi"/>
                <w:noProof/>
                <w:lang w:eastAsia="es-ES"/>
              </w:rPr>
              <w:tab/>
            </w:r>
            <w:r w:rsidRPr="00712DFA">
              <w:rPr>
                <w:rStyle w:val="Hipervnculo"/>
                <w:noProof/>
              </w:rPr>
              <w:t>PRIMERA INSTALACIÓN</w:t>
            </w:r>
            <w:r>
              <w:rPr>
                <w:noProof/>
                <w:webHidden/>
              </w:rPr>
              <w:tab/>
            </w:r>
            <w:r>
              <w:rPr>
                <w:noProof/>
                <w:webHidden/>
              </w:rPr>
              <w:fldChar w:fldCharType="begin"/>
            </w:r>
            <w:r>
              <w:rPr>
                <w:noProof/>
                <w:webHidden/>
              </w:rPr>
              <w:instrText xml:space="preserve"> PAGEREF _Toc81659670 \h </w:instrText>
            </w:r>
          </w:ins>
          <w:r>
            <w:rPr>
              <w:noProof/>
              <w:webHidden/>
            </w:rPr>
          </w:r>
          <w:r>
            <w:rPr>
              <w:noProof/>
              <w:webHidden/>
            </w:rPr>
            <w:fldChar w:fldCharType="separate"/>
          </w:r>
          <w:ins w:id="206" w:author="JORGE CONTRERAS ORTIZ" w:date="2021-09-04T14:47:00Z">
            <w:r>
              <w:rPr>
                <w:noProof/>
                <w:webHidden/>
              </w:rPr>
              <w:t>42</w:t>
            </w:r>
            <w:r>
              <w:rPr>
                <w:noProof/>
                <w:webHidden/>
              </w:rPr>
              <w:fldChar w:fldCharType="end"/>
            </w:r>
            <w:r w:rsidRPr="00712DFA">
              <w:rPr>
                <w:rStyle w:val="Hipervnculo"/>
                <w:noProof/>
              </w:rPr>
              <w:fldChar w:fldCharType="end"/>
            </w:r>
          </w:ins>
        </w:p>
        <w:p w14:paraId="6982035D" w14:textId="1E7BD0CE" w:rsidR="003E5AE5" w:rsidRDefault="003E5AE5">
          <w:pPr>
            <w:pStyle w:val="TDC6"/>
            <w:tabs>
              <w:tab w:val="left" w:pos="2421"/>
              <w:tab w:val="right" w:leader="dot" w:pos="8494"/>
            </w:tabs>
            <w:rPr>
              <w:ins w:id="207" w:author="JORGE CONTRERAS ORTIZ" w:date="2021-09-04T14:47:00Z"/>
              <w:rFonts w:asciiTheme="minorHAnsi" w:eastAsiaTheme="minorEastAsia" w:hAnsiTheme="minorHAnsi" w:cstheme="minorBidi"/>
              <w:noProof/>
              <w:lang w:eastAsia="es-ES"/>
            </w:rPr>
          </w:pPr>
          <w:ins w:id="20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3.2.1.2.3.1.</w:t>
            </w:r>
            <w:r>
              <w:rPr>
                <w:rFonts w:asciiTheme="minorHAnsi" w:eastAsiaTheme="minorEastAsia" w:hAnsiTheme="minorHAnsi" w:cstheme="minorBidi"/>
                <w:noProof/>
                <w:lang w:eastAsia="es-ES"/>
              </w:rPr>
              <w:tab/>
            </w:r>
            <w:r w:rsidRPr="00712DFA">
              <w:rPr>
                <w:rStyle w:val="Hipervnculo"/>
                <w:noProof/>
              </w:rPr>
              <w:t>CONEXIÓN VÍA PUERTO USB SERIE</w:t>
            </w:r>
            <w:r>
              <w:rPr>
                <w:noProof/>
                <w:webHidden/>
              </w:rPr>
              <w:tab/>
            </w:r>
            <w:r>
              <w:rPr>
                <w:noProof/>
                <w:webHidden/>
              </w:rPr>
              <w:fldChar w:fldCharType="begin"/>
            </w:r>
            <w:r>
              <w:rPr>
                <w:noProof/>
                <w:webHidden/>
              </w:rPr>
              <w:instrText xml:space="preserve"> PAGEREF _Toc81659671 \h </w:instrText>
            </w:r>
          </w:ins>
          <w:r>
            <w:rPr>
              <w:noProof/>
              <w:webHidden/>
            </w:rPr>
          </w:r>
          <w:r>
            <w:rPr>
              <w:noProof/>
              <w:webHidden/>
            </w:rPr>
            <w:fldChar w:fldCharType="separate"/>
          </w:r>
          <w:ins w:id="209" w:author="JORGE CONTRERAS ORTIZ" w:date="2021-09-04T14:47:00Z">
            <w:r>
              <w:rPr>
                <w:noProof/>
                <w:webHidden/>
              </w:rPr>
              <w:t>43</w:t>
            </w:r>
            <w:r>
              <w:rPr>
                <w:noProof/>
                <w:webHidden/>
              </w:rPr>
              <w:fldChar w:fldCharType="end"/>
            </w:r>
            <w:r w:rsidRPr="00712DFA">
              <w:rPr>
                <w:rStyle w:val="Hipervnculo"/>
                <w:noProof/>
              </w:rPr>
              <w:fldChar w:fldCharType="end"/>
            </w:r>
          </w:ins>
        </w:p>
        <w:p w14:paraId="3BC7F7B4" w14:textId="731EC852" w:rsidR="003E5AE5" w:rsidRDefault="003E5AE5">
          <w:pPr>
            <w:pStyle w:val="TDC4"/>
            <w:tabs>
              <w:tab w:val="left" w:pos="1760"/>
              <w:tab w:val="right" w:leader="dot" w:pos="8494"/>
            </w:tabs>
            <w:rPr>
              <w:ins w:id="210" w:author="JORGE CONTRERAS ORTIZ" w:date="2021-09-04T14:47:00Z"/>
              <w:rFonts w:asciiTheme="minorHAnsi" w:eastAsiaTheme="minorEastAsia" w:hAnsiTheme="minorHAnsi" w:cstheme="minorBidi"/>
              <w:noProof/>
              <w:lang w:eastAsia="es-ES"/>
            </w:rPr>
          </w:pPr>
          <w:ins w:id="21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712DFA">
              <w:rPr>
                <w:rStyle w:val="Hipervnculo"/>
                <w:noProof/>
              </w:rPr>
              <w:t>PANEL DE ADMINISTRACIÓN WEB</w:t>
            </w:r>
            <w:r>
              <w:rPr>
                <w:noProof/>
                <w:webHidden/>
              </w:rPr>
              <w:tab/>
            </w:r>
            <w:r>
              <w:rPr>
                <w:noProof/>
                <w:webHidden/>
              </w:rPr>
              <w:fldChar w:fldCharType="begin"/>
            </w:r>
            <w:r>
              <w:rPr>
                <w:noProof/>
                <w:webHidden/>
              </w:rPr>
              <w:instrText xml:space="preserve"> PAGEREF _Toc81659672 \h </w:instrText>
            </w:r>
          </w:ins>
          <w:r>
            <w:rPr>
              <w:noProof/>
              <w:webHidden/>
            </w:rPr>
          </w:r>
          <w:r>
            <w:rPr>
              <w:noProof/>
              <w:webHidden/>
            </w:rPr>
            <w:fldChar w:fldCharType="separate"/>
          </w:r>
          <w:ins w:id="212" w:author="JORGE CONTRERAS ORTIZ" w:date="2021-09-04T14:47:00Z">
            <w:r>
              <w:rPr>
                <w:noProof/>
                <w:webHidden/>
              </w:rPr>
              <w:t>45</w:t>
            </w:r>
            <w:r>
              <w:rPr>
                <w:noProof/>
                <w:webHidden/>
              </w:rPr>
              <w:fldChar w:fldCharType="end"/>
            </w:r>
            <w:r w:rsidRPr="00712DFA">
              <w:rPr>
                <w:rStyle w:val="Hipervnculo"/>
                <w:noProof/>
              </w:rPr>
              <w:fldChar w:fldCharType="end"/>
            </w:r>
          </w:ins>
        </w:p>
        <w:p w14:paraId="017683F8" w14:textId="23C02FA1" w:rsidR="003E5AE5" w:rsidRDefault="003E5AE5">
          <w:pPr>
            <w:pStyle w:val="TDC5"/>
            <w:tabs>
              <w:tab w:val="left" w:pos="2017"/>
              <w:tab w:val="right" w:leader="dot" w:pos="8494"/>
            </w:tabs>
            <w:rPr>
              <w:ins w:id="213" w:author="JORGE CONTRERAS ORTIZ" w:date="2021-09-04T14:47:00Z"/>
              <w:rFonts w:asciiTheme="minorHAnsi" w:eastAsiaTheme="minorEastAsia" w:hAnsiTheme="minorHAnsi" w:cstheme="minorBidi"/>
              <w:noProof/>
              <w:lang w:eastAsia="es-ES"/>
            </w:rPr>
          </w:pPr>
          <w:ins w:id="21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3.2.1.3.1.</w:t>
            </w:r>
            <w:r>
              <w:rPr>
                <w:rFonts w:asciiTheme="minorHAnsi" w:eastAsiaTheme="minorEastAsia" w:hAnsiTheme="minorHAnsi" w:cstheme="minorBidi"/>
                <w:noProof/>
                <w:lang w:eastAsia="es-ES"/>
              </w:rPr>
              <w:tab/>
            </w:r>
            <w:r w:rsidRPr="00712DFA">
              <w:rPr>
                <w:rStyle w:val="Hipervnculo"/>
                <w:noProof/>
              </w:rPr>
              <w:t>CAMBIAR LA CONFIGURACIÓN DE RED</w:t>
            </w:r>
            <w:r>
              <w:rPr>
                <w:noProof/>
                <w:webHidden/>
              </w:rPr>
              <w:tab/>
            </w:r>
            <w:r>
              <w:rPr>
                <w:noProof/>
                <w:webHidden/>
              </w:rPr>
              <w:fldChar w:fldCharType="begin"/>
            </w:r>
            <w:r>
              <w:rPr>
                <w:noProof/>
                <w:webHidden/>
              </w:rPr>
              <w:instrText xml:space="preserve"> PAGEREF _Toc81659673 \h </w:instrText>
            </w:r>
          </w:ins>
          <w:r>
            <w:rPr>
              <w:noProof/>
              <w:webHidden/>
            </w:rPr>
          </w:r>
          <w:r>
            <w:rPr>
              <w:noProof/>
              <w:webHidden/>
            </w:rPr>
            <w:fldChar w:fldCharType="separate"/>
          </w:r>
          <w:ins w:id="215" w:author="JORGE CONTRERAS ORTIZ" w:date="2021-09-04T14:47:00Z">
            <w:r>
              <w:rPr>
                <w:noProof/>
                <w:webHidden/>
              </w:rPr>
              <w:t>46</w:t>
            </w:r>
            <w:r>
              <w:rPr>
                <w:noProof/>
                <w:webHidden/>
              </w:rPr>
              <w:fldChar w:fldCharType="end"/>
            </w:r>
            <w:r w:rsidRPr="00712DFA">
              <w:rPr>
                <w:rStyle w:val="Hipervnculo"/>
                <w:noProof/>
              </w:rPr>
              <w:fldChar w:fldCharType="end"/>
            </w:r>
          </w:ins>
        </w:p>
        <w:p w14:paraId="3AB170D3" w14:textId="2B267074" w:rsidR="003E5AE5" w:rsidRDefault="003E5AE5">
          <w:pPr>
            <w:pStyle w:val="TDC5"/>
            <w:tabs>
              <w:tab w:val="left" w:pos="2017"/>
              <w:tab w:val="right" w:leader="dot" w:pos="8494"/>
            </w:tabs>
            <w:rPr>
              <w:ins w:id="216" w:author="JORGE CONTRERAS ORTIZ" w:date="2021-09-04T14:47:00Z"/>
              <w:rFonts w:asciiTheme="minorHAnsi" w:eastAsiaTheme="minorEastAsia" w:hAnsiTheme="minorHAnsi" w:cstheme="minorBidi"/>
              <w:noProof/>
              <w:lang w:eastAsia="es-ES"/>
            </w:rPr>
          </w:pPr>
          <w:ins w:id="21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3.2.1.3.2.</w:t>
            </w:r>
            <w:r>
              <w:rPr>
                <w:rFonts w:asciiTheme="minorHAnsi" w:eastAsiaTheme="minorEastAsia" w:hAnsiTheme="minorHAnsi" w:cstheme="minorBidi"/>
                <w:noProof/>
                <w:lang w:eastAsia="es-ES"/>
              </w:rPr>
              <w:tab/>
            </w:r>
            <w:r w:rsidRPr="00712DFA">
              <w:rPr>
                <w:rStyle w:val="Hipervnculo"/>
                <w:noProof/>
              </w:rPr>
              <w:t>ACTUALIZAR KiBRA</w:t>
            </w:r>
            <w:r>
              <w:rPr>
                <w:noProof/>
                <w:webHidden/>
              </w:rPr>
              <w:tab/>
            </w:r>
            <w:r>
              <w:rPr>
                <w:noProof/>
                <w:webHidden/>
              </w:rPr>
              <w:fldChar w:fldCharType="begin"/>
            </w:r>
            <w:r>
              <w:rPr>
                <w:noProof/>
                <w:webHidden/>
              </w:rPr>
              <w:instrText xml:space="preserve"> PAGEREF _Toc81659674 \h </w:instrText>
            </w:r>
          </w:ins>
          <w:r>
            <w:rPr>
              <w:noProof/>
              <w:webHidden/>
            </w:rPr>
          </w:r>
          <w:r>
            <w:rPr>
              <w:noProof/>
              <w:webHidden/>
            </w:rPr>
            <w:fldChar w:fldCharType="separate"/>
          </w:r>
          <w:ins w:id="218" w:author="JORGE CONTRERAS ORTIZ" w:date="2021-09-04T14:47:00Z">
            <w:r>
              <w:rPr>
                <w:noProof/>
                <w:webHidden/>
              </w:rPr>
              <w:t>47</w:t>
            </w:r>
            <w:r>
              <w:rPr>
                <w:noProof/>
                <w:webHidden/>
              </w:rPr>
              <w:fldChar w:fldCharType="end"/>
            </w:r>
            <w:r w:rsidRPr="00712DFA">
              <w:rPr>
                <w:rStyle w:val="Hipervnculo"/>
                <w:noProof/>
              </w:rPr>
              <w:fldChar w:fldCharType="end"/>
            </w:r>
          </w:ins>
        </w:p>
        <w:p w14:paraId="44421D2E" w14:textId="78C2C328" w:rsidR="003E5AE5" w:rsidRDefault="003E5AE5">
          <w:pPr>
            <w:pStyle w:val="TDC5"/>
            <w:tabs>
              <w:tab w:val="left" w:pos="2017"/>
              <w:tab w:val="right" w:leader="dot" w:pos="8494"/>
            </w:tabs>
            <w:rPr>
              <w:ins w:id="219" w:author="JORGE CONTRERAS ORTIZ" w:date="2021-09-04T14:47:00Z"/>
              <w:rFonts w:asciiTheme="minorHAnsi" w:eastAsiaTheme="minorEastAsia" w:hAnsiTheme="minorHAnsi" w:cstheme="minorBidi"/>
              <w:noProof/>
              <w:lang w:eastAsia="es-ES"/>
            </w:rPr>
          </w:pPr>
          <w:ins w:id="22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3.2.1.3.3.</w:t>
            </w:r>
            <w:r>
              <w:rPr>
                <w:rFonts w:asciiTheme="minorHAnsi" w:eastAsiaTheme="minorEastAsia" w:hAnsiTheme="minorHAnsi" w:cstheme="minorBidi"/>
                <w:noProof/>
                <w:lang w:eastAsia="es-ES"/>
              </w:rPr>
              <w:tab/>
            </w:r>
            <w:r w:rsidRPr="00712DFA">
              <w:rPr>
                <w:rStyle w:val="Hipervnculo"/>
                <w:noProof/>
              </w:rPr>
              <w:t>CONFIGURAR BORDER ROUTER</w:t>
            </w:r>
            <w:r>
              <w:rPr>
                <w:noProof/>
                <w:webHidden/>
              </w:rPr>
              <w:tab/>
            </w:r>
            <w:r>
              <w:rPr>
                <w:noProof/>
                <w:webHidden/>
              </w:rPr>
              <w:fldChar w:fldCharType="begin"/>
            </w:r>
            <w:r>
              <w:rPr>
                <w:noProof/>
                <w:webHidden/>
              </w:rPr>
              <w:instrText xml:space="preserve"> PAGEREF _Toc81659675 \h </w:instrText>
            </w:r>
          </w:ins>
          <w:r>
            <w:rPr>
              <w:noProof/>
              <w:webHidden/>
            </w:rPr>
          </w:r>
          <w:r>
            <w:rPr>
              <w:noProof/>
              <w:webHidden/>
            </w:rPr>
            <w:fldChar w:fldCharType="separate"/>
          </w:r>
          <w:ins w:id="221" w:author="JORGE CONTRERAS ORTIZ" w:date="2021-09-04T14:47:00Z">
            <w:r>
              <w:rPr>
                <w:noProof/>
                <w:webHidden/>
              </w:rPr>
              <w:t>48</w:t>
            </w:r>
            <w:r>
              <w:rPr>
                <w:noProof/>
                <w:webHidden/>
              </w:rPr>
              <w:fldChar w:fldCharType="end"/>
            </w:r>
            <w:r w:rsidRPr="00712DFA">
              <w:rPr>
                <w:rStyle w:val="Hipervnculo"/>
                <w:noProof/>
              </w:rPr>
              <w:fldChar w:fldCharType="end"/>
            </w:r>
          </w:ins>
        </w:p>
        <w:p w14:paraId="37663A70" w14:textId="6DF3CB29" w:rsidR="003E5AE5" w:rsidRDefault="003E5AE5">
          <w:pPr>
            <w:pStyle w:val="TDC6"/>
            <w:tabs>
              <w:tab w:val="left" w:pos="2421"/>
              <w:tab w:val="right" w:leader="dot" w:pos="8494"/>
            </w:tabs>
            <w:rPr>
              <w:ins w:id="222" w:author="JORGE CONTRERAS ORTIZ" w:date="2021-09-04T14:47:00Z"/>
              <w:rFonts w:asciiTheme="minorHAnsi" w:eastAsiaTheme="minorEastAsia" w:hAnsiTheme="minorHAnsi" w:cstheme="minorBidi"/>
              <w:noProof/>
              <w:lang w:eastAsia="es-ES"/>
            </w:rPr>
          </w:pPr>
          <w:ins w:id="22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3.2.1.3.3.1.</w:t>
            </w:r>
            <w:r>
              <w:rPr>
                <w:rFonts w:asciiTheme="minorHAnsi" w:eastAsiaTheme="minorEastAsia" w:hAnsiTheme="minorHAnsi" w:cstheme="minorBidi"/>
                <w:noProof/>
                <w:lang w:eastAsia="es-ES"/>
              </w:rPr>
              <w:tab/>
            </w:r>
            <w:r w:rsidRPr="00712DFA">
              <w:rPr>
                <w:rStyle w:val="Hipervnculo"/>
                <w:noProof/>
              </w:rPr>
              <w:t>UNIRSE O FORMAR UNA RED THREAD</w:t>
            </w:r>
            <w:r>
              <w:rPr>
                <w:noProof/>
                <w:webHidden/>
              </w:rPr>
              <w:tab/>
            </w:r>
            <w:r>
              <w:rPr>
                <w:noProof/>
                <w:webHidden/>
              </w:rPr>
              <w:fldChar w:fldCharType="begin"/>
            </w:r>
            <w:r>
              <w:rPr>
                <w:noProof/>
                <w:webHidden/>
              </w:rPr>
              <w:instrText xml:space="preserve"> PAGEREF _Toc81659676 \h </w:instrText>
            </w:r>
          </w:ins>
          <w:r>
            <w:rPr>
              <w:noProof/>
              <w:webHidden/>
            </w:rPr>
          </w:r>
          <w:r>
            <w:rPr>
              <w:noProof/>
              <w:webHidden/>
            </w:rPr>
            <w:fldChar w:fldCharType="separate"/>
          </w:r>
          <w:ins w:id="224" w:author="JORGE CONTRERAS ORTIZ" w:date="2021-09-04T14:47:00Z">
            <w:r>
              <w:rPr>
                <w:noProof/>
                <w:webHidden/>
              </w:rPr>
              <w:t>48</w:t>
            </w:r>
            <w:r>
              <w:rPr>
                <w:noProof/>
                <w:webHidden/>
              </w:rPr>
              <w:fldChar w:fldCharType="end"/>
            </w:r>
            <w:r w:rsidRPr="00712DFA">
              <w:rPr>
                <w:rStyle w:val="Hipervnculo"/>
                <w:noProof/>
              </w:rPr>
              <w:fldChar w:fldCharType="end"/>
            </w:r>
          </w:ins>
        </w:p>
        <w:p w14:paraId="67DCB486" w14:textId="19EDA484" w:rsidR="003E5AE5" w:rsidRDefault="003E5AE5">
          <w:pPr>
            <w:pStyle w:val="TDC6"/>
            <w:tabs>
              <w:tab w:val="left" w:pos="2421"/>
              <w:tab w:val="right" w:leader="dot" w:pos="8494"/>
            </w:tabs>
            <w:rPr>
              <w:ins w:id="225" w:author="JORGE CONTRERAS ORTIZ" w:date="2021-09-04T14:47:00Z"/>
              <w:rFonts w:asciiTheme="minorHAnsi" w:eastAsiaTheme="minorEastAsia" w:hAnsiTheme="minorHAnsi" w:cstheme="minorBidi"/>
              <w:noProof/>
              <w:lang w:eastAsia="es-ES"/>
            </w:rPr>
          </w:pPr>
          <w:ins w:id="22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3.2.1.3.3.2.</w:t>
            </w:r>
            <w:r>
              <w:rPr>
                <w:rFonts w:asciiTheme="minorHAnsi" w:eastAsiaTheme="minorEastAsia" w:hAnsiTheme="minorHAnsi" w:cstheme="minorBidi"/>
                <w:noProof/>
                <w:lang w:eastAsia="es-ES"/>
              </w:rPr>
              <w:tab/>
            </w:r>
            <w:r w:rsidRPr="00712DFA">
              <w:rPr>
                <w:rStyle w:val="Hipervnculo"/>
                <w:noProof/>
              </w:rPr>
              <w:t>BACKBONE ROUTER SERVER (BBR).</w:t>
            </w:r>
            <w:r>
              <w:rPr>
                <w:noProof/>
                <w:webHidden/>
              </w:rPr>
              <w:tab/>
            </w:r>
            <w:r>
              <w:rPr>
                <w:noProof/>
                <w:webHidden/>
              </w:rPr>
              <w:fldChar w:fldCharType="begin"/>
            </w:r>
            <w:r>
              <w:rPr>
                <w:noProof/>
                <w:webHidden/>
              </w:rPr>
              <w:instrText xml:space="preserve"> PAGEREF _Toc81659677 \h </w:instrText>
            </w:r>
          </w:ins>
          <w:r>
            <w:rPr>
              <w:noProof/>
              <w:webHidden/>
            </w:rPr>
          </w:r>
          <w:r>
            <w:rPr>
              <w:noProof/>
              <w:webHidden/>
            </w:rPr>
            <w:fldChar w:fldCharType="separate"/>
          </w:r>
          <w:ins w:id="227" w:author="JORGE CONTRERAS ORTIZ" w:date="2021-09-04T14:47:00Z">
            <w:r>
              <w:rPr>
                <w:noProof/>
                <w:webHidden/>
              </w:rPr>
              <w:t>49</w:t>
            </w:r>
            <w:r>
              <w:rPr>
                <w:noProof/>
                <w:webHidden/>
              </w:rPr>
              <w:fldChar w:fldCharType="end"/>
            </w:r>
            <w:r w:rsidRPr="00712DFA">
              <w:rPr>
                <w:rStyle w:val="Hipervnculo"/>
                <w:noProof/>
              </w:rPr>
              <w:fldChar w:fldCharType="end"/>
            </w:r>
          </w:ins>
        </w:p>
        <w:p w14:paraId="190670B8" w14:textId="5FA89378" w:rsidR="003E5AE5" w:rsidRDefault="003E5AE5">
          <w:pPr>
            <w:pStyle w:val="TDC6"/>
            <w:tabs>
              <w:tab w:val="left" w:pos="2421"/>
              <w:tab w:val="right" w:leader="dot" w:pos="8494"/>
            </w:tabs>
            <w:rPr>
              <w:ins w:id="228" w:author="JORGE CONTRERAS ORTIZ" w:date="2021-09-04T14:47:00Z"/>
              <w:rFonts w:asciiTheme="minorHAnsi" w:eastAsiaTheme="minorEastAsia" w:hAnsiTheme="minorHAnsi" w:cstheme="minorBidi"/>
              <w:noProof/>
              <w:lang w:eastAsia="es-ES"/>
            </w:rPr>
          </w:pPr>
          <w:ins w:id="22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"_Toc81659678"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3.2.1.3.3.3.</w:t>
            </w:r>
            <w:r>
              <w:rPr>
                <w:rFonts w:asciiTheme="minorHAnsi" w:eastAsiaTheme="minorEastAsia" w:hAnsiTheme="minorHAnsi" w:cstheme="minorBidi"/>
                <w:noProof/>
                <w:lang w:eastAsia="es-ES"/>
              </w:rPr>
              <w:tab/>
            </w:r>
            <w:r w:rsidRPr="00712DFA">
              <w:rPr>
                <w:rStyle w:val="Hipervnculo"/>
                <w:noProof/>
              </w:rPr>
              <w:t>PREFIJO DE RED (NETWORK PREFIX)</w:t>
            </w:r>
            <w:r>
              <w:rPr>
                <w:noProof/>
                <w:webHidden/>
              </w:rPr>
              <w:tab/>
            </w:r>
            <w:r>
              <w:rPr>
                <w:noProof/>
                <w:webHidden/>
              </w:rPr>
              <w:fldChar w:fldCharType="begin"/>
            </w:r>
            <w:r>
              <w:rPr>
                <w:noProof/>
                <w:webHidden/>
              </w:rPr>
              <w:instrText xml:space="preserve"> PAGEREF _Toc81659678 \h </w:instrText>
            </w:r>
          </w:ins>
          <w:r>
            <w:rPr>
              <w:noProof/>
              <w:webHidden/>
            </w:rPr>
          </w:r>
          <w:r>
            <w:rPr>
              <w:noProof/>
              <w:webHidden/>
            </w:rPr>
            <w:fldChar w:fldCharType="separate"/>
          </w:r>
          <w:ins w:id="230" w:author="JORGE CONTRERAS ORTIZ" w:date="2021-09-04T14:47:00Z">
            <w:r>
              <w:rPr>
                <w:noProof/>
                <w:webHidden/>
              </w:rPr>
              <w:t>50</w:t>
            </w:r>
            <w:r>
              <w:rPr>
                <w:noProof/>
                <w:webHidden/>
              </w:rPr>
              <w:fldChar w:fldCharType="end"/>
            </w:r>
            <w:r w:rsidRPr="00712DFA">
              <w:rPr>
                <w:rStyle w:val="Hipervnculo"/>
                <w:noProof/>
              </w:rPr>
              <w:fldChar w:fldCharType="end"/>
            </w:r>
          </w:ins>
        </w:p>
        <w:p w14:paraId="271EF5DF" w14:textId="66FA25EF" w:rsidR="003E5AE5" w:rsidRDefault="003E5AE5">
          <w:pPr>
            <w:pStyle w:val="TDC5"/>
            <w:tabs>
              <w:tab w:val="left" w:pos="2017"/>
              <w:tab w:val="right" w:leader="dot" w:pos="8494"/>
            </w:tabs>
            <w:rPr>
              <w:ins w:id="231" w:author="JORGE CONTRERAS ORTIZ" w:date="2021-09-04T14:47:00Z"/>
              <w:rFonts w:asciiTheme="minorHAnsi" w:eastAsiaTheme="minorEastAsia" w:hAnsiTheme="minorHAnsi" w:cstheme="minorBidi"/>
              <w:noProof/>
              <w:lang w:eastAsia="es-ES"/>
            </w:rPr>
          </w:pPr>
          <w:ins w:id="232" w:author="JORGE CONTRERAS ORTIZ" w:date="2021-09-04T14:47:00Z">
            <w:r w:rsidRPr="00712DFA">
              <w:rPr>
                <w:rStyle w:val="Hipervnculo"/>
                <w:noProof/>
              </w:rPr>
              <w:lastRenderedPageBreak/>
              <w:fldChar w:fldCharType="begin"/>
            </w:r>
            <w:r w:rsidRPr="00712DFA">
              <w:rPr>
                <w:rStyle w:val="Hipervnculo"/>
                <w:noProof/>
              </w:rPr>
              <w:instrText xml:space="preserve"> </w:instrText>
            </w:r>
            <w:r>
              <w:rPr>
                <w:noProof/>
              </w:rPr>
              <w:instrText>HYPERLINK \l "_Toc81659679"</w:instrText>
            </w:r>
            <w:r w:rsidRPr="00712DFA">
              <w:rPr>
                <w:rStyle w:val="Hipervnculo"/>
                <w:noProof/>
              </w:rPr>
              <w:instrText xml:space="preserve"> </w:instrText>
            </w:r>
            <w:r w:rsidRPr="00712DFA">
              <w:rPr>
                <w:rStyle w:val="Hipervnculo"/>
                <w:noProof/>
              </w:rPr>
              <w:fldChar w:fldCharType="separate"/>
            </w:r>
            <w:r w:rsidRPr="00712DFA">
              <w:rPr>
                <w:rStyle w:val="Hipervnculo"/>
                <w:noProof/>
                <w:lang w:val="en-US"/>
              </w:rPr>
              <w:t>3.2.1.3.4.</w:t>
            </w:r>
            <w:r>
              <w:rPr>
                <w:rFonts w:asciiTheme="minorHAnsi" w:eastAsiaTheme="minorEastAsia" w:hAnsiTheme="minorHAnsi" w:cstheme="minorBidi"/>
                <w:noProof/>
                <w:lang w:eastAsia="es-ES"/>
              </w:rPr>
              <w:tab/>
            </w:r>
            <w:r w:rsidRPr="00712DFA">
              <w:rPr>
                <w:rStyle w:val="Hipervnculo"/>
                <w:noProof/>
                <w:lang w:val="en-US"/>
              </w:rPr>
              <w:t>INICIO DEL BORDER ROUTER (START-UP).</w:t>
            </w:r>
            <w:r>
              <w:rPr>
                <w:noProof/>
                <w:webHidden/>
              </w:rPr>
              <w:tab/>
            </w:r>
            <w:r>
              <w:rPr>
                <w:noProof/>
                <w:webHidden/>
              </w:rPr>
              <w:fldChar w:fldCharType="begin"/>
            </w:r>
            <w:r>
              <w:rPr>
                <w:noProof/>
                <w:webHidden/>
              </w:rPr>
              <w:instrText xml:space="preserve"> PAGEREF _Toc81659679 \h </w:instrText>
            </w:r>
          </w:ins>
          <w:r>
            <w:rPr>
              <w:noProof/>
              <w:webHidden/>
            </w:rPr>
          </w:r>
          <w:r>
            <w:rPr>
              <w:noProof/>
              <w:webHidden/>
            </w:rPr>
            <w:fldChar w:fldCharType="separate"/>
          </w:r>
          <w:ins w:id="233" w:author="JORGE CONTRERAS ORTIZ" w:date="2021-09-04T14:47:00Z">
            <w:r>
              <w:rPr>
                <w:noProof/>
                <w:webHidden/>
              </w:rPr>
              <w:t>51</w:t>
            </w:r>
            <w:r>
              <w:rPr>
                <w:noProof/>
                <w:webHidden/>
              </w:rPr>
              <w:fldChar w:fldCharType="end"/>
            </w:r>
            <w:r w:rsidRPr="00712DFA">
              <w:rPr>
                <w:rStyle w:val="Hipervnculo"/>
                <w:noProof/>
              </w:rPr>
              <w:fldChar w:fldCharType="end"/>
            </w:r>
          </w:ins>
        </w:p>
        <w:p w14:paraId="69CB3A3C" w14:textId="2F8BDD4D" w:rsidR="003E5AE5" w:rsidRDefault="003E5AE5">
          <w:pPr>
            <w:pStyle w:val="TDC5"/>
            <w:tabs>
              <w:tab w:val="left" w:pos="2017"/>
              <w:tab w:val="right" w:leader="dot" w:pos="8494"/>
            </w:tabs>
            <w:rPr>
              <w:ins w:id="234" w:author="JORGE CONTRERAS ORTIZ" w:date="2021-09-04T14:47:00Z"/>
              <w:rFonts w:asciiTheme="minorHAnsi" w:eastAsiaTheme="minorEastAsia" w:hAnsiTheme="minorHAnsi" w:cstheme="minorBidi"/>
              <w:noProof/>
              <w:lang w:eastAsia="es-ES"/>
            </w:rPr>
          </w:pPr>
          <w:ins w:id="23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3.2.1.3.5.</w:t>
            </w:r>
            <w:r>
              <w:rPr>
                <w:rFonts w:asciiTheme="minorHAnsi" w:eastAsiaTheme="minorEastAsia" w:hAnsiTheme="minorHAnsi" w:cstheme="minorBidi"/>
                <w:noProof/>
                <w:lang w:eastAsia="es-ES"/>
              </w:rPr>
              <w:tab/>
            </w:r>
            <w:r w:rsidRPr="00712DFA">
              <w:rPr>
                <w:rStyle w:val="Hipervnculo"/>
                <w:noProof/>
              </w:rPr>
              <w:t>SERVICIOS</w:t>
            </w:r>
            <w:r>
              <w:rPr>
                <w:noProof/>
                <w:webHidden/>
              </w:rPr>
              <w:tab/>
            </w:r>
            <w:r>
              <w:rPr>
                <w:noProof/>
                <w:webHidden/>
              </w:rPr>
              <w:fldChar w:fldCharType="begin"/>
            </w:r>
            <w:r>
              <w:rPr>
                <w:noProof/>
                <w:webHidden/>
              </w:rPr>
              <w:instrText xml:space="preserve"> PAGEREF _Toc81659680 \h </w:instrText>
            </w:r>
          </w:ins>
          <w:r>
            <w:rPr>
              <w:noProof/>
              <w:webHidden/>
            </w:rPr>
          </w:r>
          <w:r>
            <w:rPr>
              <w:noProof/>
              <w:webHidden/>
            </w:rPr>
            <w:fldChar w:fldCharType="separate"/>
          </w:r>
          <w:ins w:id="236" w:author="JORGE CONTRERAS ORTIZ" w:date="2021-09-04T14:47:00Z">
            <w:r>
              <w:rPr>
                <w:noProof/>
                <w:webHidden/>
              </w:rPr>
              <w:t>55</w:t>
            </w:r>
            <w:r>
              <w:rPr>
                <w:noProof/>
                <w:webHidden/>
              </w:rPr>
              <w:fldChar w:fldCharType="end"/>
            </w:r>
            <w:r w:rsidRPr="00712DFA">
              <w:rPr>
                <w:rStyle w:val="Hipervnculo"/>
                <w:noProof/>
              </w:rPr>
              <w:fldChar w:fldCharType="end"/>
            </w:r>
          </w:ins>
        </w:p>
        <w:p w14:paraId="348601EA" w14:textId="17A59B04" w:rsidR="003E5AE5" w:rsidRDefault="003E5AE5">
          <w:pPr>
            <w:pStyle w:val="TDC6"/>
            <w:tabs>
              <w:tab w:val="left" w:pos="2421"/>
              <w:tab w:val="right" w:leader="dot" w:pos="8494"/>
            </w:tabs>
            <w:rPr>
              <w:ins w:id="237" w:author="JORGE CONTRERAS ORTIZ" w:date="2021-09-04T14:47:00Z"/>
              <w:rFonts w:asciiTheme="minorHAnsi" w:eastAsiaTheme="minorEastAsia" w:hAnsiTheme="minorHAnsi" w:cstheme="minorBidi"/>
              <w:noProof/>
              <w:lang w:eastAsia="es-ES"/>
            </w:rPr>
          </w:pPr>
          <w:ins w:id="23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3.2.1.3.5.1.</w:t>
            </w:r>
            <w:r>
              <w:rPr>
                <w:rFonts w:asciiTheme="minorHAnsi" w:eastAsiaTheme="minorEastAsia" w:hAnsiTheme="minorHAnsi" w:cstheme="minorBidi"/>
                <w:noProof/>
                <w:lang w:eastAsia="es-ES"/>
              </w:rPr>
              <w:tab/>
            </w:r>
            <w:r w:rsidRPr="00712DFA">
              <w:rPr>
                <w:rStyle w:val="Hipervnculo"/>
                <w:noProof/>
              </w:rPr>
              <w:t>SERVIDOR BACKBONE ROUTER</w:t>
            </w:r>
            <w:r>
              <w:rPr>
                <w:noProof/>
                <w:webHidden/>
              </w:rPr>
              <w:tab/>
            </w:r>
            <w:r>
              <w:rPr>
                <w:noProof/>
                <w:webHidden/>
              </w:rPr>
              <w:fldChar w:fldCharType="begin"/>
            </w:r>
            <w:r>
              <w:rPr>
                <w:noProof/>
                <w:webHidden/>
              </w:rPr>
              <w:instrText xml:space="preserve"> PAGEREF _Toc81659681 \h </w:instrText>
            </w:r>
          </w:ins>
          <w:r>
            <w:rPr>
              <w:noProof/>
              <w:webHidden/>
            </w:rPr>
          </w:r>
          <w:r>
            <w:rPr>
              <w:noProof/>
              <w:webHidden/>
            </w:rPr>
            <w:fldChar w:fldCharType="separate"/>
          </w:r>
          <w:ins w:id="239" w:author="JORGE CONTRERAS ORTIZ" w:date="2021-09-04T14:47:00Z">
            <w:r>
              <w:rPr>
                <w:noProof/>
                <w:webHidden/>
              </w:rPr>
              <w:t>55</w:t>
            </w:r>
            <w:r>
              <w:rPr>
                <w:noProof/>
                <w:webHidden/>
              </w:rPr>
              <w:fldChar w:fldCharType="end"/>
            </w:r>
            <w:r w:rsidRPr="00712DFA">
              <w:rPr>
                <w:rStyle w:val="Hipervnculo"/>
                <w:noProof/>
              </w:rPr>
              <w:fldChar w:fldCharType="end"/>
            </w:r>
          </w:ins>
        </w:p>
        <w:p w14:paraId="140439FD" w14:textId="163BBF93" w:rsidR="003E5AE5" w:rsidRDefault="003E5AE5">
          <w:pPr>
            <w:pStyle w:val="TDC6"/>
            <w:tabs>
              <w:tab w:val="left" w:pos="2421"/>
              <w:tab w:val="right" w:leader="dot" w:pos="8494"/>
            </w:tabs>
            <w:rPr>
              <w:ins w:id="240" w:author="JORGE CONTRERAS ORTIZ" w:date="2021-09-04T14:47:00Z"/>
              <w:rFonts w:asciiTheme="minorHAnsi" w:eastAsiaTheme="minorEastAsia" w:hAnsiTheme="minorHAnsi" w:cstheme="minorBidi"/>
              <w:noProof/>
              <w:lang w:eastAsia="es-ES"/>
            </w:rPr>
          </w:pPr>
          <w:ins w:id="24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3.2.1.3.5.2.</w:t>
            </w:r>
            <w:r>
              <w:rPr>
                <w:rFonts w:asciiTheme="minorHAnsi" w:eastAsiaTheme="minorEastAsia" w:hAnsiTheme="minorHAnsi" w:cstheme="minorBidi"/>
                <w:noProof/>
                <w:lang w:eastAsia="es-ES"/>
              </w:rPr>
              <w:tab/>
            </w:r>
            <w:r w:rsidRPr="00712DFA">
              <w:rPr>
                <w:rStyle w:val="Hipervnculo"/>
                <w:noProof/>
              </w:rPr>
              <w:t>DHCP</w:t>
            </w:r>
            <w:r>
              <w:rPr>
                <w:noProof/>
                <w:webHidden/>
              </w:rPr>
              <w:tab/>
            </w:r>
            <w:r>
              <w:rPr>
                <w:noProof/>
                <w:webHidden/>
              </w:rPr>
              <w:fldChar w:fldCharType="begin"/>
            </w:r>
            <w:r>
              <w:rPr>
                <w:noProof/>
                <w:webHidden/>
              </w:rPr>
              <w:instrText xml:space="preserve"> PAGEREF _Toc81659682 \h </w:instrText>
            </w:r>
          </w:ins>
          <w:r>
            <w:rPr>
              <w:noProof/>
              <w:webHidden/>
            </w:rPr>
          </w:r>
          <w:r>
            <w:rPr>
              <w:noProof/>
              <w:webHidden/>
            </w:rPr>
            <w:fldChar w:fldCharType="separate"/>
          </w:r>
          <w:ins w:id="242" w:author="JORGE CONTRERAS ORTIZ" w:date="2021-09-04T14:47:00Z">
            <w:r>
              <w:rPr>
                <w:noProof/>
                <w:webHidden/>
              </w:rPr>
              <w:t>56</w:t>
            </w:r>
            <w:r>
              <w:rPr>
                <w:noProof/>
                <w:webHidden/>
              </w:rPr>
              <w:fldChar w:fldCharType="end"/>
            </w:r>
            <w:r w:rsidRPr="00712DFA">
              <w:rPr>
                <w:rStyle w:val="Hipervnculo"/>
                <w:noProof/>
              </w:rPr>
              <w:fldChar w:fldCharType="end"/>
            </w:r>
          </w:ins>
        </w:p>
        <w:p w14:paraId="0131596F" w14:textId="22AEB5C4" w:rsidR="003E5AE5" w:rsidRDefault="003E5AE5">
          <w:pPr>
            <w:pStyle w:val="TDC6"/>
            <w:tabs>
              <w:tab w:val="left" w:pos="2421"/>
              <w:tab w:val="right" w:leader="dot" w:pos="8494"/>
            </w:tabs>
            <w:rPr>
              <w:ins w:id="243" w:author="JORGE CONTRERAS ORTIZ" w:date="2021-09-04T14:47:00Z"/>
              <w:rFonts w:asciiTheme="minorHAnsi" w:eastAsiaTheme="minorEastAsia" w:hAnsiTheme="minorHAnsi" w:cstheme="minorBidi"/>
              <w:noProof/>
              <w:lang w:eastAsia="es-ES"/>
            </w:rPr>
          </w:pPr>
          <w:ins w:id="24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3.2.1.3.5.3.</w:t>
            </w:r>
            <w:r>
              <w:rPr>
                <w:rFonts w:asciiTheme="minorHAnsi" w:eastAsiaTheme="minorEastAsia" w:hAnsiTheme="minorHAnsi" w:cstheme="minorBidi"/>
                <w:noProof/>
                <w:lang w:eastAsia="es-ES"/>
              </w:rPr>
              <w:tab/>
            </w:r>
            <w:r w:rsidRPr="00712DFA">
              <w:rPr>
                <w:rStyle w:val="Hipervnculo"/>
                <w:noProof/>
              </w:rPr>
              <w:t>NAT64</w:t>
            </w:r>
            <w:r>
              <w:rPr>
                <w:noProof/>
                <w:webHidden/>
              </w:rPr>
              <w:tab/>
            </w:r>
            <w:r>
              <w:rPr>
                <w:noProof/>
                <w:webHidden/>
              </w:rPr>
              <w:fldChar w:fldCharType="begin"/>
            </w:r>
            <w:r>
              <w:rPr>
                <w:noProof/>
                <w:webHidden/>
              </w:rPr>
              <w:instrText xml:space="preserve"> PAGEREF _Toc81659683 \h </w:instrText>
            </w:r>
          </w:ins>
          <w:r>
            <w:rPr>
              <w:noProof/>
              <w:webHidden/>
            </w:rPr>
          </w:r>
          <w:r>
            <w:rPr>
              <w:noProof/>
              <w:webHidden/>
            </w:rPr>
            <w:fldChar w:fldCharType="separate"/>
          </w:r>
          <w:ins w:id="245" w:author="JORGE CONTRERAS ORTIZ" w:date="2021-09-04T14:47:00Z">
            <w:r>
              <w:rPr>
                <w:noProof/>
                <w:webHidden/>
              </w:rPr>
              <w:t>57</w:t>
            </w:r>
            <w:r>
              <w:rPr>
                <w:noProof/>
                <w:webHidden/>
              </w:rPr>
              <w:fldChar w:fldCharType="end"/>
            </w:r>
            <w:r w:rsidRPr="00712DFA">
              <w:rPr>
                <w:rStyle w:val="Hipervnculo"/>
                <w:noProof/>
              </w:rPr>
              <w:fldChar w:fldCharType="end"/>
            </w:r>
          </w:ins>
        </w:p>
        <w:p w14:paraId="5D40A57B" w14:textId="277F986E" w:rsidR="003E5AE5" w:rsidRDefault="003E5AE5">
          <w:pPr>
            <w:pStyle w:val="TDC6"/>
            <w:tabs>
              <w:tab w:val="left" w:pos="2421"/>
              <w:tab w:val="right" w:leader="dot" w:pos="8494"/>
            </w:tabs>
            <w:rPr>
              <w:ins w:id="246" w:author="JORGE CONTRERAS ORTIZ" w:date="2021-09-04T14:47:00Z"/>
              <w:rFonts w:asciiTheme="minorHAnsi" w:eastAsiaTheme="minorEastAsia" w:hAnsiTheme="minorHAnsi" w:cstheme="minorBidi"/>
              <w:noProof/>
              <w:lang w:eastAsia="es-ES"/>
            </w:rPr>
          </w:pPr>
          <w:ins w:id="24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3.2.1.3.5.4.</w:t>
            </w:r>
            <w:r>
              <w:rPr>
                <w:rFonts w:asciiTheme="minorHAnsi" w:eastAsiaTheme="minorEastAsia" w:hAnsiTheme="minorHAnsi" w:cstheme="minorBidi"/>
                <w:noProof/>
                <w:lang w:eastAsia="es-ES"/>
              </w:rPr>
              <w:tab/>
            </w:r>
            <w:r w:rsidRPr="00712DFA">
              <w:rPr>
                <w:rStyle w:val="Hipervnculo"/>
                <w:noProof/>
              </w:rPr>
              <w:t>COMMISSIONER</w:t>
            </w:r>
            <w:r>
              <w:rPr>
                <w:noProof/>
                <w:webHidden/>
              </w:rPr>
              <w:tab/>
            </w:r>
            <w:r>
              <w:rPr>
                <w:noProof/>
                <w:webHidden/>
              </w:rPr>
              <w:fldChar w:fldCharType="begin"/>
            </w:r>
            <w:r>
              <w:rPr>
                <w:noProof/>
                <w:webHidden/>
              </w:rPr>
              <w:instrText xml:space="preserve"> PAGEREF _Toc81659684 \h </w:instrText>
            </w:r>
          </w:ins>
          <w:r>
            <w:rPr>
              <w:noProof/>
              <w:webHidden/>
            </w:rPr>
          </w:r>
          <w:r>
            <w:rPr>
              <w:noProof/>
              <w:webHidden/>
            </w:rPr>
            <w:fldChar w:fldCharType="separate"/>
          </w:r>
          <w:ins w:id="248" w:author="JORGE CONTRERAS ORTIZ" w:date="2021-09-04T14:47:00Z">
            <w:r>
              <w:rPr>
                <w:noProof/>
                <w:webHidden/>
              </w:rPr>
              <w:t>58</w:t>
            </w:r>
            <w:r>
              <w:rPr>
                <w:noProof/>
                <w:webHidden/>
              </w:rPr>
              <w:fldChar w:fldCharType="end"/>
            </w:r>
            <w:r w:rsidRPr="00712DFA">
              <w:rPr>
                <w:rStyle w:val="Hipervnculo"/>
                <w:noProof/>
              </w:rPr>
              <w:fldChar w:fldCharType="end"/>
            </w:r>
          </w:ins>
        </w:p>
        <w:p w14:paraId="14193555" w14:textId="3CDF67F0" w:rsidR="003E5AE5" w:rsidRDefault="003E5AE5">
          <w:pPr>
            <w:pStyle w:val="TDC5"/>
            <w:tabs>
              <w:tab w:val="left" w:pos="2017"/>
              <w:tab w:val="right" w:leader="dot" w:pos="8494"/>
            </w:tabs>
            <w:rPr>
              <w:ins w:id="249" w:author="JORGE CONTRERAS ORTIZ" w:date="2021-09-04T14:47:00Z"/>
              <w:rFonts w:asciiTheme="minorHAnsi" w:eastAsiaTheme="minorEastAsia" w:hAnsiTheme="minorHAnsi" w:cstheme="minorBidi"/>
              <w:noProof/>
              <w:lang w:eastAsia="es-ES"/>
            </w:rPr>
          </w:pPr>
          <w:ins w:id="25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3.2.1.3.6.</w:t>
            </w:r>
            <w:r>
              <w:rPr>
                <w:rFonts w:asciiTheme="minorHAnsi" w:eastAsiaTheme="minorEastAsia" w:hAnsiTheme="minorHAnsi" w:cstheme="minorBidi"/>
                <w:noProof/>
                <w:lang w:eastAsia="es-ES"/>
              </w:rPr>
              <w:tab/>
            </w:r>
            <w:r w:rsidRPr="00712DFA">
              <w:rPr>
                <w:rStyle w:val="Hipervnculo"/>
                <w:noProof/>
              </w:rPr>
              <w:t>VISUAL NETWORK</w:t>
            </w:r>
            <w:r>
              <w:rPr>
                <w:noProof/>
                <w:webHidden/>
              </w:rPr>
              <w:tab/>
            </w:r>
            <w:r>
              <w:rPr>
                <w:noProof/>
                <w:webHidden/>
              </w:rPr>
              <w:fldChar w:fldCharType="begin"/>
            </w:r>
            <w:r>
              <w:rPr>
                <w:noProof/>
                <w:webHidden/>
              </w:rPr>
              <w:instrText xml:space="preserve"> PAGEREF _Toc81659685 \h </w:instrText>
            </w:r>
          </w:ins>
          <w:r>
            <w:rPr>
              <w:noProof/>
              <w:webHidden/>
            </w:rPr>
          </w:r>
          <w:r>
            <w:rPr>
              <w:noProof/>
              <w:webHidden/>
            </w:rPr>
            <w:fldChar w:fldCharType="separate"/>
          </w:r>
          <w:ins w:id="251" w:author="JORGE CONTRERAS ORTIZ" w:date="2021-09-04T14:47:00Z">
            <w:r>
              <w:rPr>
                <w:noProof/>
                <w:webHidden/>
              </w:rPr>
              <w:t>59</w:t>
            </w:r>
            <w:r>
              <w:rPr>
                <w:noProof/>
                <w:webHidden/>
              </w:rPr>
              <w:fldChar w:fldCharType="end"/>
            </w:r>
            <w:r w:rsidRPr="00712DFA">
              <w:rPr>
                <w:rStyle w:val="Hipervnculo"/>
                <w:noProof/>
              </w:rPr>
              <w:fldChar w:fldCharType="end"/>
            </w:r>
          </w:ins>
        </w:p>
        <w:p w14:paraId="261FAE0F" w14:textId="1D8EFD83" w:rsidR="003E5AE5" w:rsidRDefault="003E5AE5">
          <w:pPr>
            <w:pStyle w:val="TDC5"/>
            <w:tabs>
              <w:tab w:val="left" w:pos="2017"/>
              <w:tab w:val="right" w:leader="dot" w:pos="8494"/>
            </w:tabs>
            <w:rPr>
              <w:ins w:id="252" w:author="JORGE CONTRERAS ORTIZ" w:date="2021-09-04T14:47:00Z"/>
              <w:rFonts w:asciiTheme="minorHAnsi" w:eastAsiaTheme="minorEastAsia" w:hAnsiTheme="minorHAnsi" w:cstheme="minorBidi"/>
              <w:noProof/>
              <w:lang w:eastAsia="es-ES"/>
            </w:rPr>
          </w:pPr>
          <w:ins w:id="25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3.2.1.3.7.</w:t>
            </w:r>
            <w:r>
              <w:rPr>
                <w:rFonts w:asciiTheme="minorHAnsi" w:eastAsiaTheme="minorEastAsia" w:hAnsiTheme="minorHAnsi" w:cstheme="minorBidi"/>
                <w:noProof/>
                <w:lang w:eastAsia="es-ES"/>
              </w:rPr>
              <w:tab/>
            </w:r>
            <w:r w:rsidRPr="00712DFA">
              <w:rPr>
                <w:rStyle w:val="Hipervnculo"/>
                <w:noProof/>
              </w:rPr>
              <w:t>LOGS</w:t>
            </w:r>
            <w:r>
              <w:rPr>
                <w:noProof/>
                <w:webHidden/>
              </w:rPr>
              <w:tab/>
            </w:r>
            <w:r>
              <w:rPr>
                <w:noProof/>
                <w:webHidden/>
              </w:rPr>
              <w:fldChar w:fldCharType="begin"/>
            </w:r>
            <w:r>
              <w:rPr>
                <w:noProof/>
                <w:webHidden/>
              </w:rPr>
              <w:instrText xml:space="preserve"> PAGEREF _Toc81659686 \h </w:instrText>
            </w:r>
          </w:ins>
          <w:r>
            <w:rPr>
              <w:noProof/>
              <w:webHidden/>
            </w:rPr>
          </w:r>
          <w:r>
            <w:rPr>
              <w:noProof/>
              <w:webHidden/>
            </w:rPr>
            <w:fldChar w:fldCharType="separate"/>
          </w:r>
          <w:ins w:id="254" w:author="JORGE CONTRERAS ORTIZ" w:date="2021-09-04T14:47:00Z">
            <w:r>
              <w:rPr>
                <w:noProof/>
                <w:webHidden/>
              </w:rPr>
              <w:t>60</w:t>
            </w:r>
            <w:r>
              <w:rPr>
                <w:noProof/>
                <w:webHidden/>
              </w:rPr>
              <w:fldChar w:fldCharType="end"/>
            </w:r>
            <w:r w:rsidRPr="00712DFA">
              <w:rPr>
                <w:rStyle w:val="Hipervnculo"/>
                <w:noProof/>
              </w:rPr>
              <w:fldChar w:fldCharType="end"/>
            </w:r>
          </w:ins>
        </w:p>
        <w:p w14:paraId="2865476C" w14:textId="62D56164" w:rsidR="003E5AE5" w:rsidRDefault="003E5AE5">
          <w:pPr>
            <w:pStyle w:val="TDC4"/>
            <w:tabs>
              <w:tab w:val="left" w:pos="1760"/>
              <w:tab w:val="right" w:leader="dot" w:pos="8494"/>
            </w:tabs>
            <w:rPr>
              <w:ins w:id="255" w:author="JORGE CONTRERAS ORTIZ" w:date="2021-09-04T14:47:00Z"/>
              <w:rFonts w:asciiTheme="minorHAnsi" w:eastAsiaTheme="minorEastAsia" w:hAnsiTheme="minorHAnsi" w:cstheme="minorBidi"/>
              <w:noProof/>
              <w:lang w:eastAsia="es-ES"/>
            </w:rPr>
          </w:pPr>
          <w:ins w:id="25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712DFA">
              <w:rPr>
                <w:rStyle w:val="Hipervnculo"/>
                <w:noProof/>
              </w:rPr>
              <w:t>BREVE RESUMEN</w:t>
            </w:r>
            <w:r>
              <w:rPr>
                <w:noProof/>
                <w:webHidden/>
              </w:rPr>
              <w:tab/>
            </w:r>
            <w:r>
              <w:rPr>
                <w:noProof/>
                <w:webHidden/>
              </w:rPr>
              <w:fldChar w:fldCharType="begin"/>
            </w:r>
            <w:r>
              <w:rPr>
                <w:noProof/>
                <w:webHidden/>
              </w:rPr>
              <w:instrText xml:space="preserve"> PAGEREF _Toc81659687 \h </w:instrText>
            </w:r>
          </w:ins>
          <w:r>
            <w:rPr>
              <w:noProof/>
              <w:webHidden/>
            </w:rPr>
          </w:r>
          <w:r>
            <w:rPr>
              <w:noProof/>
              <w:webHidden/>
            </w:rPr>
            <w:fldChar w:fldCharType="separate"/>
          </w:r>
          <w:ins w:id="257" w:author="JORGE CONTRERAS ORTIZ" w:date="2021-09-04T14:47:00Z">
            <w:r>
              <w:rPr>
                <w:noProof/>
                <w:webHidden/>
              </w:rPr>
              <w:t>61</w:t>
            </w:r>
            <w:r>
              <w:rPr>
                <w:noProof/>
                <w:webHidden/>
              </w:rPr>
              <w:fldChar w:fldCharType="end"/>
            </w:r>
            <w:r w:rsidRPr="00712DFA">
              <w:rPr>
                <w:rStyle w:val="Hipervnculo"/>
                <w:noProof/>
              </w:rPr>
              <w:fldChar w:fldCharType="end"/>
            </w:r>
          </w:ins>
        </w:p>
        <w:p w14:paraId="5071C922" w14:textId="402A4A46" w:rsidR="003E5AE5" w:rsidRDefault="003E5AE5">
          <w:pPr>
            <w:pStyle w:val="TDC5"/>
            <w:tabs>
              <w:tab w:val="left" w:pos="2017"/>
              <w:tab w:val="right" w:leader="dot" w:pos="8494"/>
            </w:tabs>
            <w:rPr>
              <w:ins w:id="258" w:author="JORGE CONTRERAS ORTIZ" w:date="2021-09-04T14:47:00Z"/>
              <w:rFonts w:asciiTheme="minorHAnsi" w:eastAsiaTheme="minorEastAsia" w:hAnsiTheme="minorHAnsi" w:cstheme="minorBidi"/>
              <w:noProof/>
              <w:lang w:eastAsia="es-ES"/>
            </w:rPr>
          </w:pPr>
          <w:ins w:id="25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3.2.1.4.1.</w:t>
            </w:r>
            <w:r>
              <w:rPr>
                <w:rFonts w:asciiTheme="minorHAnsi" w:eastAsiaTheme="minorEastAsia" w:hAnsiTheme="minorHAnsi" w:cstheme="minorBidi"/>
                <w:noProof/>
                <w:lang w:eastAsia="es-ES"/>
              </w:rPr>
              <w:tab/>
            </w:r>
            <w:r w:rsidRPr="00712DFA">
              <w:rPr>
                <w:rStyle w:val="Hipervnculo"/>
                <w:noProof/>
              </w:rPr>
              <w:t>SISTEMA DE FICHEROS AVANZADO</w:t>
            </w:r>
            <w:r>
              <w:rPr>
                <w:noProof/>
                <w:webHidden/>
              </w:rPr>
              <w:tab/>
            </w:r>
            <w:r>
              <w:rPr>
                <w:noProof/>
                <w:webHidden/>
              </w:rPr>
              <w:fldChar w:fldCharType="begin"/>
            </w:r>
            <w:r>
              <w:rPr>
                <w:noProof/>
                <w:webHidden/>
              </w:rPr>
              <w:instrText xml:space="preserve"> PAGEREF _Toc81659688 \h </w:instrText>
            </w:r>
          </w:ins>
          <w:r>
            <w:rPr>
              <w:noProof/>
              <w:webHidden/>
            </w:rPr>
          </w:r>
          <w:r>
            <w:rPr>
              <w:noProof/>
              <w:webHidden/>
            </w:rPr>
            <w:fldChar w:fldCharType="separate"/>
          </w:r>
          <w:ins w:id="260" w:author="JORGE CONTRERAS ORTIZ" w:date="2021-09-04T14:47:00Z">
            <w:r>
              <w:rPr>
                <w:noProof/>
                <w:webHidden/>
              </w:rPr>
              <w:t>61</w:t>
            </w:r>
            <w:r>
              <w:rPr>
                <w:noProof/>
                <w:webHidden/>
              </w:rPr>
              <w:fldChar w:fldCharType="end"/>
            </w:r>
            <w:r w:rsidRPr="00712DFA">
              <w:rPr>
                <w:rStyle w:val="Hipervnculo"/>
                <w:noProof/>
              </w:rPr>
              <w:fldChar w:fldCharType="end"/>
            </w:r>
          </w:ins>
        </w:p>
        <w:p w14:paraId="383E0175" w14:textId="5FBF59E0" w:rsidR="003E5AE5" w:rsidRDefault="003E5AE5">
          <w:pPr>
            <w:pStyle w:val="TDC5"/>
            <w:tabs>
              <w:tab w:val="left" w:pos="2017"/>
              <w:tab w:val="right" w:leader="dot" w:pos="8494"/>
            </w:tabs>
            <w:rPr>
              <w:ins w:id="261" w:author="JORGE CONTRERAS ORTIZ" w:date="2021-09-04T14:47:00Z"/>
              <w:rFonts w:asciiTheme="minorHAnsi" w:eastAsiaTheme="minorEastAsia" w:hAnsiTheme="minorHAnsi" w:cstheme="minorBidi"/>
              <w:noProof/>
              <w:lang w:eastAsia="es-ES"/>
            </w:rPr>
          </w:pPr>
          <w:ins w:id="26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"_Toc81659689"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3.2.1.4.2.</w:t>
            </w:r>
            <w:r>
              <w:rPr>
                <w:rFonts w:asciiTheme="minorHAnsi" w:eastAsiaTheme="minorEastAsia" w:hAnsiTheme="minorHAnsi" w:cstheme="minorBidi"/>
                <w:noProof/>
                <w:lang w:eastAsia="es-ES"/>
              </w:rPr>
              <w:tab/>
            </w:r>
            <w:r w:rsidRPr="00712DFA">
              <w:rPr>
                <w:rStyle w:val="Hipervnculo"/>
                <w:noProof/>
              </w:rPr>
              <w:t>SERVICIOS CRÍTICOS</w:t>
            </w:r>
            <w:r>
              <w:rPr>
                <w:noProof/>
                <w:webHidden/>
              </w:rPr>
              <w:tab/>
            </w:r>
            <w:r>
              <w:rPr>
                <w:noProof/>
                <w:webHidden/>
              </w:rPr>
              <w:fldChar w:fldCharType="begin"/>
            </w:r>
            <w:r>
              <w:rPr>
                <w:noProof/>
                <w:webHidden/>
              </w:rPr>
              <w:instrText xml:space="preserve"> PAGEREF _Toc81659689 \h </w:instrText>
            </w:r>
          </w:ins>
          <w:r>
            <w:rPr>
              <w:noProof/>
              <w:webHidden/>
            </w:rPr>
          </w:r>
          <w:r>
            <w:rPr>
              <w:noProof/>
              <w:webHidden/>
            </w:rPr>
            <w:fldChar w:fldCharType="separate"/>
          </w:r>
          <w:ins w:id="263" w:author="JORGE CONTRERAS ORTIZ" w:date="2021-09-04T14:47:00Z">
            <w:r>
              <w:rPr>
                <w:noProof/>
                <w:webHidden/>
              </w:rPr>
              <w:t>61</w:t>
            </w:r>
            <w:r>
              <w:rPr>
                <w:noProof/>
                <w:webHidden/>
              </w:rPr>
              <w:fldChar w:fldCharType="end"/>
            </w:r>
            <w:r w:rsidRPr="00712DFA">
              <w:rPr>
                <w:rStyle w:val="Hipervnculo"/>
                <w:noProof/>
              </w:rPr>
              <w:fldChar w:fldCharType="end"/>
            </w:r>
          </w:ins>
        </w:p>
        <w:p w14:paraId="3DCAB2C1" w14:textId="1F7B9EA6" w:rsidR="003E5AE5" w:rsidRDefault="003E5AE5">
          <w:pPr>
            <w:pStyle w:val="TDC5"/>
            <w:tabs>
              <w:tab w:val="left" w:pos="2017"/>
              <w:tab w:val="right" w:leader="dot" w:pos="8494"/>
            </w:tabs>
            <w:rPr>
              <w:ins w:id="264" w:author="JORGE CONTRERAS ORTIZ" w:date="2021-09-04T14:47:00Z"/>
              <w:rFonts w:asciiTheme="minorHAnsi" w:eastAsiaTheme="minorEastAsia" w:hAnsiTheme="minorHAnsi" w:cstheme="minorBidi"/>
              <w:noProof/>
              <w:lang w:eastAsia="es-ES"/>
            </w:rPr>
          </w:pPr>
          <w:ins w:id="26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3.2.1.4.3.</w:t>
            </w:r>
            <w:r>
              <w:rPr>
                <w:rFonts w:asciiTheme="minorHAnsi" w:eastAsiaTheme="minorEastAsia" w:hAnsiTheme="minorHAnsi" w:cstheme="minorBidi"/>
                <w:noProof/>
                <w:lang w:eastAsia="es-ES"/>
              </w:rPr>
              <w:tab/>
            </w:r>
            <w:r w:rsidRPr="00712DFA">
              <w:rPr>
                <w:rStyle w:val="Hipervnculo"/>
                <w:noProof/>
              </w:rPr>
              <w:t>COMUNICACIÓN ENTRE PROCESOS</w:t>
            </w:r>
            <w:r>
              <w:rPr>
                <w:noProof/>
                <w:webHidden/>
              </w:rPr>
              <w:tab/>
            </w:r>
            <w:r>
              <w:rPr>
                <w:noProof/>
                <w:webHidden/>
              </w:rPr>
              <w:fldChar w:fldCharType="begin"/>
            </w:r>
            <w:r>
              <w:rPr>
                <w:noProof/>
                <w:webHidden/>
              </w:rPr>
              <w:instrText xml:space="preserve"> PAGEREF _Toc81659690 \h </w:instrText>
            </w:r>
          </w:ins>
          <w:r>
            <w:rPr>
              <w:noProof/>
              <w:webHidden/>
            </w:rPr>
          </w:r>
          <w:r>
            <w:rPr>
              <w:noProof/>
              <w:webHidden/>
            </w:rPr>
            <w:fldChar w:fldCharType="separate"/>
          </w:r>
          <w:ins w:id="266" w:author="JORGE CONTRERAS ORTIZ" w:date="2021-09-04T14:47:00Z">
            <w:r>
              <w:rPr>
                <w:noProof/>
                <w:webHidden/>
              </w:rPr>
              <w:t>62</w:t>
            </w:r>
            <w:r>
              <w:rPr>
                <w:noProof/>
                <w:webHidden/>
              </w:rPr>
              <w:fldChar w:fldCharType="end"/>
            </w:r>
            <w:r w:rsidRPr="00712DFA">
              <w:rPr>
                <w:rStyle w:val="Hipervnculo"/>
                <w:noProof/>
              </w:rPr>
              <w:fldChar w:fldCharType="end"/>
            </w:r>
          </w:ins>
        </w:p>
        <w:p w14:paraId="24387A5F" w14:textId="5CD6C86F" w:rsidR="003E5AE5" w:rsidRDefault="003E5AE5">
          <w:pPr>
            <w:pStyle w:val="TDC3"/>
            <w:rPr>
              <w:ins w:id="267" w:author="JORGE CONTRERAS ORTIZ" w:date="2021-09-04T14:47:00Z"/>
              <w:rFonts w:asciiTheme="minorHAnsi" w:hAnsiTheme="minorHAnsi" w:cstheme="minorBidi"/>
              <w:noProof/>
            </w:rPr>
          </w:pPr>
          <w:ins w:id="26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"_Toc81659691"</w:instrText>
            </w:r>
            <w:r w:rsidRPr="00712DFA">
              <w:rPr>
                <w:rStyle w:val="Hipervnculo"/>
                <w:noProof/>
              </w:rPr>
              <w:instrText xml:space="preserve"> </w:instrText>
            </w:r>
            <w:r w:rsidRPr="00712DFA">
              <w:rPr>
                <w:rStyle w:val="Hipervnculo"/>
                <w:noProof/>
              </w:rPr>
              <w:fldChar w:fldCharType="separate"/>
            </w:r>
            <w:r w:rsidRPr="00712DFA">
              <w:rPr>
                <w:rStyle w:val="Hipervnculo"/>
                <w:rFonts w:eastAsiaTheme="minorHAnsi"/>
                <w:noProof/>
              </w:rPr>
              <w:t>3.2.2.</w:t>
            </w:r>
            <w:r>
              <w:rPr>
                <w:rFonts w:asciiTheme="minorHAnsi" w:hAnsiTheme="minorHAnsi" w:cstheme="minorBidi"/>
                <w:noProof/>
              </w:rPr>
              <w:tab/>
            </w:r>
            <w:r w:rsidRPr="00712DFA">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_Toc81659691 \h </w:instrText>
            </w:r>
          </w:ins>
          <w:r>
            <w:rPr>
              <w:noProof/>
              <w:webHidden/>
            </w:rPr>
          </w:r>
          <w:r>
            <w:rPr>
              <w:noProof/>
              <w:webHidden/>
            </w:rPr>
            <w:fldChar w:fldCharType="separate"/>
          </w:r>
          <w:ins w:id="269" w:author="JORGE CONTRERAS ORTIZ" w:date="2021-09-04T14:47:00Z">
            <w:r>
              <w:rPr>
                <w:noProof/>
                <w:webHidden/>
              </w:rPr>
              <w:t>63</w:t>
            </w:r>
            <w:r>
              <w:rPr>
                <w:noProof/>
                <w:webHidden/>
              </w:rPr>
              <w:fldChar w:fldCharType="end"/>
            </w:r>
            <w:r w:rsidRPr="00712DFA">
              <w:rPr>
                <w:rStyle w:val="Hipervnculo"/>
                <w:noProof/>
              </w:rPr>
              <w:fldChar w:fldCharType="end"/>
            </w:r>
          </w:ins>
        </w:p>
        <w:p w14:paraId="25BB4357" w14:textId="2F21BFB8" w:rsidR="003E5AE5" w:rsidRDefault="003E5AE5">
          <w:pPr>
            <w:pStyle w:val="TDC4"/>
            <w:tabs>
              <w:tab w:val="left" w:pos="1760"/>
              <w:tab w:val="right" w:leader="dot" w:pos="8494"/>
            </w:tabs>
            <w:rPr>
              <w:ins w:id="270" w:author="JORGE CONTRERAS ORTIZ" w:date="2021-09-04T14:47:00Z"/>
              <w:rFonts w:asciiTheme="minorHAnsi" w:eastAsiaTheme="minorEastAsia" w:hAnsiTheme="minorHAnsi" w:cstheme="minorBidi"/>
              <w:noProof/>
              <w:lang w:eastAsia="es-ES"/>
            </w:rPr>
          </w:pPr>
          <w:ins w:id="27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712DFA">
              <w:rPr>
                <w:rStyle w:val="Hipervnculo"/>
                <w:noProof/>
              </w:rPr>
              <w:t>INSTALACIÓN DE DRIVERS USB Y DEL BOOTLOADER</w:t>
            </w:r>
            <w:r>
              <w:rPr>
                <w:noProof/>
                <w:webHidden/>
              </w:rPr>
              <w:tab/>
            </w:r>
            <w:r>
              <w:rPr>
                <w:noProof/>
                <w:webHidden/>
              </w:rPr>
              <w:fldChar w:fldCharType="begin"/>
            </w:r>
            <w:r>
              <w:rPr>
                <w:noProof/>
                <w:webHidden/>
              </w:rPr>
              <w:instrText xml:space="preserve"> PAGEREF _Toc81659692 \h </w:instrText>
            </w:r>
          </w:ins>
          <w:r>
            <w:rPr>
              <w:noProof/>
              <w:webHidden/>
            </w:rPr>
          </w:r>
          <w:r>
            <w:rPr>
              <w:noProof/>
              <w:webHidden/>
            </w:rPr>
            <w:fldChar w:fldCharType="separate"/>
          </w:r>
          <w:ins w:id="272" w:author="JORGE CONTRERAS ORTIZ" w:date="2021-09-04T14:47:00Z">
            <w:r>
              <w:rPr>
                <w:noProof/>
                <w:webHidden/>
              </w:rPr>
              <w:t>63</w:t>
            </w:r>
            <w:r>
              <w:rPr>
                <w:noProof/>
                <w:webHidden/>
              </w:rPr>
              <w:fldChar w:fldCharType="end"/>
            </w:r>
            <w:r w:rsidRPr="00712DFA">
              <w:rPr>
                <w:rStyle w:val="Hipervnculo"/>
                <w:noProof/>
              </w:rPr>
              <w:fldChar w:fldCharType="end"/>
            </w:r>
          </w:ins>
        </w:p>
        <w:p w14:paraId="1C131642" w14:textId="4070B614" w:rsidR="003E5AE5" w:rsidRDefault="003E5AE5">
          <w:pPr>
            <w:pStyle w:val="TDC5"/>
            <w:tabs>
              <w:tab w:val="left" w:pos="2017"/>
              <w:tab w:val="right" w:leader="dot" w:pos="8494"/>
            </w:tabs>
            <w:rPr>
              <w:ins w:id="273" w:author="JORGE CONTRERAS ORTIZ" w:date="2021-09-04T14:47:00Z"/>
              <w:rFonts w:asciiTheme="minorHAnsi" w:eastAsiaTheme="minorEastAsia" w:hAnsiTheme="minorHAnsi" w:cstheme="minorBidi"/>
              <w:noProof/>
              <w:lang w:eastAsia="es-ES"/>
            </w:rPr>
          </w:pPr>
          <w:ins w:id="27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3.2.2.1.1.</w:t>
            </w:r>
            <w:r>
              <w:rPr>
                <w:rFonts w:asciiTheme="minorHAnsi" w:eastAsiaTheme="minorEastAsia" w:hAnsiTheme="minorHAnsi" w:cstheme="minorBidi"/>
                <w:noProof/>
                <w:lang w:eastAsia="es-ES"/>
              </w:rPr>
              <w:tab/>
            </w:r>
            <w:r w:rsidRPr="00712DFA">
              <w:rPr>
                <w:rStyle w:val="Hipervnculo"/>
                <w:noProof/>
              </w:rPr>
              <w:t>WINDOWS</w:t>
            </w:r>
            <w:r>
              <w:rPr>
                <w:noProof/>
                <w:webHidden/>
              </w:rPr>
              <w:tab/>
            </w:r>
            <w:r>
              <w:rPr>
                <w:noProof/>
                <w:webHidden/>
              </w:rPr>
              <w:fldChar w:fldCharType="begin"/>
            </w:r>
            <w:r>
              <w:rPr>
                <w:noProof/>
                <w:webHidden/>
              </w:rPr>
              <w:instrText xml:space="preserve"> PAGEREF _Toc81659693 \h </w:instrText>
            </w:r>
          </w:ins>
          <w:r>
            <w:rPr>
              <w:noProof/>
              <w:webHidden/>
            </w:rPr>
          </w:r>
          <w:r>
            <w:rPr>
              <w:noProof/>
              <w:webHidden/>
            </w:rPr>
            <w:fldChar w:fldCharType="separate"/>
          </w:r>
          <w:ins w:id="275" w:author="JORGE CONTRERAS ORTIZ" w:date="2021-09-04T14:47:00Z">
            <w:r>
              <w:rPr>
                <w:noProof/>
                <w:webHidden/>
              </w:rPr>
              <w:t>64</w:t>
            </w:r>
            <w:r>
              <w:rPr>
                <w:noProof/>
                <w:webHidden/>
              </w:rPr>
              <w:fldChar w:fldCharType="end"/>
            </w:r>
            <w:r w:rsidRPr="00712DFA">
              <w:rPr>
                <w:rStyle w:val="Hipervnculo"/>
                <w:noProof/>
              </w:rPr>
              <w:fldChar w:fldCharType="end"/>
            </w:r>
          </w:ins>
        </w:p>
        <w:p w14:paraId="2349978D" w14:textId="1933F0F8" w:rsidR="003E5AE5" w:rsidRDefault="003E5AE5">
          <w:pPr>
            <w:pStyle w:val="TDC5"/>
            <w:tabs>
              <w:tab w:val="left" w:pos="2017"/>
              <w:tab w:val="right" w:leader="dot" w:pos="8494"/>
            </w:tabs>
            <w:rPr>
              <w:ins w:id="276" w:author="JORGE CONTRERAS ORTIZ" w:date="2021-09-04T14:47:00Z"/>
              <w:rFonts w:asciiTheme="minorHAnsi" w:eastAsiaTheme="minorEastAsia" w:hAnsiTheme="minorHAnsi" w:cstheme="minorBidi"/>
              <w:noProof/>
              <w:lang w:eastAsia="es-ES"/>
            </w:rPr>
          </w:pPr>
          <w:ins w:id="27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3.2.2.1.2.</w:t>
            </w:r>
            <w:r>
              <w:rPr>
                <w:rFonts w:asciiTheme="minorHAnsi" w:eastAsiaTheme="minorEastAsia" w:hAnsiTheme="minorHAnsi" w:cstheme="minorBidi"/>
                <w:noProof/>
                <w:lang w:eastAsia="es-ES"/>
              </w:rPr>
              <w:tab/>
            </w:r>
            <w:r w:rsidRPr="00712DFA">
              <w:rPr>
                <w:rStyle w:val="Hipervnculo"/>
                <w:noProof/>
              </w:rPr>
              <w:t>LINUX / MAC OS</w:t>
            </w:r>
            <w:r>
              <w:rPr>
                <w:noProof/>
                <w:webHidden/>
              </w:rPr>
              <w:tab/>
            </w:r>
            <w:r>
              <w:rPr>
                <w:noProof/>
                <w:webHidden/>
              </w:rPr>
              <w:fldChar w:fldCharType="begin"/>
            </w:r>
            <w:r>
              <w:rPr>
                <w:noProof/>
                <w:webHidden/>
              </w:rPr>
              <w:instrText xml:space="preserve"> PAGEREF _Toc81659694 \h </w:instrText>
            </w:r>
          </w:ins>
          <w:r>
            <w:rPr>
              <w:noProof/>
              <w:webHidden/>
            </w:rPr>
          </w:r>
          <w:r>
            <w:rPr>
              <w:noProof/>
              <w:webHidden/>
            </w:rPr>
            <w:fldChar w:fldCharType="separate"/>
          </w:r>
          <w:ins w:id="278" w:author="JORGE CONTRERAS ORTIZ" w:date="2021-09-04T14:47:00Z">
            <w:r>
              <w:rPr>
                <w:noProof/>
                <w:webHidden/>
              </w:rPr>
              <w:t>66</w:t>
            </w:r>
            <w:r>
              <w:rPr>
                <w:noProof/>
                <w:webHidden/>
              </w:rPr>
              <w:fldChar w:fldCharType="end"/>
            </w:r>
            <w:r w:rsidRPr="00712DFA">
              <w:rPr>
                <w:rStyle w:val="Hipervnculo"/>
                <w:noProof/>
              </w:rPr>
              <w:fldChar w:fldCharType="end"/>
            </w:r>
          </w:ins>
        </w:p>
        <w:p w14:paraId="5947D131" w14:textId="512CD086" w:rsidR="003E5AE5" w:rsidRDefault="003E5AE5">
          <w:pPr>
            <w:pStyle w:val="TDC4"/>
            <w:tabs>
              <w:tab w:val="left" w:pos="1760"/>
              <w:tab w:val="right" w:leader="dot" w:pos="8494"/>
            </w:tabs>
            <w:rPr>
              <w:ins w:id="279" w:author="JORGE CONTRERAS ORTIZ" w:date="2021-09-04T14:47:00Z"/>
              <w:rFonts w:asciiTheme="minorHAnsi" w:eastAsiaTheme="minorEastAsia" w:hAnsiTheme="minorHAnsi" w:cstheme="minorBidi"/>
              <w:noProof/>
              <w:lang w:eastAsia="es-ES"/>
            </w:rPr>
          </w:pPr>
          <w:ins w:id="28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"_Toc81659695"</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712DFA">
              <w:rPr>
                <w:rStyle w:val="Hipervnculo"/>
                <w:noProof/>
              </w:rPr>
              <w:t>INSTALL “DFU-UTIL”</w:t>
            </w:r>
            <w:r>
              <w:rPr>
                <w:noProof/>
                <w:webHidden/>
              </w:rPr>
              <w:tab/>
            </w:r>
            <w:r>
              <w:rPr>
                <w:noProof/>
                <w:webHidden/>
              </w:rPr>
              <w:fldChar w:fldCharType="begin"/>
            </w:r>
            <w:r>
              <w:rPr>
                <w:noProof/>
                <w:webHidden/>
              </w:rPr>
              <w:instrText xml:space="preserve"> PAGEREF _Toc81659695 \h </w:instrText>
            </w:r>
          </w:ins>
          <w:r>
            <w:rPr>
              <w:noProof/>
              <w:webHidden/>
            </w:rPr>
          </w:r>
          <w:r>
            <w:rPr>
              <w:noProof/>
              <w:webHidden/>
            </w:rPr>
            <w:fldChar w:fldCharType="separate"/>
          </w:r>
          <w:ins w:id="281" w:author="JORGE CONTRERAS ORTIZ" w:date="2021-09-04T14:47:00Z">
            <w:r>
              <w:rPr>
                <w:noProof/>
                <w:webHidden/>
              </w:rPr>
              <w:t>66</w:t>
            </w:r>
            <w:r>
              <w:rPr>
                <w:noProof/>
                <w:webHidden/>
              </w:rPr>
              <w:fldChar w:fldCharType="end"/>
            </w:r>
            <w:r w:rsidRPr="00712DFA">
              <w:rPr>
                <w:rStyle w:val="Hipervnculo"/>
                <w:noProof/>
              </w:rPr>
              <w:fldChar w:fldCharType="end"/>
            </w:r>
          </w:ins>
        </w:p>
        <w:p w14:paraId="33311DE4" w14:textId="1FC3423C" w:rsidR="003E5AE5" w:rsidRDefault="003E5AE5">
          <w:pPr>
            <w:pStyle w:val="TDC4"/>
            <w:tabs>
              <w:tab w:val="left" w:pos="1760"/>
              <w:tab w:val="right" w:leader="dot" w:pos="8494"/>
            </w:tabs>
            <w:rPr>
              <w:ins w:id="282" w:author="JORGE CONTRERAS ORTIZ" w:date="2021-09-04T14:47:00Z"/>
              <w:rFonts w:asciiTheme="minorHAnsi" w:eastAsiaTheme="minorEastAsia" w:hAnsiTheme="minorHAnsi" w:cstheme="minorBidi"/>
              <w:noProof/>
              <w:lang w:eastAsia="es-ES"/>
            </w:rPr>
          </w:pPr>
          <w:ins w:id="28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"_Toc81659696"</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712DFA">
              <w:rPr>
                <w:rStyle w:val="Hipervnculo"/>
                <w:noProof/>
              </w:rPr>
              <w:t>ACTUALIZACIÓN DE FIRMWARE</w:t>
            </w:r>
            <w:r>
              <w:rPr>
                <w:noProof/>
                <w:webHidden/>
              </w:rPr>
              <w:tab/>
            </w:r>
            <w:r>
              <w:rPr>
                <w:noProof/>
                <w:webHidden/>
              </w:rPr>
              <w:fldChar w:fldCharType="begin"/>
            </w:r>
            <w:r>
              <w:rPr>
                <w:noProof/>
                <w:webHidden/>
              </w:rPr>
              <w:instrText xml:space="preserve"> PAGEREF _Toc81659696 \h </w:instrText>
            </w:r>
          </w:ins>
          <w:r>
            <w:rPr>
              <w:noProof/>
              <w:webHidden/>
            </w:rPr>
          </w:r>
          <w:r>
            <w:rPr>
              <w:noProof/>
              <w:webHidden/>
            </w:rPr>
            <w:fldChar w:fldCharType="separate"/>
          </w:r>
          <w:ins w:id="284" w:author="JORGE CONTRERAS ORTIZ" w:date="2021-09-04T14:47:00Z">
            <w:r>
              <w:rPr>
                <w:noProof/>
                <w:webHidden/>
              </w:rPr>
              <w:t>67</w:t>
            </w:r>
            <w:r>
              <w:rPr>
                <w:noProof/>
                <w:webHidden/>
              </w:rPr>
              <w:fldChar w:fldCharType="end"/>
            </w:r>
            <w:r w:rsidRPr="00712DFA">
              <w:rPr>
                <w:rStyle w:val="Hipervnculo"/>
                <w:noProof/>
              </w:rPr>
              <w:fldChar w:fldCharType="end"/>
            </w:r>
          </w:ins>
        </w:p>
        <w:p w14:paraId="7E548C8A" w14:textId="71ED8CB8" w:rsidR="003E5AE5" w:rsidRDefault="003E5AE5">
          <w:pPr>
            <w:pStyle w:val="TDC4"/>
            <w:tabs>
              <w:tab w:val="left" w:pos="1760"/>
              <w:tab w:val="right" w:leader="dot" w:pos="8494"/>
            </w:tabs>
            <w:rPr>
              <w:ins w:id="285" w:author="JORGE CONTRERAS ORTIZ" w:date="2021-09-04T14:47:00Z"/>
              <w:rFonts w:asciiTheme="minorHAnsi" w:eastAsiaTheme="minorEastAsia" w:hAnsiTheme="minorHAnsi" w:cstheme="minorBidi"/>
              <w:noProof/>
              <w:lang w:eastAsia="es-ES"/>
            </w:rPr>
          </w:pPr>
          <w:ins w:id="28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712DFA">
              <w:rPr>
                <w:rStyle w:val="Hipervnculo"/>
                <w:noProof/>
              </w:rPr>
              <w:t>RUNTIME – INSTALACIÓN DE DRIVERS USB</w:t>
            </w:r>
            <w:r>
              <w:rPr>
                <w:noProof/>
                <w:webHidden/>
              </w:rPr>
              <w:tab/>
            </w:r>
            <w:r>
              <w:rPr>
                <w:noProof/>
                <w:webHidden/>
              </w:rPr>
              <w:fldChar w:fldCharType="begin"/>
            </w:r>
            <w:r>
              <w:rPr>
                <w:noProof/>
                <w:webHidden/>
              </w:rPr>
              <w:instrText xml:space="preserve"> PAGEREF _Toc81659697 \h </w:instrText>
            </w:r>
          </w:ins>
          <w:r>
            <w:rPr>
              <w:noProof/>
              <w:webHidden/>
            </w:rPr>
          </w:r>
          <w:r>
            <w:rPr>
              <w:noProof/>
              <w:webHidden/>
            </w:rPr>
            <w:fldChar w:fldCharType="separate"/>
          </w:r>
          <w:ins w:id="287" w:author="JORGE CONTRERAS ORTIZ" w:date="2021-09-04T14:47:00Z">
            <w:r>
              <w:rPr>
                <w:noProof/>
                <w:webHidden/>
              </w:rPr>
              <w:t>68</w:t>
            </w:r>
            <w:r>
              <w:rPr>
                <w:noProof/>
                <w:webHidden/>
              </w:rPr>
              <w:fldChar w:fldCharType="end"/>
            </w:r>
            <w:r w:rsidRPr="00712DFA">
              <w:rPr>
                <w:rStyle w:val="Hipervnculo"/>
                <w:noProof/>
              </w:rPr>
              <w:fldChar w:fldCharType="end"/>
            </w:r>
          </w:ins>
        </w:p>
        <w:p w14:paraId="0CA08CBC" w14:textId="10EDA54E" w:rsidR="003E5AE5" w:rsidRDefault="003E5AE5">
          <w:pPr>
            <w:pStyle w:val="TDC5"/>
            <w:tabs>
              <w:tab w:val="left" w:pos="2017"/>
              <w:tab w:val="right" w:leader="dot" w:pos="8494"/>
            </w:tabs>
            <w:rPr>
              <w:ins w:id="288" w:author="JORGE CONTRERAS ORTIZ" w:date="2021-09-04T14:47:00Z"/>
              <w:rFonts w:asciiTheme="minorHAnsi" w:eastAsiaTheme="minorEastAsia" w:hAnsiTheme="minorHAnsi" w:cstheme="minorBidi"/>
              <w:noProof/>
              <w:lang w:eastAsia="es-ES"/>
            </w:rPr>
          </w:pPr>
          <w:ins w:id="28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3.2.2.4.1.</w:t>
            </w:r>
            <w:r>
              <w:rPr>
                <w:rFonts w:asciiTheme="minorHAnsi" w:eastAsiaTheme="minorEastAsia" w:hAnsiTheme="minorHAnsi" w:cstheme="minorBidi"/>
                <w:noProof/>
                <w:lang w:eastAsia="es-ES"/>
              </w:rPr>
              <w:tab/>
            </w:r>
            <w:r w:rsidRPr="00712DFA">
              <w:rPr>
                <w:rStyle w:val="Hipervnculo"/>
                <w:noProof/>
              </w:rPr>
              <w:t>WINDOWS</w:t>
            </w:r>
            <w:r>
              <w:rPr>
                <w:noProof/>
                <w:webHidden/>
              </w:rPr>
              <w:tab/>
            </w:r>
            <w:r>
              <w:rPr>
                <w:noProof/>
                <w:webHidden/>
              </w:rPr>
              <w:fldChar w:fldCharType="begin"/>
            </w:r>
            <w:r>
              <w:rPr>
                <w:noProof/>
                <w:webHidden/>
              </w:rPr>
              <w:instrText xml:space="preserve"> PAGEREF _Toc81659698 \h </w:instrText>
            </w:r>
          </w:ins>
          <w:r>
            <w:rPr>
              <w:noProof/>
              <w:webHidden/>
            </w:rPr>
          </w:r>
          <w:r>
            <w:rPr>
              <w:noProof/>
              <w:webHidden/>
            </w:rPr>
            <w:fldChar w:fldCharType="separate"/>
          </w:r>
          <w:ins w:id="290" w:author="JORGE CONTRERAS ORTIZ" w:date="2021-09-04T14:47:00Z">
            <w:r>
              <w:rPr>
                <w:noProof/>
                <w:webHidden/>
              </w:rPr>
              <w:t>68</w:t>
            </w:r>
            <w:r>
              <w:rPr>
                <w:noProof/>
                <w:webHidden/>
              </w:rPr>
              <w:fldChar w:fldCharType="end"/>
            </w:r>
            <w:r w:rsidRPr="00712DFA">
              <w:rPr>
                <w:rStyle w:val="Hipervnculo"/>
                <w:noProof/>
              </w:rPr>
              <w:fldChar w:fldCharType="end"/>
            </w:r>
          </w:ins>
        </w:p>
        <w:p w14:paraId="0643D2DB" w14:textId="598527D3" w:rsidR="003E5AE5" w:rsidRDefault="003E5AE5">
          <w:pPr>
            <w:pStyle w:val="TDC5"/>
            <w:tabs>
              <w:tab w:val="left" w:pos="2017"/>
              <w:tab w:val="right" w:leader="dot" w:pos="8494"/>
            </w:tabs>
            <w:rPr>
              <w:ins w:id="291" w:author="JORGE CONTRERAS ORTIZ" w:date="2021-09-04T14:47:00Z"/>
              <w:rFonts w:asciiTheme="minorHAnsi" w:eastAsiaTheme="minorEastAsia" w:hAnsiTheme="minorHAnsi" w:cstheme="minorBidi"/>
              <w:noProof/>
              <w:lang w:eastAsia="es-ES"/>
            </w:rPr>
          </w:pPr>
          <w:ins w:id="29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"_Toc81659699"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3.2.2.4.2.</w:t>
            </w:r>
            <w:r>
              <w:rPr>
                <w:rFonts w:asciiTheme="minorHAnsi" w:eastAsiaTheme="minorEastAsia" w:hAnsiTheme="minorHAnsi" w:cstheme="minorBidi"/>
                <w:noProof/>
                <w:lang w:eastAsia="es-ES"/>
              </w:rPr>
              <w:tab/>
            </w:r>
            <w:r w:rsidRPr="00712DFA">
              <w:rPr>
                <w:rStyle w:val="Hipervnculo"/>
                <w:noProof/>
              </w:rPr>
              <w:t>LINUX</w:t>
            </w:r>
            <w:r>
              <w:rPr>
                <w:noProof/>
                <w:webHidden/>
              </w:rPr>
              <w:tab/>
            </w:r>
            <w:r>
              <w:rPr>
                <w:noProof/>
                <w:webHidden/>
              </w:rPr>
              <w:fldChar w:fldCharType="begin"/>
            </w:r>
            <w:r>
              <w:rPr>
                <w:noProof/>
                <w:webHidden/>
              </w:rPr>
              <w:instrText xml:space="preserve"> PAGEREF _Toc81659699 \h </w:instrText>
            </w:r>
          </w:ins>
          <w:r>
            <w:rPr>
              <w:noProof/>
              <w:webHidden/>
            </w:rPr>
          </w:r>
          <w:r>
            <w:rPr>
              <w:noProof/>
              <w:webHidden/>
            </w:rPr>
            <w:fldChar w:fldCharType="separate"/>
          </w:r>
          <w:ins w:id="293" w:author="JORGE CONTRERAS ORTIZ" w:date="2021-09-04T14:47:00Z">
            <w:r>
              <w:rPr>
                <w:noProof/>
                <w:webHidden/>
              </w:rPr>
              <w:t>71</w:t>
            </w:r>
            <w:r>
              <w:rPr>
                <w:noProof/>
                <w:webHidden/>
              </w:rPr>
              <w:fldChar w:fldCharType="end"/>
            </w:r>
            <w:r w:rsidRPr="00712DFA">
              <w:rPr>
                <w:rStyle w:val="Hipervnculo"/>
                <w:noProof/>
              </w:rPr>
              <w:fldChar w:fldCharType="end"/>
            </w:r>
          </w:ins>
        </w:p>
        <w:p w14:paraId="72FCC4C4" w14:textId="2C9D298D" w:rsidR="003E5AE5" w:rsidRDefault="003E5AE5">
          <w:pPr>
            <w:pStyle w:val="TDC5"/>
            <w:tabs>
              <w:tab w:val="left" w:pos="2017"/>
              <w:tab w:val="right" w:leader="dot" w:pos="8494"/>
            </w:tabs>
            <w:rPr>
              <w:ins w:id="294" w:author="JORGE CONTRERAS ORTIZ" w:date="2021-09-04T14:47:00Z"/>
              <w:rFonts w:asciiTheme="minorHAnsi" w:eastAsiaTheme="minorEastAsia" w:hAnsiTheme="minorHAnsi" w:cstheme="minorBidi"/>
              <w:noProof/>
              <w:lang w:eastAsia="es-ES"/>
            </w:rPr>
          </w:pPr>
          <w:ins w:id="29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3.2.2.4.3.</w:t>
            </w:r>
            <w:r>
              <w:rPr>
                <w:rFonts w:asciiTheme="minorHAnsi" w:eastAsiaTheme="minorEastAsia" w:hAnsiTheme="minorHAnsi" w:cstheme="minorBidi"/>
                <w:noProof/>
                <w:lang w:eastAsia="es-ES"/>
              </w:rPr>
              <w:tab/>
            </w:r>
            <w:r w:rsidRPr="00712DFA">
              <w:rPr>
                <w:rStyle w:val="Hipervnculo"/>
                <w:noProof/>
              </w:rPr>
              <w:t>MAC OS</w:t>
            </w:r>
            <w:r>
              <w:rPr>
                <w:noProof/>
                <w:webHidden/>
              </w:rPr>
              <w:tab/>
            </w:r>
            <w:r>
              <w:rPr>
                <w:noProof/>
                <w:webHidden/>
              </w:rPr>
              <w:fldChar w:fldCharType="begin"/>
            </w:r>
            <w:r>
              <w:rPr>
                <w:noProof/>
                <w:webHidden/>
              </w:rPr>
              <w:instrText xml:space="preserve"> PAGEREF _Toc81659700 \h </w:instrText>
            </w:r>
          </w:ins>
          <w:r>
            <w:rPr>
              <w:noProof/>
              <w:webHidden/>
            </w:rPr>
          </w:r>
          <w:r>
            <w:rPr>
              <w:noProof/>
              <w:webHidden/>
            </w:rPr>
            <w:fldChar w:fldCharType="separate"/>
          </w:r>
          <w:ins w:id="296" w:author="JORGE CONTRERAS ORTIZ" w:date="2021-09-04T14:47:00Z">
            <w:r>
              <w:rPr>
                <w:noProof/>
                <w:webHidden/>
              </w:rPr>
              <w:t>72</w:t>
            </w:r>
            <w:r>
              <w:rPr>
                <w:noProof/>
                <w:webHidden/>
              </w:rPr>
              <w:fldChar w:fldCharType="end"/>
            </w:r>
            <w:r w:rsidRPr="00712DFA">
              <w:rPr>
                <w:rStyle w:val="Hipervnculo"/>
                <w:noProof/>
              </w:rPr>
              <w:fldChar w:fldCharType="end"/>
            </w:r>
          </w:ins>
        </w:p>
        <w:p w14:paraId="66158FA8" w14:textId="52BAE41A" w:rsidR="003E5AE5" w:rsidRDefault="003E5AE5">
          <w:pPr>
            <w:pStyle w:val="TDC4"/>
            <w:tabs>
              <w:tab w:val="left" w:pos="1760"/>
              <w:tab w:val="right" w:leader="dot" w:pos="8494"/>
            </w:tabs>
            <w:rPr>
              <w:ins w:id="297" w:author="JORGE CONTRERAS ORTIZ" w:date="2021-09-04T14:47:00Z"/>
              <w:rFonts w:asciiTheme="minorHAnsi" w:eastAsiaTheme="minorEastAsia" w:hAnsiTheme="minorHAnsi" w:cstheme="minorBidi"/>
              <w:noProof/>
              <w:lang w:eastAsia="es-ES"/>
            </w:rPr>
          </w:pPr>
          <w:ins w:id="29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"_Toc81659701"</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712DFA">
              <w:rPr>
                <w:rStyle w:val="Hipervnculo"/>
                <w:noProof/>
              </w:rPr>
              <w:t>Configuración de Terminal COM</w:t>
            </w:r>
            <w:r>
              <w:rPr>
                <w:noProof/>
                <w:webHidden/>
              </w:rPr>
              <w:tab/>
            </w:r>
            <w:r>
              <w:rPr>
                <w:noProof/>
                <w:webHidden/>
              </w:rPr>
              <w:fldChar w:fldCharType="begin"/>
            </w:r>
            <w:r>
              <w:rPr>
                <w:noProof/>
                <w:webHidden/>
              </w:rPr>
              <w:instrText xml:space="preserve"> PAGEREF _Toc81659701 \h </w:instrText>
            </w:r>
          </w:ins>
          <w:r>
            <w:rPr>
              <w:noProof/>
              <w:webHidden/>
            </w:rPr>
          </w:r>
          <w:r>
            <w:rPr>
              <w:noProof/>
              <w:webHidden/>
            </w:rPr>
            <w:fldChar w:fldCharType="separate"/>
          </w:r>
          <w:ins w:id="299" w:author="JORGE CONTRERAS ORTIZ" w:date="2021-09-04T14:47:00Z">
            <w:r>
              <w:rPr>
                <w:noProof/>
                <w:webHidden/>
              </w:rPr>
              <w:t>72</w:t>
            </w:r>
            <w:r>
              <w:rPr>
                <w:noProof/>
                <w:webHidden/>
              </w:rPr>
              <w:fldChar w:fldCharType="end"/>
            </w:r>
            <w:r w:rsidRPr="00712DFA">
              <w:rPr>
                <w:rStyle w:val="Hipervnculo"/>
                <w:noProof/>
              </w:rPr>
              <w:fldChar w:fldCharType="end"/>
            </w:r>
          </w:ins>
        </w:p>
        <w:p w14:paraId="643514FE" w14:textId="76A469EE" w:rsidR="003E5AE5" w:rsidRDefault="003E5AE5">
          <w:pPr>
            <w:pStyle w:val="TDC5"/>
            <w:tabs>
              <w:tab w:val="left" w:pos="2017"/>
              <w:tab w:val="right" w:leader="dot" w:pos="8494"/>
            </w:tabs>
            <w:rPr>
              <w:ins w:id="300" w:author="JORGE CONTRERAS ORTIZ" w:date="2021-09-04T14:47:00Z"/>
              <w:rFonts w:asciiTheme="minorHAnsi" w:eastAsiaTheme="minorEastAsia" w:hAnsiTheme="minorHAnsi" w:cstheme="minorBidi"/>
              <w:noProof/>
              <w:lang w:eastAsia="es-ES"/>
            </w:rPr>
          </w:pPr>
          <w:ins w:id="30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3.2.2.5.1.</w:t>
            </w:r>
            <w:r>
              <w:rPr>
                <w:rFonts w:asciiTheme="minorHAnsi" w:eastAsiaTheme="minorEastAsia" w:hAnsiTheme="minorHAnsi" w:cstheme="minorBidi"/>
                <w:noProof/>
                <w:lang w:eastAsia="es-ES"/>
              </w:rPr>
              <w:tab/>
            </w:r>
            <w:r w:rsidRPr="00712DFA">
              <w:rPr>
                <w:rStyle w:val="Hipervnculo"/>
                <w:noProof/>
              </w:rPr>
              <w:t>WINDOWS</w:t>
            </w:r>
            <w:r>
              <w:rPr>
                <w:noProof/>
                <w:webHidden/>
              </w:rPr>
              <w:tab/>
            </w:r>
            <w:r>
              <w:rPr>
                <w:noProof/>
                <w:webHidden/>
              </w:rPr>
              <w:fldChar w:fldCharType="begin"/>
            </w:r>
            <w:r>
              <w:rPr>
                <w:noProof/>
                <w:webHidden/>
              </w:rPr>
              <w:instrText xml:space="preserve"> PAGEREF _Toc81659702 \h </w:instrText>
            </w:r>
          </w:ins>
          <w:r>
            <w:rPr>
              <w:noProof/>
              <w:webHidden/>
            </w:rPr>
          </w:r>
          <w:r>
            <w:rPr>
              <w:noProof/>
              <w:webHidden/>
            </w:rPr>
            <w:fldChar w:fldCharType="separate"/>
          </w:r>
          <w:ins w:id="302" w:author="JORGE CONTRERAS ORTIZ" w:date="2021-09-04T14:47:00Z">
            <w:r>
              <w:rPr>
                <w:noProof/>
                <w:webHidden/>
              </w:rPr>
              <w:t>72</w:t>
            </w:r>
            <w:r>
              <w:rPr>
                <w:noProof/>
                <w:webHidden/>
              </w:rPr>
              <w:fldChar w:fldCharType="end"/>
            </w:r>
            <w:r w:rsidRPr="00712DFA">
              <w:rPr>
                <w:rStyle w:val="Hipervnculo"/>
                <w:noProof/>
              </w:rPr>
              <w:fldChar w:fldCharType="end"/>
            </w:r>
          </w:ins>
        </w:p>
        <w:p w14:paraId="637342DE" w14:textId="1727031E" w:rsidR="003E5AE5" w:rsidRDefault="003E5AE5">
          <w:pPr>
            <w:pStyle w:val="TDC5"/>
            <w:tabs>
              <w:tab w:val="left" w:pos="2017"/>
              <w:tab w:val="right" w:leader="dot" w:pos="8494"/>
            </w:tabs>
            <w:rPr>
              <w:ins w:id="303" w:author="JORGE CONTRERAS ORTIZ" w:date="2021-09-04T14:47:00Z"/>
              <w:rFonts w:asciiTheme="minorHAnsi" w:eastAsiaTheme="minorEastAsia" w:hAnsiTheme="minorHAnsi" w:cstheme="minorBidi"/>
              <w:noProof/>
              <w:lang w:eastAsia="es-ES"/>
            </w:rPr>
          </w:pPr>
          <w:ins w:id="30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3.2.2.5.2.</w:t>
            </w:r>
            <w:r>
              <w:rPr>
                <w:rFonts w:asciiTheme="minorHAnsi" w:eastAsiaTheme="minorEastAsia" w:hAnsiTheme="minorHAnsi" w:cstheme="minorBidi"/>
                <w:noProof/>
                <w:lang w:eastAsia="es-ES"/>
              </w:rPr>
              <w:tab/>
            </w:r>
            <w:r w:rsidRPr="00712DFA">
              <w:rPr>
                <w:rStyle w:val="Hipervnculo"/>
                <w:noProof/>
              </w:rPr>
              <w:t>LINUX / MAC OS</w:t>
            </w:r>
            <w:r>
              <w:rPr>
                <w:noProof/>
                <w:webHidden/>
              </w:rPr>
              <w:tab/>
            </w:r>
            <w:r>
              <w:rPr>
                <w:noProof/>
                <w:webHidden/>
              </w:rPr>
              <w:fldChar w:fldCharType="begin"/>
            </w:r>
            <w:r>
              <w:rPr>
                <w:noProof/>
                <w:webHidden/>
              </w:rPr>
              <w:instrText xml:space="preserve"> PAGEREF _Toc81659703 \h </w:instrText>
            </w:r>
          </w:ins>
          <w:r>
            <w:rPr>
              <w:noProof/>
              <w:webHidden/>
            </w:rPr>
          </w:r>
          <w:r>
            <w:rPr>
              <w:noProof/>
              <w:webHidden/>
            </w:rPr>
            <w:fldChar w:fldCharType="separate"/>
          </w:r>
          <w:ins w:id="305" w:author="JORGE CONTRERAS ORTIZ" w:date="2021-09-04T14:47:00Z">
            <w:r>
              <w:rPr>
                <w:noProof/>
                <w:webHidden/>
              </w:rPr>
              <w:t>73</w:t>
            </w:r>
            <w:r>
              <w:rPr>
                <w:noProof/>
                <w:webHidden/>
              </w:rPr>
              <w:fldChar w:fldCharType="end"/>
            </w:r>
            <w:r w:rsidRPr="00712DFA">
              <w:rPr>
                <w:rStyle w:val="Hipervnculo"/>
                <w:noProof/>
              </w:rPr>
              <w:fldChar w:fldCharType="end"/>
            </w:r>
          </w:ins>
        </w:p>
        <w:p w14:paraId="57D91C62" w14:textId="0AEE1B20" w:rsidR="003E5AE5" w:rsidRDefault="003E5AE5">
          <w:pPr>
            <w:pStyle w:val="TDC2"/>
            <w:tabs>
              <w:tab w:val="left" w:pos="880"/>
              <w:tab w:val="right" w:leader="dot" w:pos="8494"/>
            </w:tabs>
            <w:rPr>
              <w:ins w:id="306" w:author="JORGE CONTRERAS ORTIZ" w:date="2021-09-04T14:47:00Z"/>
              <w:rFonts w:asciiTheme="minorHAnsi" w:eastAsiaTheme="minorEastAsia" w:hAnsiTheme="minorHAnsi" w:cstheme="minorBidi"/>
              <w:noProof/>
              <w:lang w:eastAsia="es-ES"/>
            </w:rPr>
          </w:pPr>
          <w:ins w:id="30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3.3.</w:t>
            </w:r>
            <w:r>
              <w:rPr>
                <w:rFonts w:asciiTheme="minorHAnsi" w:eastAsiaTheme="minorEastAsia" w:hAnsiTheme="minorHAnsi" w:cstheme="minorBidi"/>
                <w:noProof/>
                <w:lang w:eastAsia="es-ES"/>
              </w:rPr>
              <w:tab/>
            </w:r>
            <w:r w:rsidRPr="00712DFA">
              <w:rPr>
                <w:rStyle w:val="Hipervnculo"/>
                <w:noProof/>
              </w:rPr>
              <w:t>CONFIGURACIÓN DE RED PARA KTWM102</w:t>
            </w:r>
            <w:r>
              <w:rPr>
                <w:noProof/>
                <w:webHidden/>
              </w:rPr>
              <w:tab/>
            </w:r>
            <w:r>
              <w:rPr>
                <w:noProof/>
                <w:webHidden/>
              </w:rPr>
              <w:fldChar w:fldCharType="begin"/>
            </w:r>
            <w:r>
              <w:rPr>
                <w:noProof/>
                <w:webHidden/>
              </w:rPr>
              <w:instrText xml:space="preserve"> PAGEREF _Toc81659704 \h </w:instrText>
            </w:r>
          </w:ins>
          <w:r>
            <w:rPr>
              <w:noProof/>
              <w:webHidden/>
            </w:rPr>
          </w:r>
          <w:r>
            <w:rPr>
              <w:noProof/>
              <w:webHidden/>
            </w:rPr>
            <w:fldChar w:fldCharType="separate"/>
          </w:r>
          <w:ins w:id="308" w:author="JORGE CONTRERAS ORTIZ" w:date="2021-09-04T14:47:00Z">
            <w:r>
              <w:rPr>
                <w:noProof/>
                <w:webHidden/>
              </w:rPr>
              <w:t>73</w:t>
            </w:r>
            <w:r>
              <w:rPr>
                <w:noProof/>
                <w:webHidden/>
              </w:rPr>
              <w:fldChar w:fldCharType="end"/>
            </w:r>
            <w:r w:rsidRPr="00712DFA">
              <w:rPr>
                <w:rStyle w:val="Hipervnculo"/>
                <w:noProof/>
              </w:rPr>
              <w:fldChar w:fldCharType="end"/>
            </w:r>
          </w:ins>
        </w:p>
        <w:p w14:paraId="3F22BE5C" w14:textId="0BCE2EA4" w:rsidR="003E5AE5" w:rsidRDefault="003E5AE5">
          <w:pPr>
            <w:pStyle w:val="TDC3"/>
            <w:rPr>
              <w:ins w:id="309" w:author="JORGE CONTRERAS ORTIZ" w:date="2021-09-04T14:47:00Z"/>
              <w:rFonts w:asciiTheme="minorHAnsi" w:hAnsiTheme="minorHAnsi" w:cstheme="minorBidi"/>
              <w:noProof/>
            </w:rPr>
          </w:pPr>
          <w:ins w:id="31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"_Toc81659706"</w:instrText>
            </w:r>
            <w:r w:rsidRPr="00712DFA">
              <w:rPr>
                <w:rStyle w:val="Hipervnculo"/>
                <w:noProof/>
              </w:rPr>
              <w:instrText xml:space="preserve"> </w:instrText>
            </w:r>
            <w:r w:rsidRPr="00712DFA">
              <w:rPr>
                <w:rStyle w:val="Hipervnculo"/>
                <w:noProof/>
              </w:rPr>
              <w:fldChar w:fldCharType="separate"/>
            </w:r>
            <w:r w:rsidRPr="00712DFA">
              <w:rPr>
                <w:rStyle w:val="Hipervnculo"/>
                <w:noProof/>
                <w:lang w:val="en-US"/>
              </w:rPr>
              <w:t>3.3.1.</w:t>
            </w:r>
            <w:r>
              <w:rPr>
                <w:rFonts w:asciiTheme="minorHAnsi" w:hAnsiTheme="minorHAnsi" w:cstheme="minorBidi"/>
                <w:noProof/>
              </w:rPr>
              <w:tab/>
            </w:r>
            <w:r w:rsidRPr="00712DFA">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_Toc81659706 \h </w:instrText>
            </w:r>
          </w:ins>
          <w:r>
            <w:rPr>
              <w:noProof/>
              <w:webHidden/>
            </w:rPr>
          </w:r>
          <w:r>
            <w:rPr>
              <w:noProof/>
              <w:webHidden/>
            </w:rPr>
            <w:fldChar w:fldCharType="separate"/>
          </w:r>
          <w:ins w:id="311" w:author="JORGE CONTRERAS ORTIZ" w:date="2021-09-04T14:47:00Z">
            <w:r>
              <w:rPr>
                <w:noProof/>
                <w:webHidden/>
              </w:rPr>
              <w:t>74</w:t>
            </w:r>
            <w:r>
              <w:rPr>
                <w:noProof/>
                <w:webHidden/>
              </w:rPr>
              <w:fldChar w:fldCharType="end"/>
            </w:r>
            <w:r w:rsidRPr="00712DFA">
              <w:rPr>
                <w:rStyle w:val="Hipervnculo"/>
                <w:noProof/>
              </w:rPr>
              <w:fldChar w:fldCharType="end"/>
            </w:r>
          </w:ins>
        </w:p>
        <w:p w14:paraId="32ED9255" w14:textId="7E09A27E" w:rsidR="003E5AE5" w:rsidRDefault="003E5AE5">
          <w:pPr>
            <w:pStyle w:val="TDC4"/>
            <w:tabs>
              <w:tab w:val="left" w:pos="1760"/>
              <w:tab w:val="right" w:leader="dot" w:pos="8494"/>
            </w:tabs>
            <w:rPr>
              <w:ins w:id="312" w:author="JORGE CONTRERAS ORTIZ" w:date="2021-09-04T14:47:00Z"/>
              <w:rFonts w:asciiTheme="minorHAnsi" w:eastAsiaTheme="minorEastAsia" w:hAnsiTheme="minorHAnsi" w:cstheme="minorBidi"/>
              <w:noProof/>
              <w:lang w:eastAsia="es-ES"/>
            </w:rPr>
          </w:pPr>
          <w:ins w:id="31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712DFA">
              <w:rPr>
                <w:rStyle w:val="Hipervnculo"/>
                <w:noProof/>
              </w:rPr>
              <w:t>SINTAXIS DE LOS COMANDOS</w:t>
            </w:r>
            <w:r>
              <w:rPr>
                <w:noProof/>
                <w:webHidden/>
              </w:rPr>
              <w:tab/>
            </w:r>
            <w:r>
              <w:rPr>
                <w:noProof/>
                <w:webHidden/>
              </w:rPr>
              <w:fldChar w:fldCharType="begin"/>
            </w:r>
            <w:r>
              <w:rPr>
                <w:noProof/>
                <w:webHidden/>
              </w:rPr>
              <w:instrText xml:space="preserve"> PAGEREF _Toc81659707 \h </w:instrText>
            </w:r>
          </w:ins>
          <w:r>
            <w:rPr>
              <w:noProof/>
              <w:webHidden/>
            </w:rPr>
          </w:r>
          <w:r>
            <w:rPr>
              <w:noProof/>
              <w:webHidden/>
            </w:rPr>
            <w:fldChar w:fldCharType="separate"/>
          </w:r>
          <w:ins w:id="314" w:author="JORGE CONTRERAS ORTIZ" w:date="2021-09-04T14:47:00Z">
            <w:r>
              <w:rPr>
                <w:noProof/>
                <w:webHidden/>
              </w:rPr>
              <w:t>74</w:t>
            </w:r>
            <w:r>
              <w:rPr>
                <w:noProof/>
                <w:webHidden/>
              </w:rPr>
              <w:fldChar w:fldCharType="end"/>
            </w:r>
            <w:r w:rsidRPr="00712DFA">
              <w:rPr>
                <w:rStyle w:val="Hipervnculo"/>
                <w:noProof/>
              </w:rPr>
              <w:fldChar w:fldCharType="end"/>
            </w:r>
          </w:ins>
        </w:p>
        <w:p w14:paraId="5F13A895" w14:textId="777D10A4" w:rsidR="003E5AE5" w:rsidRDefault="003E5AE5">
          <w:pPr>
            <w:pStyle w:val="TDC4"/>
            <w:tabs>
              <w:tab w:val="left" w:pos="1760"/>
              <w:tab w:val="right" w:leader="dot" w:pos="8494"/>
            </w:tabs>
            <w:rPr>
              <w:ins w:id="315" w:author="JORGE CONTRERAS ORTIZ" w:date="2021-09-04T14:47:00Z"/>
              <w:rFonts w:asciiTheme="minorHAnsi" w:eastAsiaTheme="minorEastAsia" w:hAnsiTheme="minorHAnsi" w:cstheme="minorBidi"/>
              <w:noProof/>
              <w:lang w:eastAsia="es-ES"/>
            </w:rPr>
          </w:pPr>
          <w:ins w:id="31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"_Toc81659708"</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712DFA">
              <w:rPr>
                <w:rStyle w:val="Hipervnculo"/>
                <w:noProof/>
              </w:rPr>
              <w:t>SINTAXIS DE LOS PARÁMETROS</w:t>
            </w:r>
            <w:r>
              <w:rPr>
                <w:noProof/>
                <w:webHidden/>
              </w:rPr>
              <w:tab/>
            </w:r>
            <w:r>
              <w:rPr>
                <w:noProof/>
                <w:webHidden/>
              </w:rPr>
              <w:fldChar w:fldCharType="begin"/>
            </w:r>
            <w:r>
              <w:rPr>
                <w:noProof/>
                <w:webHidden/>
              </w:rPr>
              <w:instrText xml:space="preserve"> PAGEREF _Toc81659708 \h </w:instrText>
            </w:r>
          </w:ins>
          <w:r>
            <w:rPr>
              <w:noProof/>
              <w:webHidden/>
            </w:rPr>
          </w:r>
          <w:r>
            <w:rPr>
              <w:noProof/>
              <w:webHidden/>
            </w:rPr>
            <w:fldChar w:fldCharType="separate"/>
          </w:r>
          <w:ins w:id="317" w:author="JORGE CONTRERAS ORTIZ" w:date="2021-09-04T14:47:00Z">
            <w:r>
              <w:rPr>
                <w:noProof/>
                <w:webHidden/>
              </w:rPr>
              <w:t>75</w:t>
            </w:r>
            <w:r>
              <w:rPr>
                <w:noProof/>
                <w:webHidden/>
              </w:rPr>
              <w:fldChar w:fldCharType="end"/>
            </w:r>
            <w:r w:rsidRPr="00712DFA">
              <w:rPr>
                <w:rStyle w:val="Hipervnculo"/>
                <w:noProof/>
              </w:rPr>
              <w:fldChar w:fldCharType="end"/>
            </w:r>
          </w:ins>
        </w:p>
        <w:p w14:paraId="103756F1" w14:textId="48776C48" w:rsidR="003E5AE5" w:rsidRDefault="003E5AE5">
          <w:pPr>
            <w:pStyle w:val="TDC4"/>
            <w:tabs>
              <w:tab w:val="left" w:pos="1760"/>
              <w:tab w:val="right" w:leader="dot" w:pos="8494"/>
            </w:tabs>
            <w:rPr>
              <w:ins w:id="318" w:author="JORGE CONTRERAS ORTIZ" w:date="2021-09-04T14:47:00Z"/>
              <w:rFonts w:asciiTheme="minorHAnsi" w:eastAsiaTheme="minorEastAsia" w:hAnsiTheme="minorHAnsi" w:cstheme="minorBidi"/>
              <w:noProof/>
              <w:lang w:eastAsia="es-ES"/>
            </w:rPr>
          </w:pPr>
          <w:ins w:id="31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"_Toc81659710"</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712DFA">
              <w:rPr>
                <w:rStyle w:val="Hipervnculo"/>
                <w:noProof/>
              </w:rPr>
              <w:t>MENSAJES DE RESPUESTA</w:t>
            </w:r>
            <w:r>
              <w:rPr>
                <w:noProof/>
                <w:webHidden/>
              </w:rPr>
              <w:tab/>
            </w:r>
            <w:r>
              <w:rPr>
                <w:noProof/>
                <w:webHidden/>
              </w:rPr>
              <w:fldChar w:fldCharType="begin"/>
            </w:r>
            <w:r>
              <w:rPr>
                <w:noProof/>
                <w:webHidden/>
              </w:rPr>
              <w:instrText xml:space="preserve"> PAGEREF _Toc81659710 \h </w:instrText>
            </w:r>
          </w:ins>
          <w:r>
            <w:rPr>
              <w:noProof/>
              <w:webHidden/>
            </w:rPr>
          </w:r>
          <w:r>
            <w:rPr>
              <w:noProof/>
              <w:webHidden/>
            </w:rPr>
            <w:fldChar w:fldCharType="separate"/>
          </w:r>
          <w:ins w:id="320" w:author="JORGE CONTRERAS ORTIZ" w:date="2021-09-04T14:47:00Z">
            <w:r>
              <w:rPr>
                <w:noProof/>
                <w:webHidden/>
              </w:rPr>
              <w:t>76</w:t>
            </w:r>
            <w:r>
              <w:rPr>
                <w:noProof/>
                <w:webHidden/>
              </w:rPr>
              <w:fldChar w:fldCharType="end"/>
            </w:r>
            <w:r w:rsidRPr="00712DFA">
              <w:rPr>
                <w:rStyle w:val="Hipervnculo"/>
                <w:noProof/>
              </w:rPr>
              <w:fldChar w:fldCharType="end"/>
            </w:r>
          </w:ins>
        </w:p>
        <w:p w14:paraId="360F03DD" w14:textId="45CAD397" w:rsidR="003E5AE5" w:rsidRDefault="003E5AE5">
          <w:pPr>
            <w:pStyle w:val="TDC3"/>
            <w:rPr>
              <w:ins w:id="321" w:author="JORGE CONTRERAS ORTIZ" w:date="2021-09-04T14:47:00Z"/>
              <w:rFonts w:asciiTheme="minorHAnsi" w:hAnsiTheme="minorHAnsi" w:cstheme="minorBidi"/>
              <w:noProof/>
            </w:rPr>
          </w:pPr>
          <w:ins w:id="32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"_Toc81659711"</w:instrText>
            </w:r>
            <w:r w:rsidRPr="00712DFA">
              <w:rPr>
                <w:rStyle w:val="Hipervnculo"/>
                <w:noProof/>
              </w:rPr>
              <w:instrText xml:space="preserve"> </w:instrText>
            </w:r>
            <w:r w:rsidRPr="00712DFA">
              <w:rPr>
                <w:rStyle w:val="Hipervnculo"/>
                <w:noProof/>
              </w:rPr>
              <w:fldChar w:fldCharType="separate"/>
            </w:r>
            <w:r w:rsidRPr="00712DFA">
              <w:rPr>
                <w:rStyle w:val="Hipervnculo"/>
                <w:noProof/>
                <w:lang w:val="en-US"/>
              </w:rPr>
              <w:t>3.3.2.</w:t>
            </w:r>
            <w:r>
              <w:rPr>
                <w:rFonts w:asciiTheme="minorHAnsi" w:hAnsiTheme="minorHAnsi" w:cstheme="minorBidi"/>
                <w:noProof/>
              </w:rPr>
              <w:tab/>
            </w:r>
            <w:r w:rsidRPr="00712DFA">
              <w:rPr>
                <w:rStyle w:val="Hipervnculo"/>
                <w:noProof/>
                <w:lang w:val="en-US"/>
              </w:rPr>
              <w:t>KIRALE BINARY INTERFACE REFERENCE GUIDE – COMANDOS KBI</w:t>
            </w:r>
            <w:r>
              <w:rPr>
                <w:noProof/>
                <w:webHidden/>
              </w:rPr>
              <w:tab/>
            </w:r>
            <w:r>
              <w:rPr>
                <w:noProof/>
                <w:webHidden/>
              </w:rPr>
              <w:fldChar w:fldCharType="begin"/>
            </w:r>
            <w:r>
              <w:rPr>
                <w:noProof/>
                <w:webHidden/>
              </w:rPr>
              <w:instrText xml:space="preserve"> PAGEREF _Toc81659711 \h </w:instrText>
            </w:r>
          </w:ins>
          <w:r>
            <w:rPr>
              <w:noProof/>
              <w:webHidden/>
            </w:rPr>
          </w:r>
          <w:r>
            <w:rPr>
              <w:noProof/>
              <w:webHidden/>
            </w:rPr>
            <w:fldChar w:fldCharType="separate"/>
          </w:r>
          <w:ins w:id="323" w:author="JORGE CONTRERAS ORTIZ" w:date="2021-09-04T14:47:00Z">
            <w:r>
              <w:rPr>
                <w:noProof/>
                <w:webHidden/>
              </w:rPr>
              <w:t>77</w:t>
            </w:r>
            <w:r>
              <w:rPr>
                <w:noProof/>
                <w:webHidden/>
              </w:rPr>
              <w:fldChar w:fldCharType="end"/>
            </w:r>
            <w:r w:rsidRPr="00712DFA">
              <w:rPr>
                <w:rStyle w:val="Hipervnculo"/>
                <w:noProof/>
              </w:rPr>
              <w:fldChar w:fldCharType="end"/>
            </w:r>
          </w:ins>
        </w:p>
        <w:p w14:paraId="7914047B" w14:textId="76128AF0" w:rsidR="003E5AE5" w:rsidRDefault="003E5AE5">
          <w:pPr>
            <w:pStyle w:val="TDC4"/>
            <w:tabs>
              <w:tab w:val="left" w:pos="1760"/>
              <w:tab w:val="right" w:leader="dot" w:pos="8494"/>
            </w:tabs>
            <w:rPr>
              <w:ins w:id="324" w:author="JORGE CONTRERAS ORTIZ" w:date="2021-09-04T14:47:00Z"/>
              <w:rFonts w:asciiTheme="minorHAnsi" w:eastAsiaTheme="minorEastAsia" w:hAnsiTheme="minorHAnsi" w:cstheme="minorBidi"/>
              <w:noProof/>
              <w:lang w:eastAsia="es-ES"/>
            </w:rPr>
          </w:pPr>
          <w:ins w:id="32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"_Toc81659712"</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712DFA">
              <w:rPr>
                <w:rStyle w:val="Hipervnculo"/>
                <w:noProof/>
              </w:rPr>
              <w:t>OPERACIÓN DE INTERFAZ</w:t>
            </w:r>
            <w:r>
              <w:rPr>
                <w:noProof/>
                <w:webHidden/>
              </w:rPr>
              <w:tab/>
            </w:r>
            <w:r>
              <w:rPr>
                <w:noProof/>
                <w:webHidden/>
              </w:rPr>
              <w:fldChar w:fldCharType="begin"/>
            </w:r>
            <w:r>
              <w:rPr>
                <w:noProof/>
                <w:webHidden/>
              </w:rPr>
              <w:instrText xml:space="preserve"> PAGEREF _Toc81659712 \h </w:instrText>
            </w:r>
          </w:ins>
          <w:r>
            <w:rPr>
              <w:noProof/>
              <w:webHidden/>
            </w:rPr>
          </w:r>
          <w:r>
            <w:rPr>
              <w:noProof/>
              <w:webHidden/>
            </w:rPr>
            <w:fldChar w:fldCharType="separate"/>
          </w:r>
          <w:ins w:id="326" w:author="JORGE CONTRERAS ORTIZ" w:date="2021-09-04T14:47:00Z">
            <w:r>
              <w:rPr>
                <w:noProof/>
                <w:webHidden/>
              </w:rPr>
              <w:t>77</w:t>
            </w:r>
            <w:r>
              <w:rPr>
                <w:noProof/>
                <w:webHidden/>
              </w:rPr>
              <w:fldChar w:fldCharType="end"/>
            </w:r>
            <w:r w:rsidRPr="00712DFA">
              <w:rPr>
                <w:rStyle w:val="Hipervnculo"/>
                <w:noProof/>
              </w:rPr>
              <w:fldChar w:fldCharType="end"/>
            </w:r>
          </w:ins>
        </w:p>
        <w:p w14:paraId="0FFCE2AA" w14:textId="3D058D90" w:rsidR="003E5AE5" w:rsidRDefault="003E5AE5">
          <w:pPr>
            <w:pStyle w:val="TDC4"/>
            <w:tabs>
              <w:tab w:val="left" w:pos="1760"/>
              <w:tab w:val="right" w:leader="dot" w:pos="8494"/>
            </w:tabs>
            <w:rPr>
              <w:ins w:id="327" w:author="JORGE CONTRERAS ORTIZ" w:date="2021-09-04T14:47:00Z"/>
              <w:rFonts w:asciiTheme="minorHAnsi" w:eastAsiaTheme="minorEastAsia" w:hAnsiTheme="minorHAnsi" w:cstheme="minorBidi"/>
              <w:noProof/>
              <w:lang w:eastAsia="es-ES"/>
            </w:rPr>
          </w:pPr>
          <w:ins w:id="32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"_Toc81659713"</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712DFA">
              <w:rPr>
                <w:rStyle w:val="Hipervnculo"/>
                <w:noProof/>
              </w:rPr>
              <w:t>FORMATO DEL PAQUETE</w:t>
            </w:r>
            <w:r>
              <w:rPr>
                <w:noProof/>
                <w:webHidden/>
              </w:rPr>
              <w:tab/>
            </w:r>
            <w:r>
              <w:rPr>
                <w:noProof/>
                <w:webHidden/>
              </w:rPr>
              <w:fldChar w:fldCharType="begin"/>
            </w:r>
            <w:r>
              <w:rPr>
                <w:noProof/>
                <w:webHidden/>
              </w:rPr>
              <w:instrText xml:space="preserve"> PAGEREF _Toc81659713 \h </w:instrText>
            </w:r>
          </w:ins>
          <w:r>
            <w:rPr>
              <w:noProof/>
              <w:webHidden/>
            </w:rPr>
          </w:r>
          <w:r>
            <w:rPr>
              <w:noProof/>
              <w:webHidden/>
            </w:rPr>
            <w:fldChar w:fldCharType="separate"/>
          </w:r>
          <w:ins w:id="329" w:author="JORGE CONTRERAS ORTIZ" w:date="2021-09-04T14:47:00Z">
            <w:r>
              <w:rPr>
                <w:noProof/>
                <w:webHidden/>
              </w:rPr>
              <w:t>77</w:t>
            </w:r>
            <w:r>
              <w:rPr>
                <w:noProof/>
                <w:webHidden/>
              </w:rPr>
              <w:fldChar w:fldCharType="end"/>
            </w:r>
            <w:r w:rsidRPr="00712DFA">
              <w:rPr>
                <w:rStyle w:val="Hipervnculo"/>
                <w:noProof/>
              </w:rPr>
              <w:fldChar w:fldCharType="end"/>
            </w:r>
          </w:ins>
        </w:p>
        <w:p w14:paraId="73905086" w14:textId="59CC5A5E" w:rsidR="003E5AE5" w:rsidRDefault="003E5AE5">
          <w:pPr>
            <w:pStyle w:val="TDC4"/>
            <w:tabs>
              <w:tab w:val="left" w:pos="1760"/>
              <w:tab w:val="right" w:leader="dot" w:pos="8494"/>
            </w:tabs>
            <w:rPr>
              <w:ins w:id="330" w:author="JORGE CONTRERAS ORTIZ" w:date="2021-09-04T14:47:00Z"/>
              <w:rFonts w:asciiTheme="minorHAnsi" w:eastAsiaTheme="minorEastAsia" w:hAnsiTheme="minorHAnsi" w:cstheme="minorBidi"/>
              <w:noProof/>
              <w:lang w:eastAsia="es-ES"/>
            </w:rPr>
          </w:pPr>
          <w:ins w:id="33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"_Toc81659716"</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712DFA">
              <w:rPr>
                <w:rStyle w:val="Hipervnculo"/>
                <w:noProof/>
              </w:rPr>
              <w:t>REPRESENTACIÓN DE DATOS</w:t>
            </w:r>
            <w:r>
              <w:rPr>
                <w:noProof/>
                <w:webHidden/>
              </w:rPr>
              <w:tab/>
            </w:r>
            <w:r>
              <w:rPr>
                <w:noProof/>
                <w:webHidden/>
              </w:rPr>
              <w:fldChar w:fldCharType="begin"/>
            </w:r>
            <w:r>
              <w:rPr>
                <w:noProof/>
                <w:webHidden/>
              </w:rPr>
              <w:instrText xml:space="preserve"> PAGEREF _Toc81659716 \h </w:instrText>
            </w:r>
          </w:ins>
          <w:r>
            <w:rPr>
              <w:noProof/>
              <w:webHidden/>
            </w:rPr>
          </w:r>
          <w:r>
            <w:rPr>
              <w:noProof/>
              <w:webHidden/>
            </w:rPr>
            <w:fldChar w:fldCharType="separate"/>
          </w:r>
          <w:ins w:id="332" w:author="JORGE CONTRERAS ORTIZ" w:date="2021-09-04T14:47:00Z">
            <w:r>
              <w:rPr>
                <w:noProof/>
                <w:webHidden/>
              </w:rPr>
              <w:t>79</w:t>
            </w:r>
            <w:r>
              <w:rPr>
                <w:noProof/>
                <w:webHidden/>
              </w:rPr>
              <w:fldChar w:fldCharType="end"/>
            </w:r>
            <w:r w:rsidRPr="00712DFA">
              <w:rPr>
                <w:rStyle w:val="Hipervnculo"/>
                <w:noProof/>
              </w:rPr>
              <w:fldChar w:fldCharType="end"/>
            </w:r>
          </w:ins>
        </w:p>
        <w:p w14:paraId="026E0A70" w14:textId="401DBB3D" w:rsidR="003E5AE5" w:rsidRDefault="003E5AE5">
          <w:pPr>
            <w:pStyle w:val="TDC4"/>
            <w:tabs>
              <w:tab w:val="left" w:pos="1760"/>
              <w:tab w:val="right" w:leader="dot" w:pos="8494"/>
            </w:tabs>
            <w:rPr>
              <w:ins w:id="333" w:author="JORGE CONTRERAS ORTIZ" w:date="2021-09-04T14:47:00Z"/>
              <w:rFonts w:asciiTheme="minorHAnsi" w:eastAsiaTheme="minorEastAsia" w:hAnsiTheme="minorHAnsi" w:cstheme="minorBidi"/>
              <w:noProof/>
              <w:lang w:eastAsia="es-ES"/>
            </w:rPr>
          </w:pPr>
          <w:ins w:id="33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"_Toc81659717"</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712DFA">
              <w:rPr>
                <w:rStyle w:val="Hipervnculo"/>
                <w:noProof/>
              </w:rPr>
              <w:t>COMANDOS Y RESPUESTAS</w:t>
            </w:r>
            <w:r>
              <w:rPr>
                <w:noProof/>
                <w:webHidden/>
              </w:rPr>
              <w:tab/>
            </w:r>
            <w:r>
              <w:rPr>
                <w:noProof/>
                <w:webHidden/>
              </w:rPr>
              <w:fldChar w:fldCharType="begin"/>
            </w:r>
            <w:r>
              <w:rPr>
                <w:noProof/>
                <w:webHidden/>
              </w:rPr>
              <w:instrText xml:space="preserve"> PAGEREF _Toc81659717 \h </w:instrText>
            </w:r>
          </w:ins>
          <w:r>
            <w:rPr>
              <w:noProof/>
              <w:webHidden/>
            </w:rPr>
          </w:r>
          <w:r>
            <w:rPr>
              <w:noProof/>
              <w:webHidden/>
            </w:rPr>
            <w:fldChar w:fldCharType="separate"/>
          </w:r>
          <w:ins w:id="335" w:author="JORGE CONTRERAS ORTIZ" w:date="2021-09-04T14:47:00Z">
            <w:r>
              <w:rPr>
                <w:noProof/>
                <w:webHidden/>
              </w:rPr>
              <w:t>80</w:t>
            </w:r>
            <w:r>
              <w:rPr>
                <w:noProof/>
                <w:webHidden/>
              </w:rPr>
              <w:fldChar w:fldCharType="end"/>
            </w:r>
            <w:r w:rsidRPr="00712DFA">
              <w:rPr>
                <w:rStyle w:val="Hipervnculo"/>
                <w:noProof/>
              </w:rPr>
              <w:fldChar w:fldCharType="end"/>
            </w:r>
          </w:ins>
        </w:p>
        <w:p w14:paraId="52931193" w14:textId="5999F7D3" w:rsidR="003E5AE5" w:rsidRDefault="003E5AE5">
          <w:pPr>
            <w:pStyle w:val="TDC4"/>
            <w:tabs>
              <w:tab w:val="left" w:pos="1760"/>
              <w:tab w:val="right" w:leader="dot" w:pos="8494"/>
            </w:tabs>
            <w:rPr>
              <w:ins w:id="336" w:author="JORGE CONTRERAS ORTIZ" w:date="2021-09-04T14:47:00Z"/>
              <w:rFonts w:asciiTheme="minorHAnsi" w:eastAsiaTheme="minorEastAsia" w:hAnsiTheme="minorHAnsi" w:cstheme="minorBidi"/>
              <w:noProof/>
              <w:lang w:eastAsia="es-ES"/>
            </w:rPr>
          </w:pPr>
          <w:ins w:id="33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"_Toc81659718"</w:instrText>
            </w:r>
            <w:r w:rsidRPr="00712DFA">
              <w:rPr>
                <w:rStyle w:val="Hipervnculo"/>
                <w:noProof/>
              </w:rPr>
              <w:instrText xml:space="preserve"> </w:instrText>
            </w:r>
            <w:r w:rsidRPr="00712DFA">
              <w:rPr>
                <w:rStyle w:val="Hipervnculo"/>
                <w:noProof/>
              </w:rPr>
              <w:fldChar w:fldCharType="separate"/>
            </w:r>
            <w:r w:rsidRPr="00712DFA">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712DFA">
              <w:rPr>
                <w:rStyle w:val="Hipervnculo"/>
                <w:noProof/>
              </w:rPr>
              <w:t>NOTIFICACIONES</w:t>
            </w:r>
            <w:r>
              <w:rPr>
                <w:noProof/>
                <w:webHidden/>
              </w:rPr>
              <w:tab/>
            </w:r>
            <w:r>
              <w:rPr>
                <w:noProof/>
                <w:webHidden/>
              </w:rPr>
              <w:fldChar w:fldCharType="begin"/>
            </w:r>
            <w:r>
              <w:rPr>
                <w:noProof/>
                <w:webHidden/>
              </w:rPr>
              <w:instrText xml:space="preserve"> PAGEREF _Toc81659718 \h </w:instrText>
            </w:r>
          </w:ins>
          <w:r>
            <w:rPr>
              <w:noProof/>
              <w:webHidden/>
            </w:rPr>
          </w:r>
          <w:r>
            <w:rPr>
              <w:noProof/>
              <w:webHidden/>
            </w:rPr>
            <w:fldChar w:fldCharType="separate"/>
          </w:r>
          <w:ins w:id="338" w:author="JORGE CONTRERAS ORTIZ" w:date="2021-09-04T14:47:00Z">
            <w:r>
              <w:rPr>
                <w:noProof/>
                <w:webHidden/>
              </w:rPr>
              <w:t>81</w:t>
            </w:r>
            <w:r>
              <w:rPr>
                <w:noProof/>
                <w:webHidden/>
              </w:rPr>
              <w:fldChar w:fldCharType="end"/>
            </w:r>
            <w:r w:rsidRPr="00712DFA">
              <w:rPr>
                <w:rStyle w:val="Hipervnculo"/>
                <w:noProof/>
              </w:rPr>
              <w:fldChar w:fldCharType="end"/>
            </w:r>
          </w:ins>
        </w:p>
        <w:p w14:paraId="6F1618A8" w14:textId="7D75E88F" w:rsidR="003E5AE5" w:rsidRDefault="003E5AE5">
          <w:pPr>
            <w:pStyle w:val="TDC3"/>
            <w:rPr>
              <w:ins w:id="339" w:author="JORGE CONTRERAS ORTIZ" w:date="2021-09-04T14:47:00Z"/>
              <w:rFonts w:asciiTheme="minorHAnsi" w:hAnsiTheme="minorHAnsi" w:cstheme="minorBidi"/>
              <w:noProof/>
            </w:rPr>
          </w:pPr>
          <w:ins w:id="340" w:author="JORGE CONTRERAS ORTIZ" w:date="2021-09-04T14:47:00Z">
            <w:r w:rsidRPr="00712DFA">
              <w:rPr>
                <w:rStyle w:val="Hipervnculo"/>
                <w:noProof/>
              </w:rPr>
              <w:lastRenderedPageBreak/>
              <w:fldChar w:fldCharType="begin"/>
            </w:r>
            <w:r w:rsidRPr="00712DFA">
              <w:rPr>
                <w:rStyle w:val="Hipervnculo"/>
                <w:noProof/>
              </w:rPr>
              <w:instrText xml:space="preserve"> </w:instrText>
            </w:r>
            <w:r>
              <w:rPr>
                <w:noProof/>
              </w:rPr>
              <w:instrText>HYPERLINK \l "_Toc81659719"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3.3.3.</w:t>
            </w:r>
            <w:r>
              <w:rPr>
                <w:rFonts w:asciiTheme="minorHAnsi" w:hAnsiTheme="minorHAnsi" w:cstheme="minorBidi"/>
                <w:noProof/>
              </w:rPr>
              <w:tab/>
            </w:r>
            <w:r w:rsidRPr="00712DFA">
              <w:rPr>
                <w:rStyle w:val="Hipervnculo"/>
                <w:noProof/>
              </w:rPr>
              <w:t>CONFIGURACIÓN DE RED</w:t>
            </w:r>
            <w:r>
              <w:rPr>
                <w:noProof/>
                <w:webHidden/>
              </w:rPr>
              <w:tab/>
            </w:r>
            <w:r>
              <w:rPr>
                <w:noProof/>
                <w:webHidden/>
              </w:rPr>
              <w:fldChar w:fldCharType="begin"/>
            </w:r>
            <w:r>
              <w:rPr>
                <w:noProof/>
                <w:webHidden/>
              </w:rPr>
              <w:instrText xml:space="preserve"> PAGEREF _Toc81659719 \h </w:instrText>
            </w:r>
          </w:ins>
          <w:r>
            <w:rPr>
              <w:noProof/>
              <w:webHidden/>
            </w:rPr>
          </w:r>
          <w:r>
            <w:rPr>
              <w:noProof/>
              <w:webHidden/>
            </w:rPr>
            <w:fldChar w:fldCharType="separate"/>
          </w:r>
          <w:ins w:id="341" w:author="JORGE CONTRERAS ORTIZ" w:date="2021-09-04T14:47:00Z">
            <w:r>
              <w:rPr>
                <w:noProof/>
                <w:webHidden/>
              </w:rPr>
              <w:t>81</w:t>
            </w:r>
            <w:r>
              <w:rPr>
                <w:noProof/>
                <w:webHidden/>
              </w:rPr>
              <w:fldChar w:fldCharType="end"/>
            </w:r>
            <w:r w:rsidRPr="00712DFA">
              <w:rPr>
                <w:rStyle w:val="Hipervnculo"/>
                <w:noProof/>
              </w:rPr>
              <w:fldChar w:fldCharType="end"/>
            </w:r>
          </w:ins>
        </w:p>
        <w:p w14:paraId="3DBCD739" w14:textId="324682D0" w:rsidR="003E5AE5" w:rsidRDefault="003E5AE5">
          <w:pPr>
            <w:pStyle w:val="TDC4"/>
            <w:tabs>
              <w:tab w:val="left" w:pos="1760"/>
              <w:tab w:val="right" w:leader="dot" w:pos="8494"/>
            </w:tabs>
            <w:rPr>
              <w:ins w:id="342" w:author="JORGE CONTRERAS ORTIZ" w:date="2021-09-04T14:47:00Z"/>
              <w:rFonts w:asciiTheme="minorHAnsi" w:eastAsiaTheme="minorEastAsia" w:hAnsiTheme="minorHAnsi" w:cstheme="minorBidi"/>
              <w:noProof/>
              <w:lang w:eastAsia="es-ES"/>
            </w:rPr>
          </w:pPr>
          <w:ins w:id="34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"_Toc81659722"</w:instrText>
            </w:r>
            <w:r w:rsidRPr="00712DFA">
              <w:rPr>
                <w:rStyle w:val="Hipervnculo"/>
                <w:noProof/>
              </w:rPr>
              <w:instrText xml:space="preserve"> </w:instrText>
            </w:r>
            <w:r w:rsidRPr="00712DFA">
              <w:rPr>
                <w:rStyle w:val="Hipervnculo"/>
                <w:noProof/>
              </w:rPr>
              <w:fldChar w:fldCharType="separate"/>
            </w:r>
            <w:r w:rsidRPr="00712DFA">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712DFA">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_Toc81659722 \h </w:instrText>
            </w:r>
          </w:ins>
          <w:r>
            <w:rPr>
              <w:noProof/>
              <w:webHidden/>
            </w:rPr>
          </w:r>
          <w:r>
            <w:rPr>
              <w:noProof/>
              <w:webHidden/>
            </w:rPr>
            <w:fldChar w:fldCharType="separate"/>
          </w:r>
          <w:ins w:id="344" w:author="JORGE CONTRERAS ORTIZ" w:date="2021-09-04T14:47:00Z">
            <w:r>
              <w:rPr>
                <w:noProof/>
                <w:webHidden/>
              </w:rPr>
              <w:t>81</w:t>
            </w:r>
            <w:r>
              <w:rPr>
                <w:noProof/>
                <w:webHidden/>
              </w:rPr>
              <w:fldChar w:fldCharType="end"/>
            </w:r>
            <w:r w:rsidRPr="00712DFA">
              <w:rPr>
                <w:rStyle w:val="Hipervnculo"/>
                <w:noProof/>
              </w:rPr>
              <w:fldChar w:fldCharType="end"/>
            </w:r>
          </w:ins>
        </w:p>
        <w:p w14:paraId="109978A8" w14:textId="3E7B91C2" w:rsidR="003E5AE5" w:rsidRDefault="003E5AE5">
          <w:pPr>
            <w:pStyle w:val="TDC4"/>
            <w:tabs>
              <w:tab w:val="left" w:pos="1760"/>
              <w:tab w:val="right" w:leader="dot" w:pos="8494"/>
            </w:tabs>
            <w:rPr>
              <w:ins w:id="345" w:author="JORGE CONTRERAS ORTIZ" w:date="2021-09-04T14:47:00Z"/>
              <w:rFonts w:asciiTheme="minorHAnsi" w:eastAsiaTheme="minorEastAsia" w:hAnsiTheme="minorHAnsi" w:cstheme="minorBidi"/>
              <w:noProof/>
              <w:lang w:eastAsia="es-ES"/>
            </w:rPr>
          </w:pPr>
          <w:ins w:id="34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"_Toc81659723"</w:instrText>
            </w:r>
            <w:r w:rsidRPr="00712DFA">
              <w:rPr>
                <w:rStyle w:val="Hipervnculo"/>
                <w:noProof/>
              </w:rPr>
              <w:instrText xml:space="preserve"> </w:instrText>
            </w:r>
            <w:r w:rsidRPr="00712DFA">
              <w:rPr>
                <w:rStyle w:val="Hipervnculo"/>
                <w:noProof/>
              </w:rPr>
              <w:fldChar w:fldCharType="separate"/>
            </w:r>
            <w:r w:rsidRPr="00712DFA">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712DFA">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_Toc81659723 \h </w:instrText>
            </w:r>
          </w:ins>
          <w:r>
            <w:rPr>
              <w:noProof/>
              <w:webHidden/>
            </w:rPr>
          </w:r>
          <w:r>
            <w:rPr>
              <w:noProof/>
              <w:webHidden/>
            </w:rPr>
            <w:fldChar w:fldCharType="separate"/>
          </w:r>
          <w:ins w:id="347" w:author="JORGE CONTRERAS ORTIZ" w:date="2021-09-04T14:47:00Z">
            <w:r>
              <w:rPr>
                <w:noProof/>
                <w:webHidden/>
              </w:rPr>
              <w:t>82</w:t>
            </w:r>
            <w:r>
              <w:rPr>
                <w:noProof/>
                <w:webHidden/>
              </w:rPr>
              <w:fldChar w:fldCharType="end"/>
            </w:r>
            <w:r w:rsidRPr="00712DFA">
              <w:rPr>
                <w:rStyle w:val="Hipervnculo"/>
                <w:noProof/>
              </w:rPr>
              <w:fldChar w:fldCharType="end"/>
            </w:r>
          </w:ins>
        </w:p>
        <w:p w14:paraId="6AB67B6D" w14:textId="1ED34D68" w:rsidR="003E5AE5" w:rsidRDefault="003E5AE5">
          <w:pPr>
            <w:pStyle w:val="TDC1"/>
            <w:tabs>
              <w:tab w:val="left" w:pos="442"/>
              <w:tab w:val="right" w:leader="dot" w:pos="8494"/>
            </w:tabs>
            <w:rPr>
              <w:ins w:id="348" w:author="JORGE CONTRERAS ORTIZ" w:date="2021-09-04T14:47:00Z"/>
              <w:rFonts w:asciiTheme="minorHAnsi" w:eastAsiaTheme="minorEastAsia" w:hAnsiTheme="minorHAnsi" w:cstheme="minorBidi"/>
              <w:noProof/>
              <w:lang w:eastAsia="es-ES"/>
            </w:rPr>
          </w:pPr>
          <w:ins w:id="34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w:t>
            </w:r>
            <w:r>
              <w:rPr>
                <w:rFonts w:asciiTheme="minorHAnsi" w:eastAsiaTheme="minorEastAsia" w:hAnsiTheme="minorHAnsi" w:cstheme="minorBidi"/>
                <w:noProof/>
                <w:lang w:eastAsia="es-ES"/>
              </w:rPr>
              <w:tab/>
            </w:r>
            <w:r w:rsidRPr="00712DFA">
              <w:rPr>
                <w:rStyle w:val="Hipervnculo"/>
                <w:noProof/>
              </w:rPr>
              <w:t>DISEÑO E IMPLEMENTACIÓN HARDWARE</w:t>
            </w:r>
            <w:r>
              <w:rPr>
                <w:noProof/>
                <w:webHidden/>
              </w:rPr>
              <w:tab/>
            </w:r>
            <w:r>
              <w:rPr>
                <w:noProof/>
                <w:webHidden/>
              </w:rPr>
              <w:fldChar w:fldCharType="begin"/>
            </w:r>
            <w:r>
              <w:rPr>
                <w:noProof/>
                <w:webHidden/>
              </w:rPr>
              <w:instrText xml:space="preserve"> PAGEREF _Toc81659724 \h </w:instrText>
            </w:r>
          </w:ins>
          <w:r>
            <w:rPr>
              <w:noProof/>
              <w:webHidden/>
            </w:rPr>
          </w:r>
          <w:r>
            <w:rPr>
              <w:noProof/>
              <w:webHidden/>
            </w:rPr>
            <w:fldChar w:fldCharType="separate"/>
          </w:r>
          <w:ins w:id="350" w:author="JORGE CONTRERAS ORTIZ" w:date="2021-09-04T14:47:00Z">
            <w:r>
              <w:rPr>
                <w:noProof/>
                <w:webHidden/>
              </w:rPr>
              <w:t>83</w:t>
            </w:r>
            <w:r>
              <w:rPr>
                <w:noProof/>
                <w:webHidden/>
              </w:rPr>
              <w:fldChar w:fldCharType="end"/>
            </w:r>
            <w:r w:rsidRPr="00712DFA">
              <w:rPr>
                <w:rStyle w:val="Hipervnculo"/>
                <w:noProof/>
              </w:rPr>
              <w:fldChar w:fldCharType="end"/>
            </w:r>
          </w:ins>
        </w:p>
        <w:p w14:paraId="75A9FFDA" w14:textId="54069BA9" w:rsidR="003E5AE5" w:rsidRDefault="003E5AE5">
          <w:pPr>
            <w:pStyle w:val="TDC2"/>
            <w:tabs>
              <w:tab w:val="left" w:pos="880"/>
              <w:tab w:val="right" w:leader="dot" w:pos="8494"/>
            </w:tabs>
            <w:rPr>
              <w:ins w:id="351" w:author="JORGE CONTRERAS ORTIZ" w:date="2021-09-04T14:47:00Z"/>
              <w:rFonts w:asciiTheme="minorHAnsi" w:eastAsiaTheme="minorEastAsia" w:hAnsiTheme="minorHAnsi" w:cstheme="minorBidi"/>
              <w:noProof/>
              <w:lang w:eastAsia="es-ES"/>
            </w:rPr>
          </w:pPr>
          <w:ins w:id="35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4.1.</w:t>
            </w:r>
            <w:r>
              <w:rPr>
                <w:rFonts w:asciiTheme="minorHAnsi" w:eastAsiaTheme="minorEastAsia" w:hAnsiTheme="minorHAnsi" w:cstheme="minorBidi"/>
                <w:noProof/>
                <w:lang w:eastAsia="es-ES"/>
              </w:rPr>
              <w:tab/>
            </w:r>
            <w:r w:rsidRPr="00712DFA">
              <w:rPr>
                <w:rStyle w:val="Hipervnculo"/>
                <w:noProof/>
              </w:rPr>
              <w:t>COMPONENTES COMERCIALES UTILIZADOS</w:t>
            </w:r>
            <w:r>
              <w:rPr>
                <w:noProof/>
                <w:webHidden/>
              </w:rPr>
              <w:tab/>
            </w:r>
            <w:r>
              <w:rPr>
                <w:noProof/>
                <w:webHidden/>
              </w:rPr>
              <w:fldChar w:fldCharType="begin"/>
            </w:r>
            <w:r>
              <w:rPr>
                <w:noProof/>
                <w:webHidden/>
              </w:rPr>
              <w:instrText xml:space="preserve"> PAGEREF _Toc81659725 \h </w:instrText>
            </w:r>
          </w:ins>
          <w:r>
            <w:rPr>
              <w:noProof/>
              <w:webHidden/>
            </w:rPr>
          </w:r>
          <w:r>
            <w:rPr>
              <w:noProof/>
              <w:webHidden/>
            </w:rPr>
            <w:fldChar w:fldCharType="separate"/>
          </w:r>
          <w:ins w:id="353" w:author="JORGE CONTRERAS ORTIZ" w:date="2021-09-04T14:47:00Z">
            <w:r>
              <w:rPr>
                <w:noProof/>
                <w:webHidden/>
              </w:rPr>
              <w:t>83</w:t>
            </w:r>
            <w:r>
              <w:rPr>
                <w:noProof/>
                <w:webHidden/>
              </w:rPr>
              <w:fldChar w:fldCharType="end"/>
            </w:r>
            <w:r w:rsidRPr="00712DFA">
              <w:rPr>
                <w:rStyle w:val="Hipervnculo"/>
                <w:noProof/>
              </w:rPr>
              <w:fldChar w:fldCharType="end"/>
            </w:r>
          </w:ins>
        </w:p>
        <w:p w14:paraId="15C946AF" w14:textId="245A66C7" w:rsidR="003E5AE5" w:rsidRDefault="003E5AE5">
          <w:pPr>
            <w:pStyle w:val="TDC3"/>
            <w:rPr>
              <w:ins w:id="354" w:author="JORGE CONTRERAS ORTIZ" w:date="2021-09-04T14:47:00Z"/>
              <w:rFonts w:asciiTheme="minorHAnsi" w:hAnsiTheme="minorHAnsi" w:cstheme="minorBidi"/>
              <w:noProof/>
            </w:rPr>
          </w:pPr>
          <w:ins w:id="35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4.1.1.</w:t>
            </w:r>
            <w:r>
              <w:rPr>
                <w:rFonts w:asciiTheme="minorHAnsi" w:hAnsiTheme="minorHAnsi" w:cstheme="minorBidi"/>
                <w:noProof/>
              </w:rPr>
              <w:tab/>
            </w:r>
            <w:r w:rsidRPr="00712DFA">
              <w:rPr>
                <w:rStyle w:val="Hipervnculo"/>
                <w:noProof/>
              </w:rPr>
              <w:t>ELEMENTOS HARDWARE UTILIZADOS</w:t>
            </w:r>
            <w:r>
              <w:rPr>
                <w:noProof/>
                <w:webHidden/>
              </w:rPr>
              <w:tab/>
            </w:r>
            <w:r>
              <w:rPr>
                <w:noProof/>
                <w:webHidden/>
              </w:rPr>
              <w:fldChar w:fldCharType="begin"/>
            </w:r>
            <w:r>
              <w:rPr>
                <w:noProof/>
                <w:webHidden/>
              </w:rPr>
              <w:instrText xml:space="preserve"> PAGEREF _Toc81659726 \h </w:instrText>
            </w:r>
          </w:ins>
          <w:r>
            <w:rPr>
              <w:noProof/>
              <w:webHidden/>
            </w:rPr>
          </w:r>
          <w:r>
            <w:rPr>
              <w:noProof/>
              <w:webHidden/>
            </w:rPr>
            <w:fldChar w:fldCharType="separate"/>
          </w:r>
          <w:ins w:id="356" w:author="JORGE CONTRERAS ORTIZ" w:date="2021-09-04T14:47:00Z">
            <w:r>
              <w:rPr>
                <w:noProof/>
                <w:webHidden/>
              </w:rPr>
              <w:t>83</w:t>
            </w:r>
            <w:r>
              <w:rPr>
                <w:noProof/>
                <w:webHidden/>
              </w:rPr>
              <w:fldChar w:fldCharType="end"/>
            </w:r>
            <w:r w:rsidRPr="00712DFA">
              <w:rPr>
                <w:rStyle w:val="Hipervnculo"/>
                <w:noProof/>
              </w:rPr>
              <w:fldChar w:fldCharType="end"/>
            </w:r>
          </w:ins>
        </w:p>
        <w:p w14:paraId="65A95E0C" w14:textId="50F94B34" w:rsidR="003E5AE5" w:rsidRDefault="003E5AE5">
          <w:pPr>
            <w:pStyle w:val="TDC2"/>
            <w:tabs>
              <w:tab w:val="left" w:pos="880"/>
              <w:tab w:val="right" w:leader="dot" w:pos="8494"/>
            </w:tabs>
            <w:rPr>
              <w:ins w:id="357" w:author="JORGE CONTRERAS ORTIZ" w:date="2021-09-04T14:47:00Z"/>
              <w:rFonts w:asciiTheme="minorHAnsi" w:eastAsiaTheme="minorEastAsia" w:hAnsiTheme="minorHAnsi" w:cstheme="minorBidi"/>
              <w:noProof/>
              <w:lang w:eastAsia="es-ES"/>
            </w:rPr>
          </w:pPr>
          <w:ins w:id="35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w:t>
            </w:r>
            <w:r>
              <w:rPr>
                <w:rFonts w:asciiTheme="minorHAnsi" w:eastAsiaTheme="minorEastAsia" w:hAnsiTheme="minorHAnsi" w:cstheme="minorBidi"/>
                <w:noProof/>
                <w:lang w:eastAsia="es-ES"/>
              </w:rPr>
              <w:tab/>
            </w:r>
            <w:r w:rsidRPr="00712DFA">
              <w:rPr>
                <w:rStyle w:val="Hipervnculo"/>
                <w:noProof/>
              </w:rPr>
              <w:t>DISEÑO DE ESQUEMÁTICO PCB</w:t>
            </w:r>
            <w:r>
              <w:rPr>
                <w:noProof/>
                <w:webHidden/>
              </w:rPr>
              <w:tab/>
            </w:r>
            <w:r>
              <w:rPr>
                <w:noProof/>
                <w:webHidden/>
              </w:rPr>
              <w:fldChar w:fldCharType="begin"/>
            </w:r>
            <w:r>
              <w:rPr>
                <w:noProof/>
                <w:webHidden/>
              </w:rPr>
              <w:instrText xml:space="preserve"> PAGEREF _Toc81659727 \h </w:instrText>
            </w:r>
          </w:ins>
          <w:r>
            <w:rPr>
              <w:noProof/>
              <w:webHidden/>
            </w:rPr>
          </w:r>
          <w:r>
            <w:rPr>
              <w:noProof/>
              <w:webHidden/>
            </w:rPr>
            <w:fldChar w:fldCharType="separate"/>
          </w:r>
          <w:ins w:id="359" w:author="JORGE CONTRERAS ORTIZ" w:date="2021-09-04T14:47:00Z">
            <w:r>
              <w:rPr>
                <w:noProof/>
                <w:webHidden/>
              </w:rPr>
              <w:t>87</w:t>
            </w:r>
            <w:r>
              <w:rPr>
                <w:noProof/>
                <w:webHidden/>
              </w:rPr>
              <w:fldChar w:fldCharType="end"/>
            </w:r>
            <w:r w:rsidRPr="00712DFA">
              <w:rPr>
                <w:rStyle w:val="Hipervnculo"/>
                <w:noProof/>
              </w:rPr>
              <w:fldChar w:fldCharType="end"/>
            </w:r>
          </w:ins>
        </w:p>
        <w:p w14:paraId="2D89CE39" w14:textId="607DD05C" w:rsidR="003E5AE5" w:rsidRDefault="003E5AE5">
          <w:pPr>
            <w:pStyle w:val="TDC3"/>
            <w:rPr>
              <w:ins w:id="360" w:author="JORGE CONTRERAS ORTIZ" w:date="2021-09-04T14:47:00Z"/>
              <w:rFonts w:asciiTheme="minorHAnsi" w:hAnsiTheme="minorHAnsi" w:cstheme="minorBidi"/>
              <w:noProof/>
            </w:rPr>
          </w:pPr>
          <w:ins w:id="36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4.2.1.</w:t>
            </w:r>
            <w:r>
              <w:rPr>
                <w:rFonts w:asciiTheme="minorHAnsi" w:hAnsiTheme="minorHAnsi" w:cstheme="minorBidi"/>
                <w:noProof/>
              </w:rPr>
              <w:tab/>
            </w:r>
            <w:r w:rsidRPr="00712DFA">
              <w:rPr>
                <w:rStyle w:val="Hipervnculo"/>
                <w:noProof/>
              </w:rPr>
              <w:t>JERARQUÍA DEL CIRCUITO</w:t>
            </w:r>
            <w:r>
              <w:rPr>
                <w:noProof/>
                <w:webHidden/>
              </w:rPr>
              <w:tab/>
            </w:r>
            <w:r>
              <w:rPr>
                <w:noProof/>
                <w:webHidden/>
              </w:rPr>
              <w:fldChar w:fldCharType="begin"/>
            </w:r>
            <w:r>
              <w:rPr>
                <w:noProof/>
                <w:webHidden/>
              </w:rPr>
              <w:instrText xml:space="preserve"> PAGEREF _Toc81659728 \h </w:instrText>
            </w:r>
          </w:ins>
          <w:r>
            <w:rPr>
              <w:noProof/>
              <w:webHidden/>
            </w:rPr>
          </w:r>
          <w:r>
            <w:rPr>
              <w:noProof/>
              <w:webHidden/>
            </w:rPr>
            <w:fldChar w:fldCharType="separate"/>
          </w:r>
          <w:ins w:id="362" w:author="JORGE CONTRERAS ORTIZ" w:date="2021-09-04T14:47:00Z">
            <w:r>
              <w:rPr>
                <w:noProof/>
                <w:webHidden/>
              </w:rPr>
              <w:t>87</w:t>
            </w:r>
            <w:r>
              <w:rPr>
                <w:noProof/>
                <w:webHidden/>
              </w:rPr>
              <w:fldChar w:fldCharType="end"/>
            </w:r>
            <w:r w:rsidRPr="00712DFA">
              <w:rPr>
                <w:rStyle w:val="Hipervnculo"/>
                <w:noProof/>
              </w:rPr>
              <w:fldChar w:fldCharType="end"/>
            </w:r>
          </w:ins>
        </w:p>
        <w:p w14:paraId="1AB92EB6" w14:textId="5F4C4A04" w:rsidR="003E5AE5" w:rsidRDefault="003E5AE5">
          <w:pPr>
            <w:pStyle w:val="TDC3"/>
            <w:rPr>
              <w:ins w:id="363" w:author="JORGE CONTRERAS ORTIZ" w:date="2021-09-04T14:47:00Z"/>
              <w:rFonts w:asciiTheme="minorHAnsi" w:hAnsiTheme="minorHAnsi" w:cstheme="minorBidi"/>
              <w:noProof/>
            </w:rPr>
          </w:pPr>
          <w:ins w:id="36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"_Toc81659729"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4.2.2.</w:t>
            </w:r>
            <w:r>
              <w:rPr>
                <w:rFonts w:asciiTheme="minorHAnsi" w:hAnsiTheme="minorHAnsi" w:cstheme="minorBidi"/>
                <w:noProof/>
              </w:rPr>
              <w:tab/>
            </w:r>
            <w:r w:rsidRPr="00712DFA">
              <w:rPr>
                <w:rStyle w:val="Hipervnculo"/>
                <w:noProof/>
              </w:rPr>
              <w:t>CIRCUITO DE ALIMENTACIÓN</w:t>
            </w:r>
            <w:r>
              <w:rPr>
                <w:noProof/>
                <w:webHidden/>
              </w:rPr>
              <w:tab/>
            </w:r>
            <w:r>
              <w:rPr>
                <w:noProof/>
                <w:webHidden/>
              </w:rPr>
              <w:fldChar w:fldCharType="begin"/>
            </w:r>
            <w:r>
              <w:rPr>
                <w:noProof/>
                <w:webHidden/>
              </w:rPr>
              <w:instrText xml:space="preserve"> PAGEREF _Toc81659729 \h </w:instrText>
            </w:r>
          </w:ins>
          <w:r>
            <w:rPr>
              <w:noProof/>
              <w:webHidden/>
            </w:rPr>
          </w:r>
          <w:r>
            <w:rPr>
              <w:noProof/>
              <w:webHidden/>
            </w:rPr>
            <w:fldChar w:fldCharType="separate"/>
          </w:r>
          <w:ins w:id="365" w:author="JORGE CONTRERAS ORTIZ" w:date="2021-09-04T14:47:00Z">
            <w:r>
              <w:rPr>
                <w:noProof/>
                <w:webHidden/>
              </w:rPr>
              <w:t>88</w:t>
            </w:r>
            <w:r>
              <w:rPr>
                <w:noProof/>
                <w:webHidden/>
              </w:rPr>
              <w:fldChar w:fldCharType="end"/>
            </w:r>
            <w:r w:rsidRPr="00712DFA">
              <w:rPr>
                <w:rStyle w:val="Hipervnculo"/>
                <w:noProof/>
              </w:rPr>
              <w:fldChar w:fldCharType="end"/>
            </w:r>
          </w:ins>
        </w:p>
        <w:p w14:paraId="4D41B2F7" w14:textId="4F0F2AF5" w:rsidR="003E5AE5" w:rsidRDefault="003E5AE5">
          <w:pPr>
            <w:pStyle w:val="TDC3"/>
            <w:rPr>
              <w:ins w:id="366" w:author="JORGE CONTRERAS ORTIZ" w:date="2021-09-04T14:47:00Z"/>
              <w:rFonts w:asciiTheme="minorHAnsi" w:hAnsiTheme="minorHAnsi" w:cstheme="minorBidi"/>
              <w:noProof/>
            </w:rPr>
          </w:pPr>
          <w:ins w:id="36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4.2.3.</w:t>
            </w:r>
            <w:r>
              <w:rPr>
                <w:rFonts w:asciiTheme="minorHAnsi" w:hAnsiTheme="minorHAnsi" w:cstheme="minorBidi"/>
                <w:noProof/>
              </w:rPr>
              <w:tab/>
            </w:r>
            <w:r w:rsidRPr="00712DFA">
              <w:rPr>
                <w:rStyle w:val="Hipervnculo"/>
                <w:noProof/>
              </w:rPr>
              <w:t>INTEGRACIÓN DEL MÓDULO KTWM102</w:t>
            </w:r>
            <w:r>
              <w:rPr>
                <w:noProof/>
                <w:webHidden/>
              </w:rPr>
              <w:tab/>
            </w:r>
            <w:r>
              <w:rPr>
                <w:noProof/>
                <w:webHidden/>
              </w:rPr>
              <w:fldChar w:fldCharType="begin"/>
            </w:r>
            <w:r>
              <w:rPr>
                <w:noProof/>
                <w:webHidden/>
              </w:rPr>
              <w:instrText xml:space="preserve"> PAGEREF _Toc81659730 \h </w:instrText>
            </w:r>
          </w:ins>
          <w:r>
            <w:rPr>
              <w:noProof/>
              <w:webHidden/>
            </w:rPr>
          </w:r>
          <w:r>
            <w:rPr>
              <w:noProof/>
              <w:webHidden/>
            </w:rPr>
            <w:fldChar w:fldCharType="separate"/>
          </w:r>
          <w:ins w:id="368" w:author="JORGE CONTRERAS ORTIZ" w:date="2021-09-04T14:47:00Z">
            <w:r>
              <w:rPr>
                <w:noProof/>
                <w:webHidden/>
              </w:rPr>
              <w:t>89</w:t>
            </w:r>
            <w:r>
              <w:rPr>
                <w:noProof/>
                <w:webHidden/>
              </w:rPr>
              <w:fldChar w:fldCharType="end"/>
            </w:r>
            <w:r w:rsidRPr="00712DFA">
              <w:rPr>
                <w:rStyle w:val="Hipervnculo"/>
                <w:noProof/>
              </w:rPr>
              <w:fldChar w:fldCharType="end"/>
            </w:r>
          </w:ins>
        </w:p>
        <w:p w14:paraId="6C7B8612" w14:textId="08F885E9" w:rsidR="003E5AE5" w:rsidRDefault="003E5AE5">
          <w:pPr>
            <w:pStyle w:val="TDC3"/>
            <w:rPr>
              <w:ins w:id="369" w:author="JORGE CONTRERAS ORTIZ" w:date="2021-09-04T14:47:00Z"/>
              <w:rFonts w:asciiTheme="minorHAnsi" w:hAnsiTheme="minorHAnsi" w:cstheme="minorBidi"/>
              <w:noProof/>
            </w:rPr>
          </w:pPr>
          <w:ins w:id="37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4.2.4.</w:t>
            </w:r>
            <w:r>
              <w:rPr>
                <w:rFonts w:asciiTheme="minorHAnsi" w:hAnsiTheme="minorHAnsi" w:cstheme="minorBidi"/>
                <w:noProof/>
              </w:rPr>
              <w:tab/>
            </w:r>
            <w:r w:rsidRPr="00712DFA">
              <w:rPr>
                <w:rStyle w:val="Hipervnculo"/>
                <w:noProof/>
              </w:rPr>
              <w:t>COOCKIE CONNECTOR</w:t>
            </w:r>
            <w:r>
              <w:rPr>
                <w:noProof/>
                <w:webHidden/>
              </w:rPr>
              <w:tab/>
            </w:r>
            <w:r>
              <w:rPr>
                <w:noProof/>
                <w:webHidden/>
              </w:rPr>
              <w:fldChar w:fldCharType="begin"/>
            </w:r>
            <w:r>
              <w:rPr>
                <w:noProof/>
                <w:webHidden/>
              </w:rPr>
              <w:instrText xml:space="preserve"> PAGEREF _Toc81659731 \h </w:instrText>
            </w:r>
          </w:ins>
          <w:r>
            <w:rPr>
              <w:noProof/>
              <w:webHidden/>
            </w:rPr>
          </w:r>
          <w:r>
            <w:rPr>
              <w:noProof/>
              <w:webHidden/>
            </w:rPr>
            <w:fldChar w:fldCharType="separate"/>
          </w:r>
          <w:ins w:id="371" w:author="JORGE CONTRERAS ORTIZ" w:date="2021-09-04T14:47:00Z">
            <w:r>
              <w:rPr>
                <w:noProof/>
                <w:webHidden/>
              </w:rPr>
              <w:t>90</w:t>
            </w:r>
            <w:r>
              <w:rPr>
                <w:noProof/>
                <w:webHidden/>
              </w:rPr>
              <w:fldChar w:fldCharType="end"/>
            </w:r>
            <w:r w:rsidRPr="00712DFA">
              <w:rPr>
                <w:rStyle w:val="Hipervnculo"/>
                <w:noProof/>
              </w:rPr>
              <w:fldChar w:fldCharType="end"/>
            </w:r>
          </w:ins>
        </w:p>
        <w:p w14:paraId="59D3404C" w14:textId="1E9BE097" w:rsidR="003E5AE5" w:rsidRDefault="003E5AE5">
          <w:pPr>
            <w:pStyle w:val="TDC3"/>
            <w:rPr>
              <w:ins w:id="372" w:author="JORGE CONTRERAS ORTIZ" w:date="2021-09-04T14:47:00Z"/>
              <w:rFonts w:asciiTheme="minorHAnsi" w:hAnsiTheme="minorHAnsi" w:cstheme="minorBidi"/>
              <w:noProof/>
            </w:rPr>
          </w:pPr>
          <w:ins w:id="37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4.2.5.</w:t>
            </w:r>
            <w:r>
              <w:rPr>
                <w:rFonts w:asciiTheme="minorHAnsi" w:hAnsiTheme="minorHAnsi" w:cstheme="minorBidi"/>
                <w:noProof/>
              </w:rPr>
              <w:tab/>
            </w:r>
            <w:r w:rsidRPr="00712DFA">
              <w:rPr>
                <w:rStyle w:val="Hipervnculo"/>
                <w:noProof/>
              </w:rPr>
              <w:t>USB</w:t>
            </w:r>
            <w:r>
              <w:rPr>
                <w:noProof/>
                <w:webHidden/>
              </w:rPr>
              <w:tab/>
            </w:r>
            <w:r>
              <w:rPr>
                <w:noProof/>
                <w:webHidden/>
              </w:rPr>
              <w:fldChar w:fldCharType="begin"/>
            </w:r>
            <w:r>
              <w:rPr>
                <w:noProof/>
                <w:webHidden/>
              </w:rPr>
              <w:instrText xml:space="preserve"> PAGEREF _Toc81659732 \h </w:instrText>
            </w:r>
          </w:ins>
          <w:r>
            <w:rPr>
              <w:noProof/>
              <w:webHidden/>
            </w:rPr>
          </w:r>
          <w:r>
            <w:rPr>
              <w:noProof/>
              <w:webHidden/>
            </w:rPr>
            <w:fldChar w:fldCharType="separate"/>
          </w:r>
          <w:ins w:id="374" w:author="JORGE CONTRERAS ORTIZ" w:date="2021-09-04T14:47:00Z">
            <w:r>
              <w:rPr>
                <w:noProof/>
                <w:webHidden/>
              </w:rPr>
              <w:t>91</w:t>
            </w:r>
            <w:r>
              <w:rPr>
                <w:noProof/>
                <w:webHidden/>
              </w:rPr>
              <w:fldChar w:fldCharType="end"/>
            </w:r>
            <w:r w:rsidRPr="00712DFA">
              <w:rPr>
                <w:rStyle w:val="Hipervnculo"/>
                <w:noProof/>
              </w:rPr>
              <w:fldChar w:fldCharType="end"/>
            </w:r>
          </w:ins>
        </w:p>
        <w:p w14:paraId="185682D9" w14:textId="00B94AB9" w:rsidR="003E5AE5" w:rsidRDefault="003E5AE5">
          <w:pPr>
            <w:pStyle w:val="TDC2"/>
            <w:tabs>
              <w:tab w:val="left" w:pos="880"/>
              <w:tab w:val="right" w:leader="dot" w:pos="8494"/>
            </w:tabs>
            <w:rPr>
              <w:ins w:id="375" w:author="JORGE CONTRERAS ORTIZ" w:date="2021-09-04T14:47:00Z"/>
              <w:rFonts w:asciiTheme="minorHAnsi" w:eastAsiaTheme="minorEastAsia" w:hAnsiTheme="minorHAnsi" w:cstheme="minorBidi"/>
              <w:noProof/>
              <w:lang w:eastAsia="es-ES"/>
            </w:rPr>
          </w:pPr>
          <w:ins w:id="37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4.3.</w:t>
            </w:r>
            <w:r>
              <w:rPr>
                <w:rFonts w:asciiTheme="minorHAnsi" w:eastAsiaTheme="minorEastAsia" w:hAnsiTheme="minorHAnsi" w:cstheme="minorBidi"/>
                <w:noProof/>
                <w:lang w:eastAsia="es-ES"/>
              </w:rPr>
              <w:tab/>
            </w:r>
            <w:r w:rsidRPr="00712DFA">
              <w:rPr>
                <w:rStyle w:val="Hipervnculo"/>
                <w:noProof/>
              </w:rPr>
              <w:t>LAYOUT</w:t>
            </w:r>
            <w:r>
              <w:rPr>
                <w:noProof/>
                <w:webHidden/>
              </w:rPr>
              <w:tab/>
            </w:r>
            <w:r>
              <w:rPr>
                <w:noProof/>
                <w:webHidden/>
              </w:rPr>
              <w:fldChar w:fldCharType="begin"/>
            </w:r>
            <w:r>
              <w:rPr>
                <w:noProof/>
                <w:webHidden/>
              </w:rPr>
              <w:instrText xml:space="preserve"> PAGEREF _Toc81659733 \h </w:instrText>
            </w:r>
          </w:ins>
          <w:r>
            <w:rPr>
              <w:noProof/>
              <w:webHidden/>
            </w:rPr>
          </w:r>
          <w:r>
            <w:rPr>
              <w:noProof/>
              <w:webHidden/>
            </w:rPr>
            <w:fldChar w:fldCharType="separate"/>
          </w:r>
          <w:ins w:id="377" w:author="JORGE CONTRERAS ORTIZ" w:date="2021-09-04T14:47:00Z">
            <w:r>
              <w:rPr>
                <w:noProof/>
                <w:webHidden/>
              </w:rPr>
              <w:t>92</w:t>
            </w:r>
            <w:r>
              <w:rPr>
                <w:noProof/>
                <w:webHidden/>
              </w:rPr>
              <w:fldChar w:fldCharType="end"/>
            </w:r>
            <w:r w:rsidRPr="00712DFA">
              <w:rPr>
                <w:rStyle w:val="Hipervnculo"/>
                <w:noProof/>
              </w:rPr>
              <w:fldChar w:fldCharType="end"/>
            </w:r>
          </w:ins>
        </w:p>
        <w:p w14:paraId="49E66D23" w14:textId="33506E34" w:rsidR="003E5AE5" w:rsidRDefault="003E5AE5">
          <w:pPr>
            <w:pStyle w:val="TDC3"/>
            <w:rPr>
              <w:ins w:id="378" w:author="JORGE CONTRERAS ORTIZ" w:date="2021-09-04T14:47:00Z"/>
              <w:rFonts w:asciiTheme="minorHAnsi" w:hAnsiTheme="minorHAnsi" w:cstheme="minorBidi"/>
              <w:noProof/>
            </w:rPr>
          </w:pPr>
          <w:ins w:id="37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4.3.1.</w:t>
            </w:r>
            <w:r>
              <w:rPr>
                <w:rFonts w:asciiTheme="minorHAnsi" w:hAnsiTheme="minorHAnsi" w:cstheme="minorBidi"/>
                <w:noProof/>
              </w:rPr>
              <w:tab/>
            </w:r>
            <w:r w:rsidRPr="00712DFA">
              <w:rPr>
                <w:rStyle w:val="Hipervnculo"/>
                <w:noProof/>
              </w:rPr>
              <w:t>LAYOUT CAPA TOP</w:t>
            </w:r>
            <w:r>
              <w:rPr>
                <w:noProof/>
                <w:webHidden/>
              </w:rPr>
              <w:tab/>
            </w:r>
            <w:r>
              <w:rPr>
                <w:noProof/>
                <w:webHidden/>
              </w:rPr>
              <w:fldChar w:fldCharType="begin"/>
            </w:r>
            <w:r>
              <w:rPr>
                <w:noProof/>
                <w:webHidden/>
              </w:rPr>
              <w:instrText xml:space="preserve"> PAGEREF _Toc81659734 \h </w:instrText>
            </w:r>
          </w:ins>
          <w:r>
            <w:rPr>
              <w:noProof/>
              <w:webHidden/>
            </w:rPr>
          </w:r>
          <w:r>
            <w:rPr>
              <w:noProof/>
              <w:webHidden/>
            </w:rPr>
            <w:fldChar w:fldCharType="separate"/>
          </w:r>
          <w:ins w:id="380" w:author="JORGE CONTRERAS ORTIZ" w:date="2021-09-04T14:47:00Z">
            <w:r>
              <w:rPr>
                <w:noProof/>
                <w:webHidden/>
              </w:rPr>
              <w:t>93</w:t>
            </w:r>
            <w:r>
              <w:rPr>
                <w:noProof/>
                <w:webHidden/>
              </w:rPr>
              <w:fldChar w:fldCharType="end"/>
            </w:r>
            <w:r w:rsidRPr="00712DFA">
              <w:rPr>
                <w:rStyle w:val="Hipervnculo"/>
                <w:noProof/>
              </w:rPr>
              <w:fldChar w:fldCharType="end"/>
            </w:r>
          </w:ins>
        </w:p>
        <w:p w14:paraId="27F5BB4C" w14:textId="473088DE" w:rsidR="003E5AE5" w:rsidRDefault="003E5AE5">
          <w:pPr>
            <w:pStyle w:val="TDC3"/>
            <w:rPr>
              <w:ins w:id="381" w:author="JORGE CONTRERAS ORTIZ" w:date="2021-09-04T14:47:00Z"/>
              <w:rFonts w:asciiTheme="minorHAnsi" w:hAnsiTheme="minorHAnsi" w:cstheme="minorBidi"/>
              <w:noProof/>
            </w:rPr>
          </w:pPr>
          <w:ins w:id="38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4.3.2.</w:t>
            </w:r>
            <w:r>
              <w:rPr>
                <w:rFonts w:asciiTheme="minorHAnsi" w:hAnsiTheme="minorHAnsi" w:cstheme="minorBidi"/>
                <w:noProof/>
              </w:rPr>
              <w:tab/>
            </w:r>
            <w:r w:rsidRPr="00712DFA">
              <w:rPr>
                <w:rStyle w:val="Hipervnculo"/>
                <w:noProof/>
              </w:rPr>
              <w:t>LAYOUT CAPA BOTTOM</w:t>
            </w:r>
            <w:r>
              <w:rPr>
                <w:noProof/>
                <w:webHidden/>
              </w:rPr>
              <w:tab/>
            </w:r>
            <w:r>
              <w:rPr>
                <w:noProof/>
                <w:webHidden/>
              </w:rPr>
              <w:fldChar w:fldCharType="begin"/>
            </w:r>
            <w:r>
              <w:rPr>
                <w:noProof/>
                <w:webHidden/>
              </w:rPr>
              <w:instrText xml:space="preserve"> PAGEREF _Toc81659735 \h </w:instrText>
            </w:r>
          </w:ins>
          <w:r>
            <w:rPr>
              <w:noProof/>
              <w:webHidden/>
            </w:rPr>
          </w:r>
          <w:r>
            <w:rPr>
              <w:noProof/>
              <w:webHidden/>
            </w:rPr>
            <w:fldChar w:fldCharType="separate"/>
          </w:r>
          <w:ins w:id="383" w:author="JORGE CONTRERAS ORTIZ" w:date="2021-09-04T14:47:00Z">
            <w:r>
              <w:rPr>
                <w:noProof/>
                <w:webHidden/>
              </w:rPr>
              <w:t>94</w:t>
            </w:r>
            <w:r>
              <w:rPr>
                <w:noProof/>
                <w:webHidden/>
              </w:rPr>
              <w:fldChar w:fldCharType="end"/>
            </w:r>
            <w:r w:rsidRPr="00712DFA">
              <w:rPr>
                <w:rStyle w:val="Hipervnculo"/>
                <w:noProof/>
              </w:rPr>
              <w:fldChar w:fldCharType="end"/>
            </w:r>
          </w:ins>
        </w:p>
        <w:p w14:paraId="191F1573" w14:textId="45433563" w:rsidR="003E5AE5" w:rsidRDefault="003E5AE5">
          <w:pPr>
            <w:pStyle w:val="TDC3"/>
            <w:rPr>
              <w:ins w:id="384" w:author="JORGE CONTRERAS ORTIZ" w:date="2021-09-04T14:47:00Z"/>
              <w:rFonts w:asciiTheme="minorHAnsi" w:hAnsiTheme="minorHAnsi" w:cstheme="minorBidi"/>
              <w:noProof/>
            </w:rPr>
          </w:pPr>
          <w:ins w:id="38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4.3.3.</w:t>
            </w:r>
            <w:r>
              <w:rPr>
                <w:rFonts w:asciiTheme="minorHAnsi" w:hAnsiTheme="minorHAnsi" w:cstheme="minorBidi"/>
                <w:noProof/>
              </w:rPr>
              <w:tab/>
            </w:r>
            <w:r w:rsidRPr="00712DFA">
              <w:rPr>
                <w:rStyle w:val="Hipervnculo"/>
                <w:noProof/>
              </w:rPr>
              <w:t>RESULTADO FINAL DEL DISEÑO</w:t>
            </w:r>
            <w:r>
              <w:rPr>
                <w:noProof/>
                <w:webHidden/>
              </w:rPr>
              <w:tab/>
            </w:r>
            <w:r>
              <w:rPr>
                <w:noProof/>
                <w:webHidden/>
              </w:rPr>
              <w:fldChar w:fldCharType="begin"/>
            </w:r>
            <w:r>
              <w:rPr>
                <w:noProof/>
                <w:webHidden/>
              </w:rPr>
              <w:instrText xml:space="preserve"> PAGEREF _Toc81659736 \h </w:instrText>
            </w:r>
          </w:ins>
          <w:r>
            <w:rPr>
              <w:noProof/>
              <w:webHidden/>
            </w:rPr>
          </w:r>
          <w:r>
            <w:rPr>
              <w:noProof/>
              <w:webHidden/>
            </w:rPr>
            <w:fldChar w:fldCharType="separate"/>
          </w:r>
          <w:ins w:id="386" w:author="JORGE CONTRERAS ORTIZ" w:date="2021-09-04T14:47:00Z">
            <w:r>
              <w:rPr>
                <w:noProof/>
                <w:webHidden/>
              </w:rPr>
              <w:t>95</w:t>
            </w:r>
            <w:r>
              <w:rPr>
                <w:noProof/>
                <w:webHidden/>
              </w:rPr>
              <w:fldChar w:fldCharType="end"/>
            </w:r>
            <w:r w:rsidRPr="00712DFA">
              <w:rPr>
                <w:rStyle w:val="Hipervnculo"/>
                <w:noProof/>
              </w:rPr>
              <w:fldChar w:fldCharType="end"/>
            </w:r>
          </w:ins>
        </w:p>
        <w:p w14:paraId="58869127" w14:textId="256FB048" w:rsidR="003E5AE5" w:rsidRDefault="003E5AE5">
          <w:pPr>
            <w:pStyle w:val="TDC1"/>
            <w:tabs>
              <w:tab w:val="left" w:pos="442"/>
              <w:tab w:val="right" w:leader="dot" w:pos="8494"/>
            </w:tabs>
            <w:rPr>
              <w:ins w:id="387" w:author="JORGE CONTRERAS ORTIZ" w:date="2021-09-04T14:47:00Z"/>
              <w:rFonts w:asciiTheme="minorHAnsi" w:eastAsiaTheme="minorEastAsia" w:hAnsiTheme="minorHAnsi" w:cstheme="minorBidi"/>
              <w:noProof/>
              <w:lang w:eastAsia="es-ES"/>
            </w:rPr>
          </w:pPr>
          <w:ins w:id="38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w:t>
            </w:r>
            <w:r>
              <w:rPr>
                <w:rFonts w:asciiTheme="minorHAnsi" w:eastAsiaTheme="minorEastAsia" w:hAnsiTheme="minorHAnsi" w:cstheme="minorBidi"/>
                <w:noProof/>
                <w:lang w:eastAsia="es-ES"/>
              </w:rPr>
              <w:tab/>
            </w:r>
            <w:r w:rsidRPr="00712DFA">
              <w:rPr>
                <w:rStyle w:val="Hipervnculo"/>
                <w:noProof/>
              </w:rPr>
              <w:t>PRUEBAS EXPERIMENTALES</w:t>
            </w:r>
            <w:r>
              <w:rPr>
                <w:noProof/>
                <w:webHidden/>
              </w:rPr>
              <w:tab/>
            </w:r>
            <w:r>
              <w:rPr>
                <w:noProof/>
                <w:webHidden/>
              </w:rPr>
              <w:fldChar w:fldCharType="begin"/>
            </w:r>
            <w:r>
              <w:rPr>
                <w:noProof/>
                <w:webHidden/>
              </w:rPr>
              <w:instrText xml:space="preserve"> PAGEREF _Toc81659737 \h </w:instrText>
            </w:r>
          </w:ins>
          <w:r>
            <w:rPr>
              <w:noProof/>
              <w:webHidden/>
            </w:rPr>
          </w:r>
          <w:r>
            <w:rPr>
              <w:noProof/>
              <w:webHidden/>
            </w:rPr>
            <w:fldChar w:fldCharType="separate"/>
          </w:r>
          <w:ins w:id="389" w:author="JORGE CONTRERAS ORTIZ" w:date="2021-09-04T14:47:00Z">
            <w:r>
              <w:rPr>
                <w:noProof/>
                <w:webHidden/>
              </w:rPr>
              <w:t>96</w:t>
            </w:r>
            <w:r>
              <w:rPr>
                <w:noProof/>
                <w:webHidden/>
              </w:rPr>
              <w:fldChar w:fldCharType="end"/>
            </w:r>
            <w:r w:rsidRPr="00712DFA">
              <w:rPr>
                <w:rStyle w:val="Hipervnculo"/>
                <w:noProof/>
              </w:rPr>
              <w:fldChar w:fldCharType="end"/>
            </w:r>
          </w:ins>
        </w:p>
        <w:p w14:paraId="3D7B5DBC" w14:textId="14409484" w:rsidR="003E5AE5" w:rsidRDefault="003E5AE5">
          <w:pPr>
            <w:pStyle w:val="TDC2"/>
            <w:tabs>
              <w:tab w:val="left" w:pos="880"/>
              <w:tab w:val="right" w:leader="dot" w:pos="8494"/>
            </w:tabs>
            <w:rPr>
              <w:ins w:id="390" w:author="JORGE CONTRERAS ORTIZ" w:date="2021-09-04T14:47:00Z"/>
              <w:rFonts w:asciiTheme="minorHAnsi" w:eastAsiaTheme="minorEastAsia" w:hAnsiTheme="minorHAnsi" w:cstheme="minorBidi"/>
              <w:noProof/>
              <w:lang w:eastAsia="es-ES"/>
            </w:rPr>
          </w:pPr>
          <w:ins w:id="39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"_Toc81659738"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5.1.</w:t>
            </w:r>
            <w:r>
              <w:rPr>
                <w:rFonts w:asciiTheme="minorHAnsi" w:eastAsiaTheme="minorEastAsia" w:hAnsiTheme="minorHAnsi" w:cstheme="minorBidi"/>
                <w:noProof/>
                <w:lang w:eastAsia="es-ES"/>
              </w:rPr>
              <w:tab/>
            </w:r>
            <w:r w:rsidRPr="00712DFA">
              <w:rPr>
                <w:rStyle w:val="Hipervnculo"/>
                <w:noProof/>
              </w:rPr>
              <w:t>PRIMERA INTERACCIÓN CON DONGLE USB</w:t>
            </w:r>
            <w:r>
              <w:rPr>
                <w:noProof/>
                <w:webHidden/>
              </w:rPr>
              <w:tab/>
            </w:r>
            <w:r>
              <w:rPr>
                <w:noProof/>
                <w:webHidden/>
              </w:rPr>
              <w:fldChar w:fldCharType="begin"/>
            </w:r>
            <w:r>
              <w:rPr>
                <w:noProof/>
                <w:webHidden/>
              </w:rPr>
              <w:instrText xml:space="preserve"> PAGEREF _Toc81659738 \h </w:instrText>
            </w:r>
          </w:ins>
          <w:r>
            <w:rPr>
              <w:noProof/>
              <w:webHidden/>
            </w:rPr>
          </w:r>
          <w:r>
            <w:rPr>
              <w:noProof/>
              <w:webHidden/>
            </w:rPr>
            <w:fldChar w:fldCharType="separate"/>
          </w:r>
          <w:ins w:id="392" w:author="JORGE CONTRERAS ORTIZ" w:date="2021-09-04T14:47:00Z">
            <w:r>
              <w:rPr>
                <w:noProof/>
                <w:webHidden/>
              </w:rPr>
              <w:t>96</w:t>
            </w:r>
            <w:r>
              <w:rPr>
                <w:noProof/>
                <w:webHidden/>
              </w:rPr>
              <w:fldChar w:fldCharType="end"/>
            </w:r>
            <w:r w:rsidRPr="00712DFA">
              <w:rPr>
                <w:rStyle w:val="Hipervnculo"/>
                <w:noProof/>
              </w:rPr>
              <w:fldChar w:fldCharType="end"/>
            </w:r>
          </w:ins>
        </w:p>
        <w:p w14:paraId="40C7C399" w14:textId="580561F9" w:rsidR="003E5AE5" w:rsidRDefault="003E5AE5">
          <w:pPr>
            <w:pStyle w:val="TDC2"/>
            <w:tabs>
              <w:tab w:val="left" w:pos="880"/>
              <w:tab w:val="right" w:leader="dot" w:pos="8494"/>
            </w:tabs>
            <w:rPr>
              <w:ins w:id="393" w:author="JORGE CONTRERAS ORTIZ" w:date="2021-09-04T14:47:00Z"/>
              <w:rFonts w:asciiTheme="minorHAnsi" w:eastAsiaTheme="minorEastAsia" w:hAnsiTheme="minorHAnsi" w:cstheme="minorBidi"/>
              <w:noProof/>
              <w:lang w:eastAsia="es-ES"/>
            </w:rPr>
          </w:pPr>
          <w:ins w:id="39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5.2.</w:t>
            </w:r>
            <w:r>
              <w:rPr>
                <w:rFonts w:asciiTheme="minorHAnsi" w:eastAsiaTheme="minorEastAsia" w:hAnsiTheme="minorHAnsi" w:cstheme="minorBidi"/>
                <w:noProof/>
                <w:lang w:eastAsia="es-ES"/>
              </w:rPr>
              <w:tab/>
            </w:r>
            <w:r w:rsidRPr="00712DFA">
              <w:rPr>
                <w:rStyle w:val="Hipervnculo"/>
                <w:noProof/>
              </w:rPr>
              <w:t>RED DE DOS NODOS</w:t>
            </w:r>
            <w:r>
              <w:rPr>
                <w:noProof/>
                <w:webHidden/>
              </w:rPr>
              <w:tab/>
            </w:r>
            <w:r>
              <w:rPr>
                <w:noProof/>
                <w:webHidden/>
              </w:rPr>
              <w:fldChar w:fldCharType="begin"/>
            </w:r>
            <w:r>
              <w:rPr>
                <w:noProof/>
                <w:webHidden/>
              </w:rPr>
              <w:instrText xml:space="preserve"> PAGEREF _Toc81659740 \h </w:instrText>
            </w:r>
          </w:ins>
          <w:r>
            <w:rPr>
              <w:noProof/>
              <w:webHidden/>
            </w:rPr>
          </w:r>
          <w:r>
            <w:rPr>
              <w:noProof/>
              <w:webHidden/>
            </w:rPr>
            <w:fldChar w:fldCharType="separate"/>
          </w:r>
          <w:ins w:id="395" w:author="JORGE CONTRERAS ORTIZ" w:date="2021-09-04T14:47:00Z">
            <w:r>
              <w:rPr>
                <w:noProof/>
                <w:webHidden/>
              </w:rPr>
              <w:t>97</w:t>
            </w:r>
            <w:r>
              <w:rPr>
                <w:noProof/>
                <w:webHidden/>
              </w:rPr>
              <w:fldChar w:fldCharType="end"/>
            </w:r>
            <w:r w:rsidRPr="00712DFA">
              <w:rPr>
                <w:rStyle w:val="Hipervnculo"/>
                <w:noProof/>
              </w:rPr>
              <w:fldChar w:fldCharType="end"/>
            </w:r>
          </w:ins>
        </w:p>
        <w:p w14:paraId="4AA7974D" w14:textId="6304E739" w:rsidR="003E5AE5" w:rsidRDefault="003E5AE5">
          <w:pPr>
            <w:pStyle w:val="TDC3"/>
            <w:rPr>
              <w:ins w:id="396" w:author="JORGE CONTRERAS ORTIZ" w:date="2021-09-04T14:47:00Z"/>
              <w:rFonts w:asciiTheme="minorHAnsi" w:hAnsiTheme="minorHAnsi" w:cstheme="minorBidi"/>
              <w:noProof/>
            </w:rPr>
          </w:pPr>
          <w:ins w:id="39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5.2.1.</w:t>
            </w:r>
            <w:r>
              <w:rPr>
                <w:rFonts w:asciiTheme="minorHAnsi" w:hAnsiTheme="minorHAnsi" w:cstheme="minorBidi"/>
                <w:noProof/>
              </w:rPr>
              <w:tab/>
            </w:r>
            <w:r w:rsidRPr="00712DFA">
              <w:rPr>
                <w:rStyle w:val="Hipervnculo"/>
                <w:noProof/>
              </w:rPr>
              <w:t>CREACIÓN DE LA RED</w:t>
            </w:r>
            <w:r>
              <w:rPr>
                <w:noProof/>
                <w:webHidden/>
              </w:rPr>
              <w:tab/>
            </w:r>
            <w:r>
              <w:rPr>
                <w:noProof/>
                <w:webHidden/>
              </w:rPr>
              <w:fldChar w:fldCharType="begin"/>
            </w:r>
            <w:r>
              <w:rPr>
                <w:noProof/>
                <w:webHidden/>
              </w:rPr>
              <w:instrText xml:space="preserve"> PAGEREF _Toc81659741 \h </w:instrText>
            </w:r>
          </w:ins>
          <w:r>
            <w:rPr>
              <w:noProof/>
              <w:webHidden/>
            </w:rPr>
          </w:r>
          <w:r>
            <w:rPr>
              <w:noProof/>
              <w:webHidden/>
            </w:rPr>
            <w:fldChar w:fldCharType="separate"/>
          </w:r>
          <w:ins w:id="398" w:author="JORGE CONTRERAS ORTIZ" w:date="2021-09-04T14:47:00Z">
            <w:r>
              <w:rPr>
                <w:noProof/>
                <w:webHidden/>
              </w:rPr>
              <w:t>97</w:t>
            </w:r>
            <w:r>
              <w:rPr>
                <w:noProof/>
                <w:webHidden/>
              </w:rPr>
              <w:fldChar w:fldCharType="end"/>
            </w:r>
            <w:r w:rsidRPr="00712DFA">
              <w:rPr>
                <w:rStyle w:val="Hipervnculo"/>
                <w:noProof/>
              </w:rPr>
              <w:fldChar w:fldCharType="end"/>
            </w:r>
          </w:ins>
        </w:p>
        <w:p w14:paraId="1A645332" w14:textId="43437397" w:rsidR="003E5AE5" w:rsidRDefault="003E5AE5">
          <w:pPr>
            <w:pStyle w:val="TDC3"/>
            <w:rPr>
              <w:ins w:id="399" w:author="JORGE CONTRERAS ORTIZ" w:date="2021-09-04T14:47:00Z"/>
              <w:rFonts w:asciiTheme="minorHAnsi" w:hAnsiTheme="minorHAnsi" w:cstheme="minorBidi"/>
              <w:noProof/>
            </w:rPr>
          </w:pPr>
          <w:ins w:id="40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5.2.2.</w:t>
            </w:r>
            <w:r>
              <w:rPr>
                <w:rFonts w:asciiTheme="minorHAnsi" w:hAnsiTheme="minorHAnsi" w:cstheme="minorBidi"/>
                <w:noProof/>
              </w:rPr>
              <w:tab/>
            </w:r>
            <w:r w:rsidRPr="00712DFA">
              <w:rPr>
                <w:rStyle w:val="Hipervnculo"/>
                <w:noProof/>
              </w:rPr>
              <w:t>PING ENTRE NODOS</w:t>
            </w:r>
            <w:r>
              <w:rPr>
                <w:noProof/>
                <w:webHidden/>
              </w:rPr>
              <w:tab/>
            </w:r>
            <w:r>
              <w:rPr>
                <w:noProof/>
                <w:webHidden/>
              </w:rPr>
              <w:fldChar w:fldCharType="begin"/>
            </w:r>
            <w:r>
              <w:rPr>
                <w:noProof/>
                <w:webHidden/>
              </w:rPr>
              <w:instrText xml:space="preserve"> PAGEREF _Toc81659743 \h </w:instrText>
            </w:r>
          </w:ins>
          <w:r>
            <w:rPr>
              <w:noProof/>
              <w:webHidden/>
            </w:rPr>
          </w:r>
          <w:r>
            <w:rPr>
              <w:noProof/>
              <w:webHidden/>
            </w:rPr>
            <w:fldChar w:fldCharType="separate"/>
          </w:r>
          <w:ins w:id="401" w:author="JORGE CONTRERAS ORTIZ" w:date="2021-09-04T14:47:00Z">
            <w:r>
              <w:rPr>
                <w:noProof/>
                <w:webHidden/>
              </w:rPr>
              <w:t>98</w:t>
            </w:r>
            <w:r>
              <w:rPr>
                <w:noProof/>
                <w:webHidden/>
              </w:rPr>
              <w:fldChar w:fldCharType="end"/>
            </w:r>
            <w:r w:rsidRPr="00712DFA">
              <w:rPr>
                <w:rStyle w:val="Hipervnculo"/>
                <w:noProof/>
              </w:rPr>
              <w:fldChar w:fldCharType="end"/>
            </w:r>
          </w:ins>
        </w:p>
        <w:p w14:paraId="15D86010" w14:textId="4AAD0B6F" w:rsidR="003E5AE5" w:rsidRDefault="003E5AE5">
          <w:pPr>
            <w:pStyle w:val="TDC3"/>
            <w:rPr>
              <w:ins w:id="402" w:author="JORGE CONTRERAS ORTIZ" w:date="2021-09-04T14:47:00Z"/>
              <w:rFonts w:asciiTheme="minorHAnsi" w:hAnsiTheme="minorHAnsi" w:cstheme="minorBidi"/>
              <w:noProof/>
            </w:rPr>
          </w:pPr>
          <w:ins w:id="40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5.2.3.</w:t>
            </w:r>
            <w:r>
              <w:rPr>
                <w:rFonts w:asciiTheme="minorHAnsi" w:hAnsiTheme="minorHAnsi" w:cstheme="minorBidi"/>
                <w:noProof/>
              </w:rPr>
              <w:tab/>
            </w:r>
            <w:r w:rsidRPr="00712DFA">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_Toc81659744 \h </w:instrText>
            </w:r>
          </w:ins>
          <w:r>
            <w:rPr>
              <w:noProof/>
              <w:webHidden/>
            </w:rPr>
          </w:r>
          <w:r>
            <w:rPr>
              <w:noProof/>
              <w:webHidden/>
            </w:rPr>
            <w:fldChar w:fldCharType="separate"/>
          </w:r>
          <w:ins w:id="404" w:author="JORGE CONTRERAS ORTIZ" w:date="2021-09-04T14:47:00Z">
            <w:r>
              <w:rPr>
                <w:noProof/>
                <w:webHidden/>
              </w:rPr>
              <w:t>98</w:t>
            </w:r>
            <w:r>
              <w:rPr>
                <w:noProof/>
                <w:webHidden/>
              </w:rPr>
              <w:fldChar w:fldCharType="end"/>
            </w:r>
            <w:r w:rsidRPr="00712DFA">
              <w:rPr>
                <w:rStyle w:val="Hipervnculo"/>
                <w:noProof/>
              </w:rPr>
              <w:fldChar w:fldCharType="end"/>
            </w:r>
          </w:ins>
        </w:p>
        <w:p w14:paraId="28E9F073" w14:textId="0F47A70A" w:rsidR="003E5AE5" w:rsidRDefault="003E5AE5">
          <w:pPr>
            <w:pStyle w:val="TDC2"/>
            <w:tabs>
              <w:tab w:val="left" w:pos="880"/>
              <w:tab w:val="right" w:leader="dot" w:pos="8494"/>
            </w:tabs>
            <w:rPr>
              <w:ins w:id="405" w:author="JORGE CONTRERAS ORTIZ" w:date="2021-09-04T14:47:00Z"/>
              <w:rFonts w:asciiTheme="minorHAnsi" w:eastAsiaTheme="minorEastAsia" w:hAnsiTheme="minorHAnsi" w:cstheme="minorBidi"/>
              <w:noProof/>
              <w:lang w:eastAsia="es-ES"/>
            </w:rPr>
          </w:pPr>
          <w:ins w:id="40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5.3.</w:t>
            </w:r>
            <w:r>
              <w:rPr>
                <w:rFonts w:asciiTheme="minorHAnsi" w:eastAsiaTheme="minorEastAsia" w:hAnsiTheme="minorHAnsi" w:cstheme="minorBidi"/>
                <w:noProof/>
                <w:lang w:eastAsia="es-ES"/>
              </w:rPr>
              <w:tab/>
            </w:r>
            <w:r w:rsidRPr="00712DFA">
              <w:rPr>
                <w:rStyle w:val="Hipervnculo"/>
                <w:noProof/>
              </w:rPr>
              <w:t>PRUEBAS CON EL BORDER ROUTER</w:t>
            </w:r>
            <w:r>
              <w:rPr>
                <w:noProof/>
                <w:webHidden/>
              </w:rPr>
              <w:tab/>
            </w:r>
            <w:r>
              <w:rPr>
                <w:noProof/>
                <w:webHidden/>
              </w:rPr>
              <w:fldChar w:fldCharType="begin"/>
            </w:r>
            <w:r>
              <w:rPr>
                <w:noProof/>
                <w:webHidden/>
              </w:rPr>
              <w:instrText xml:space="preserve"> PAGEREF _Toc81659745 \h </w:instrText>
            </w:r>
          </w:ins>
          <w:r>
            <w:rPr>
              <w:noProof/>
              <w:webHidden/>
            </w:rPr>
          </w:r>
          <w:r>
            <w:rPr>
              <w:noProof/>
              <w:webHidden/>
            </w:rPr>
            <w:fldChar w:fldCharType="separate"/>
          </w:r>
          <w:ins w:id="407" w:author="JORGE CONTRERAS ORTIZ" w:date="2021-09-04T14:47:00Z">
            <w:r>
              <w:rPr>
                <w:noProof/>
                <w:webHidden/>
              </w:rPr>
              <w:t>99</w:t>
            </w:r>
            <w:r>
              <w:rPr>
                <w:noProof/>
                <w:webHidden/>
              </w:rPr>
              <w:fldChar w:fldCharType="end"/>
            </w:r>
            <w:r w:rsidRPr="00712DFA">
              <w:rPr>
                <w:rStyle w:val="Hipervnculo"/>
                <w:noProof/>
              </w:rPr>
              <w:fldChar w:fldCharType="end"/>
            </w:r>
          </w:ins>
        </w:p>
        <w:p w14:paraId="31BA2CD1" w14:textId="2990F348" w:rsidR="003E5AE5" w:rsidRDefault="003E5AE5">
          <w:pPr>
            <w:pStyle w:val="TDC3"/>
            <w:rPr>
              <w:ins w:id="408" w:author="JORGE CONTRERAS ORTIZ" w:date="2021-09-04T14:47:00Z"/>
              <w:rFonts w:asciiTheme="minorHAnsi" w:hAnsiTheme="minorHAnsi" w:cstheme="minorBidi"/>
              <w:noProof/>
            </w:rPr>
          </w:pPr>
          <w:ins w:id="40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5.3.1.</w:t>
            </w:r>
            <w:r>
              <w:rPr>
                <w:rFonts w:asciiTheme="minorHAnsi" w:hAnsiTheme="minorHAnsi" w:cstheme="minorBidi"/>
                <w:noProof/>
              </w:rPr>
              <w:tab/>
            </w:r>
            <w:r w:rsidRPr="00712DFA">
              <w:rPr>
                <w:rStyle w:val="Hipervnculo"/>
                <w:noProof/>
              </w:rPr>
              <w:t>INTRODUCCIÓN A LA CONFIGURACIÓN DEL ROUTER.</w:t>
            </w:r>
            <w:r>
              <w:rPr>
                <w:noProof/>
                <w:webHidden/>
              </w:rPr>
              <w:tab/>
            </w:r>
            <w:r>
              <w:rPr>
                <w:noProof/>
                <w:webHidden/>
              </w:rPr>
              <w:fldChar w:fldCharType="begin"/>
            </w:r>
            <w:r>
              <w:rPr>
                <w:noProof/>
                <w:webHidden/>
              </w:rPr>
              <w:instrText xml:space="preserve"> PAGEREF _Toc81659746 \h </w:instrText>
            </w:r>
          </w:ins>
          <w:r>
            <w:rPr>
              <w:noProof/>
              <w:webHidden/>
            </w:rPr>
          </w:r>
          <w:r>
            <w:rPr>
              <w:noProof/>
              <w:webHidden/>
            </w:rPr>
            <w:fldChar w:fldCharType="separate"/>
          </w:r>
          <w:ins w:id="410" w:author="JORGE CONTRERAS ORTIZ" w:date="2021-09-04T14:47:00Z">
            <w:r>
              <w:rPr>
                <w:noProof/>
                <w:webHidden/>
              </w:rPr>
              <w:t>99</w:t>
            </w:r>
            <w:r>
              <w:rPr>
                <w:noProof/>
                <w:webHidden/>
              </w:rPr>
              <w:fldChar w:fldCharType="end"/>
            </w:r>
            <w:r w:rsidRPr="00712DFA">
              <w:rPr>
                <w:rStyle w:val="Hipervnculo"/>
                <w:noProof/>
              </w:rPr>
              <w:fldChar w:fldCharType="end"/>
            </w:r>
          </w:ins>
        </w:p>
        <w:p w14:paraId="4E561AE0" w14:textId="367A8F60" w:rsidR="003E5AE5" w:rsidRDefault="003E5AE5">
          <w:pPr>
            <w:pStyle w:val="TDC3"/>
            <w:rPr>
              <w:ins w:id="411" w:author="JORGE CONTRERAS ORTIZ" w:date="2021-09-04T14:47:00Z"/>
              <w:rFonts w:asciiTheme="minorHAnsi" w:hAnsiTheme="minorHAnsi" w:cstheme="minorBidi"/>
              <w:noProof/>
            </w:rPr>
          </w:pPr>
          <w:ins w:id="412"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5.3.2.</w:t>
            </w:r>
            <w:r>
              <w:rPr>
                <w:rFonts w:asciiTheme="minorHAnsi" w:hAnsiTheme="minorHAnsi" w:cstheme="minorBidi"/>
                <w:noProof/>
              </w:rPr>
              <w:tab/>
            </w:r>
            <w:r w:rsidRPr="00712DFA">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_Toc81659747 \h </w:instrText>
            </w:r>
          </w:ins>
          <w:r>
            <w:rPr>
              <w:noProof/>
              <w:webHidden/>
            </w:rPr>
          </w:r>
          <w:r>
            <w:rPr>
              <w:noProof/>
              <w:webHidden/>
            </w:rPr>
            <w:fldChar w:fldCharType="separate"/>
          </w:r>
          <w:ins w:id="413" w:author="JORGE CONTRERAS ORTIZ" w:date="2021-09-04T14:47:00Z">
            <w:r>
              <w:rPr>
                <w:noProof/>
                <w:webHidden/>
              </w:rPr>
              <w:t>100</w:t>
            </w:r>
            <w:r>
              <w:rPr>
                <w:noProof/>
                <w:webHidden/>
              </w:rPr>
              <w:fldChar w:fldCharType="end"/>
            </w:r>
            <w:r w:rsidRPr="00712DFA">
              <w:rPr>
                <w:rStyle w:val="Hipervnculo"/>
                <w:noProof/>
              </w:rPr>
              <w:fldChar w:fldCharType="end"/>
            </w:r>
          </w:ins>
        </w:p>
        <w:p w14:paraId="5851F21E" w14:textId="55825507" w:rsidR="003E5AE5" w:rsidRDefault="003E5AE5">
          <w:pPr>
            <w:pStyle w:val="TDC3"/>
            <w:rPr>
              <w:ins w:id="414" w:author="JORGE CONTRERAS ORTIZ" w:date="2021-09-04T14:47:00Z"/>
              <w:rFonts w:asciiTheme="minorHAnsi" w:hAnsiTheme="minorHAnsi" w:cstheme="minorBidi"/>
              <w:noProof/>
            </w:rPr>
          </w:pPr>
          <w:ins w:id="41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5.3.3.</w:t>
            </w:r>
            <w:r>
              <w:rPr>
                <w:rFonts w:asciiTheme="minorHAnsi" w:hAnsiTheme="minorHAnsi" w:cstheme="minorBidi"/>
                <w:noProof/>
              </w:rPr>
              <w:tab/>
            </w:r>
            <w:r w:rsidRPr="00712DFA">
              <w:rPr>
                <w:rStyle w:val="Hipervnculo"/>
                <w:noProof/>
              </w:rPr>
              <w:t>RED CON EL BR Y DOS NODOS KTDG102</w:t>
            </w:r>
            <w:r>
              <w:rPr>
                <w:noProof/>
                <w:webHidden/>
              </w:rPr>
              <w:tab/>
            </w:r>
            <w:r>
              <w:rPr>
                <w:noProof/>
                <w:webHidden/>
              </w:rPr>
              <w:fldChar w:fldCharType="begin"/>
            </w:r>
            <w:r>
              <w:rPr>
                <w:noProof/>
                <w:webHidden/>
              </w:rPr>
              <w:instrText xml:space="preserve"> PAGEREF _Toc81659748 \h </w:instrText>
            </w:r>
          </w:ins>
          <w:r>
            <w:rPr>
              <w:noProof/>
              <w:webHidden/>
            </w:rPr>
          </w:r>
          <w:r>
            <w:rPr>
              <w:noProof/>
              <w:webHidden/>
            </w:rPr>
            <w:fldChar w:fldCharType="separate"/>
          </w:r>
          <w:ins w:id="416" w:author="JORGE CONTRERAS ORTIZ" w:date="2021-09-04T14:47:00Z">
            <w:r>
              <w:rPr>
                <w:noProof/>
                <w:webHidden/>
              </w:rPr>
              <w:t>100</w:t>
            </w:r>
            <w:r>
              <w:rPr>
                <w:noProof/>
                <w:webHidden/>
              </w:rPr>
              <w:fldChar w:fldCharType="end"/>
            </w:r>
            <w:r w:rsidRPr="00712DFA">
              <w:rPr>
                <w:rStyle w:val="Hipervnculo"/>
                <w:noProof/>
              </w:rPr>
              <w:fldChar w:fldCharType="end"/>
            </w:r>
          </w:ins>
        </w:p>
        <w:p w14:paraId="5AC25492" w14:textId="2B45F5DE" w:rsidR="003E5AE5" w:rsidRDefault="003E5AE5">
          <w:pPr>
            <w:pStyle w:val="TDC3"/>
            <w:rPr>
              <w:ins w:id="417" w:author="JORGE CONTRERAS ORTIZ" w:date="2021-09-04T14:47:00Z"/>
              <w:rFonts w:asciiTheme="minorHAnsi" w:hAnsiTheme="minorHAnsi" w:cstheme="minorBidi"/>
              <w:noProof/>
            </w:rPr>
          </w:pPr>
          <w:ins w:id="418"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"_Toc81659749"</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5.3.4.</w:t>
            </w:r>
            <w:r>
              <w:rPr>
                <w:rFonts w:asciiTheme="minorHAnsi" w:hAnsiTheme="minorHAnsi" w:cstheme="minorBidi"/>
                <w:noProof/>
              </w:rPr>
              <w:tab/>
            </w:r>
            <w:r w:rsidRPr="00712DFA">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_Toc81659749 \h </w:instrText>
            </w:r>
          </w:ins>
          <w:r>
            <w:rPr>
              <w:noProof/>
              <w:webHidden/>
            </w:rPr>
          </w:r>
          <w:r>
            <w:rPr>
              <w:noProof/>
              <w:webHidden/>
            </w:rPr>
            <w:fldChar w:fldCharType="separate"/>
          </w:r>
          <w:ins w:id="419" w:author="JORGE CONTRERAS ORTIZ" w:date="2021-09-04T14:47:00Z">
            <w:r>
              <w:rPr>
                <w:noProof/>
                <w:webHidden/>
              </w:rPr>
              <w:t>103</w:t>
            </w:r>
            <w:r>
              <w:rPr>
                <w:noProof/>
                <w:webHidden/>
              </w:rPr>
              <w:fldChar w:fldCharType="end"/>
            </w:r>
            <w:r w:rsidRPr="00712DFA">
              <w:rPr>
                <w:rStyle w:val="Hipervnculo"/>
                <w:noProof/>
              </w:rPr>
              <w:fldChar w:fldCharType="end"/>
            </w:r>
          </w:ins>
        </w:p>
        <w:p w14:paraId="6C333F8D" w14:textId="21B0261F" w:rsidR="003E5AE5" w:rsidRDefault="003E5AE5">
          <w:pPr>
            <w:pStyle w:val="TDC2"/>
            <w:tabs>
              <w:tab w:val="left" w:pos="880"/>
              <w:tab w:val="right" w:leader="dot" w:pos="8494"/>
            </w:tabs>
            <w:rPr>
              <w:ins w:id="420" w:author="JORGE CONTRERAS ORTIZ" w:date="2021-09-04T14:47:00Z"/>
              <w:rFonts w:asciiTheme="minorHAnsi" w:eastAsiaTheme="minorEastAsia" w:hAnsiTheme="minorHAnsi" w:cstheme="minorBidi"/>
              <w:noProof/>
              <w:lang w:eastAsia="es-ES"/>
            </w:rPr>
          </w:pPr>
          <w:ins w:id="421"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"_Toc81659750"</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5.4.</w:t>
            </w:r>
            <w:r>
              <w:rPr>
                <w:rFonts w:asciiTheme="minorHAnsi" w:eastAsiaTheme="minorEastAsia" w:hAnsiTheme="minorHAnsi" w:cstheme="minorBidi"/>
                <w:noProof/>
                <w:lang w:eastAsia="es-ES"/>
              </w:rPr>
              <w:tab/>
            </w:r>
            <w:r w:rsidRPr="00712DFA">
              <w:rPr>
                <w:rStyle w:val="Hipervnculo"/>
                <w:noProof/>
              </w:rPr>
              <w:t>PRUEBAS CON PCB COOCKIE THREAD COMO CUARTO NODO</w:t>
            </w:r>
            <w:r>
              <w:rPr>
                <w:noProof/>
                <w:webHidden/>
              </w:rPr>
              <w:tab/>
            </w:r>
            <w:r>
              <w:rPr>
                <w:noProof/>
                <w:webHidden/>
              </w:rPr>
              <w:fldChar w:fldCharType="begin"/>
            </w:r>
            <w:r>
              <w:rPr>
                <w:noProof/>
                <w:webHidden/>
              </w:rPr>
              <w:instrText xml:space="preserve"> PAGEREF _Toc81659750 \h </w:instrText>
            </w:r>
          </w:ins>
          <w:r>
            <w:rPr>
              <w:noProof/>
              <w:webHidden/>
            </w:rPr>
          </w:r>
          <w:r>
            <w:rPr>
              <w:noProof/>
              <w:webHidden/>
            </w:rPr>
            <w:fldChar w:fldCharType="separate"/>
          </w:r>
          <w:ins w:id="422" w:author="JORGE CONTRERAS ORTIZ" w:date="2021-09-04T14:47:00Z">
            <w:r>
              <w:rPr>
                <w:noProof/>
                <w:webHidden/>
              </w:rPr>
              <w:t>104</w:t>
            </w:r>
            <w:r>
              <w:rPr>
                <w:noProof/>
                <w:webHidden/>
              </w:rPr>
              <w:fldChar w:fldCharType="end"/>
            </w:r>
            <w:r w:rsidRPr="00712DFA">
              <w:rPr>
                <w:rStyle w:val="Hipervnculo"/>
                <w:noProof/>
              </w:rPr>
              <w:fldChar w:fldCharType="end"/>
            </w:r>
          </w:ins>
        </w:p>
        <w:p w14:paraId="0519EE40" w14:textId="77858CF7" w:rsidR="003E5AE5" w:rsidRDefault="003E5AE5">
          <w:pPr>
            <w:pStyle w:val="TDC3"/>
            <w:rPr>
              <w:ins w:id="423" w:author="JORGE CONTRERAS ORTIZ" w:date="2021-09-04T14:47:00Z"/>
              <w:rFonts w:asciiTheme="minorHAnsi" w:hAnsiTheme="minorHAnsi" w:cstheme="minorBidi"/>
              <w:noProof/>
            </w:rPr>
          </w:pPr>
          <w:ins w:id="424"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"_Toc81659751"</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5.4.1.</w:t>
            </w:r>
            <w:r>
              <w:rPr>
                <w:rFonts w:asciiTheme="minorHAnsi" w:hAnsiTheme="minorHAnsi" w:cstheme="minorBidi"/>
                <w:noProof/>
              </w:rPr>
              <w:tab/>
            </w:r>
            <w:r w:rsidRPr="00712DFA">
              <w:rPr>
                <w:rStyle w:val="Hipervnculo"/>
                <w:noProof/>
              </w:rPr>
              <w:t>PRUEBAS DE CONECTIVIDAD CON EL CUARTO NODO</w:t>
            </w:r>
            <w:r>
              <w:rPr>
                <w:noProof/>
                <w:webHidden/>
              </w:rPr>
              <w:tab/>
            </w:r>
            <w:r>
              <w:rPr>
                <w:noProof/>
                <w:webHidden/>
              </w:rPr>
              <w:fldChar w:fldCharType="begin"/>
            </w:r>
            <w:r>
              <w:rPr>
                <w:noProof/>
                <w:webHidden/>
              </w:rPr>
              <w:instrText xml:space="preserve"> PAGEREF _Toc81659751 \h </w:instrText>
            </w:r>
          </w:ins>
          <w:r>
            <w:rPr>
              <w:noProof/>
              <w:webHidden/>
            </w:rPr>
          </w:r>
          <w:r>
            <w:rPr>
              <w:noProof/>
              <w:webHidden/>
            </w:rPr>
            <w:fldChar w:fldCharType="separate"/>
          </w:r>
          <w:ins w:id="425" w:author="JORGE CONTRERAS ORTIZ" w:date="2021-09-04T14:47:00Z">
            <w:r>
              <w:rPr>
                <w:noProof/>
                <w:webHidden/>
              </w:rPr>
              <w:t>105</w:t>
            </w:r>
            <w:r>
              <w:rPr>
                <w:noProof/>
                <w:webHidden/>
              </w:rPr>
              <w:fldChar w:fldCharType="end"/>
            </w:r>
            <w:r w:rsidRPr="00712DFA">
              <w:rPr>
                <w:rStyle w:val="Hipervnculo"/>
                <w:noProof/>
              </w:rPr>
              <w:fldChar w:fldCharType="end"/>
            </w:r>
          </w:ins>
        </w:p>
        <w:p w14:paraId="4ED5C1A0" w14:textId="193C5988" w:rsidR="003E5AE5" w:rsidRDefault="003E5AE5">
          <w:pPr>
            <w:pStyle w:val="TDC3"/>
            <w:rPr>
              <w:ins w:id="426" w:author="JORGE CONTRERAS ORTIZ" w:date="2021-09-04T14:47:00Z"/>
              <w:rFonts w:asciiTheme="minorHAnsi" w:hAnsiTheme="minorHAnsi" w:cstheme="minorBidi"/>
              <w:noProof/>
            </w:rPr>
          </w:pPr>
          <w:ins w:id="427"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"_Toc81659752"</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5.4.2.</w:t>
            </w:r>
            <w:r>
              <w:rPr>
                <w:rFonts w:asciiTheme="minorHAnsi" w:hAnsiTheme="minorHAnsi" w:cstheme="minorBidi"/>
                <w:noProof/>
              </w:rPr>
              <w:tab/>
            </w:r>
            <w:r w:rsidRPr="00712DFA">
              <w:rPr>
                <w:rStyle w:val="Hipervnculo"/>
                <w:noProof/>
              </w:rPr>
              <w:t>ENVÍO / RECIBO DE SOCKETS</w:t>
            </w:r>
            <w:r>
              <w:rPr>
                <w:noProof/>
                <w:webHidden/>
              </w:rPr>
              <w:tab/>
            </w:r>
            <w:r>
              <w:rPr>
                <w:noProof/>
                <w:webHidden/>
              </w:rPr>
              <w:fldChar w:fldCharType="begin"/>
            </w:r>
            <w:r>
              <w:rPr>
                <w:noProof/>
                <w:webHidden/>
              </w:rPr>
              <w:instrText xml:space="preserve"> PAGEREF _Toc81659752 \h </w:instrText>
            </w:r>
          </w:ins>
          <w:r>
            <w:rPr>
              <w:noProof/>
              <w:webHidden/>
            </w:rPr>
          </w:r>
          <w:r>
            <w:rPr>
              <w:noProof/>
              <w:webHidden/>
            </w:rPr>
            <w:fldChar w:fldCharType="separate"/>
          </w:r>
          <w:ins w:id="428" w:author="JORGE CONTRERAS ORTIZ" w:date="2021-09-04T14:47:00Z">
            <w:r>
              <w:rPr>
                <w:noProof/>
                <w:webHidden/>
              </w:rPr>
              <w:t>106</w:t>
            </w:r>
            <w:r>
              <w:rPr>
                <w:noProof/>
                <w:webHidden/>
              </w:rPr>
              <w:fldChar w:fldCharType="end"/>
            </w:r>
            <w:r w:rsidRPr="00712DFA">
              <w:rPr>
                <w:rStyle w:val="Hipervnculo"/>
                <w:noProof/>
              </w:rPr>
              <w:fldChar w:fldCharType="end"/>
            </w:r>
          </w:ins>
        </w:p>
        <w:p w14:paraId="7971EFB0" w14:textId="6EB78E4A" w:rsidR="003E5AE5" w:rsidRDefault="003E5AE5">
          <w:pPr>
            <w:pStyle w:val="TDC2"/>
            <w:tabs>
              <w:tab w:val="left" w:pos="880"/>
              <w:tab w:val="right" w:leader="dot" w:pos="8494"/>
            </w:tabs>
            <w:rPr>
              <w:ins w:id="429" w:author="JORGE CONTRERAS ORTIZ" w:date="2021-09-04T14:47:00Z"/>
              <w:rFonts w:asciiTheme="minorHAnsi" w:eastAsiaTheme="minorEastAsia" w:hAnsiTheme="minorHAnsi" w:cstheme="minorBidi"/>
              <w:noProof/>
              <w:lang w:eastAsia="es-ES"/>
            </w:rPr>
          </w:pPr>
          <w:ins w:id="430"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"_Toc81659753"</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5.5.</w:t>
            </w:r>
            <w:r>
              <w:rPr>
                <w:rFonts w:asciiTheme="minorHAnsi" w:eastAsiaTheme="minorEastAsia" w:hAnsiTheme="minorHAnsi" w:cstheme="minorBidi"/>
                <w:noProof/>
                <w:lang w:eastAsia="es-ES"/>
              </w:rPr>
              <w:tab/>
            </w:r>
            <w:r w:rsidRPr="00712DFA">
              <w:rPr>
                <w:rStyle w:val="Hipervnculo"/>
                <w:noProof/>
              </w:rPr>
              <w:t>PRUEBAS DE ESTABILIDAD CON 5 NODOS</w:t>
            </w:r>
            <w:r>
              <w:rPr>
                <w:noProof/>
                <w:webHidden/>
              </w:rPr>
              <w:tab/>
            </w:r>
            <w:r>
              <w:rPr>
                <w:noProof/>
                <w:webHidden/>
              </w:rPr>
              <w:fldChar w:fldCharType="begin"/>
            </w:r>
            <w:r>
              <w:rPr>
                <w:noProof/>
                <w:webHidden/>
              </w:rPr>
              <w:instrText xml:space="preserve"> PAGEREF _Toc81659753 \h </w:instrText>
            </w:r>
          </w:ins>
          <w:r>
            <w:rPr>
              <w:noProof/>
              <w:webHidden/>
            </w:rPr>
          </w:r>
          <w:r>
            <w:rPr>
              <w:noProof/>
              <w:webHidden/>
            </w:rPr>
            <w:fldChar w:fldCharType="separate"/>
          </w:r>
          <w:ins w:id="431" w:author="JORGE CONTRERAS ORTIZ" w:date="2021-09-04T14:47:00Z">
            <w:r>
              <w:rPr>
                <w:noProof/>
                <w:webHidden/>
              </w:rPr>
              <w:t>107</w:t>
            </w:r>
            <w:r>
              <w:rPr>
                <w:noProof/>
                <w:webHidden/>
              </w:rPr>
              <w:fldChar w:fldCharType="end"/>
            </w:r>
            <w:r w:rsidRPr="00712DFA">
              <w:rPr>
                <w:rStyle w:val="Hipervnculo"/>
                <w:noProof/>
              </w:rPr>
              <w:fldChar w:fldCharType="end"/>
            </w:r>
          </w:ins>
        </w:p>
        <w:p w14:paraId="2305279A" w14:textId="418BC7DD" w:rsidR="003E5AE5" w:rsidRDefault="003E5AE5">
          <w:pPr>
            <w:pStyle w:val="TDC3"/>
            <w:rPr>
              <w:ins w:id="432" w:author="JORGE CONTRERAS ORTIZ" w:date="2021-09-04T14:47:00Z"/>
              <w:rFonts w:asciiTheme="minorHAnsi" w:hAnsiTheme="minorHAnsi" w:cstheme="minorBidi"/>
              <w:noProof/>
            </w:rPr>
          </w:pPr>
          <w:ins w:id="433"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"_Toc81659754"</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5.5.1.</w:t>
            </w:r>
            <w:r>
              <w:rPr>
                <w:rFonts w:asciiTheme="minorHAnsi" w:hAnsiTheme="minorHAnsi" w:cstheme="minorBidi"/>
                <w:noProof/>
              </w:rPr>
              <w:tab/>
            </w:r>
            <w:r w:rsidRPr="00712DFA">
              <w:rPr>
                <w:rStyle w:val="Hipervnculo"/>
                <w:noProof/>
              </w:rPr>
              <w:t>PRUEBAS DE CONECTIVIDAD</w:t>
            </w:r>
            <w:r>
              <w:rPr>
                <w:noProof/>
                <w:webHidden/>
              </w:rPr>
              <w:tab/>
            </w:r>
            <w:r>
              <w:rPr>
                <w:noProof/>
                <w:webHidden/>
              </w:rPr>
              <w:fldChar w:fldCharType="begin"/>
            </w:r>
            <w:r>
              <w:rPr>
                <w:noProof/>
                <w:webHidden/>
              </w:rPr>
              <w:instrText xml:space="preserve"> PAGEREF _Toc81659754 \h </w:instrText>
            </w:r>
          </w:ins>
          <w:r>
            <w:rPr>
              <w:noProof/>
              <w:webHidden/>
            </w:rPr>
          </w:r>
          <w:r>
            <w:rPr>
              <w:noProof/>
              <w:webHidden/>
            </w:rPr>
            <w:fldChar w:fldCharType="separate"/>
          </w:r>
          <w:ins w:id="434" w:author="JORGE CONTRERAS ORTIZ" w:date="2021-09-04T14:47:00Z">
            <w:r>
              <w:rPr>
                <w:noProof/>
                <w:webHidden/>
              </w:rPr>
              <w:t>108</w:t>
            </w:r>
            <w:r>
              <w:rPr>
                <w:noProof/>
                <w:webHidden/>
              </w:rPr>
              <w:fldChar w:fldCharType="end"/>
            </w:r>
            <w:r w:rsidRPr="00712DFA">
              <w:rPr>
                <w:rStyle w:val="Hipervnculo"/>
                <w:noProof/>
              </w:rPr>
              <w:fldChar w:fldCharType="end"/>
            </w:r>
          </w:ins>
        </w:p>
        <w:p w14:paraId="17CD11BE" w14:textId="787BAE29" w:rsidR="003E5AE5" w:rsidRDefault="003E5AE5">
          <w:pPr>
            <w:pStyle w:val="TDC3"/>
            <w:rPr>
              <w:ins w:id="435" w:author="JORGE CONTRERAS ORTIZ" w:date="2021-09-04T14:47:00Z"/>
              <w:rFonts w:asciiTheme="minorHAnsi" w:hAnsiTheme="minorHAnsi" w:cstheme="minorBidi"/>
              <w:noProof/>
            </w:rPr>
          </w:pPr>
          <w:ins w:id="436"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"_Toc81659755"</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5.5.2.</w:t>
            </w:r>
            <w:r>
              <w:rPr>
                <w:rFonts w:asciiTheme="minorHAnsi" w:hAnsiTheme="minorHAnsi" w:cstheme="minorBidi"/>
                <w:noProof/>
              </w:rPr>
              <w:tab/>
            </w:r>
            <w:r w:rsidRPr="00712DFA">
              <w:rPr>
                <w:rStyle w:val="Hipervnculo"/>
                <w:noProof/>
              </w:rPr>
              <w:t>ENVÍO / RECIBO DE SOCKETS</w:t>
            </w:r>
            <w:r>
              <w:rPr>
                <w:noProof/>
                <w:webHidden/>
              </w:rPr>
              <w:tab/>
            </w:r>
            <w:r>
              <w:rPr>
                <w:noProof/>
                <w:webHidden/>
              </w:rPr>
              <w:fldChar w:fldCharType="begin"/>
            </w:r>
            <w:r>
              <w:rPr>
                <w:noProof/>
                <w:webHidden/>
              </w:rPr>
              <w:instrText xml:space="preserve"> PAGEREF _Toc81659755 \h </w:instrText>
            </w:r>
          </w:ins>
          <w:r>
            <w:rPr>
              <w:noProof/>
              <w:webHidden/>
            </w:rPr>
          </w:r>
          <w:r>
            <w:rPr>
              <w:noProof/>
              <w:webHidden/>
            </w:rPr>
            <w:fldChar w:fldCharType="separate"/>
          </w:r>
          <w:ins w:id="437" w:author="JORGE CONTRERAS ORTIZ" w:date="2021-09-04T14:47:00Z">
            <w:r>
              <w:rPr>
                <w:noProof/>
                <w:webHidden/>
              </w:rPr>
              <w:t>108</w:t>
            </w:r>
            <w:r>
              <w:rPr>
                <w:noProof/>
                <w:webHidden/>
              </w:rPr>
              <w:fldChar w:fldCharType="end"/>
            </w:r>
            <w:r w:rsidRPr="00712DFA">
              <w:rPr>
                <w:rStyle w:val="Hipervnculo"/>
                <w:noProof/>
              </w:rPr>
              <w:fldChar w:fldCharType="end"/>
            </w:r>
          </w:ins>
        </w:p>
        <w:p w14:paraId="312E74D9" w14:textId="26B3F7A4" w:rsidR="003E5AE5" w:rsidRDefault="003E5AE5">
          <w:pPr>
            <w:pStyle w:val="TDC2"/>
            <w:tabs>
              <w:tab w:val="left" w:pos="880"/>
              <w:tab w:val="right" w:leader="dot" w:pos="8494"/>
            </w:tabs>
            <w:rPr>
              <w:ins w:id="438" w:author="JORGE CONTRERAS ORTIZ" w:date="2021-09-04T14:47:00Z"/>
              <w:rFonts w:asciiTheme="minorHAnsi" w:eastAsiaTheme="minorEastAsia" w:hAnsiTheme="minorHAnsi" w:cstheme="minorBidi"/>
              <w:noProof/>
              <w:lang w:eastAsia="es-ES"/>
            </w:rPr>
          </w:pPr>
          <w:ins w:id="439"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"_Toc81659756"</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5.6.</w:t>
            </w:r>
            <w:r>
              <w:rPr>
                <w:rFonts w:asciiTheme="minorHAnsi" w:eastAsiaTheme="minorEastAsia" w:hAnsiTheme="minorHAnsi" w:cstheme="minorBidi"/>
                <w:noProof/>
                <w:lang w:eastAsia="es-ES"/>
              </w:rPr>
              <w:tab/>
            </w:r>
            <w:r w:rsidRPr="00712DFA">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_Toc81659756 \h </w:instrText>
            </w:r>
          </w:ins>
          <w:r>
            <w:rPr>
              <w:noProof/>
              <w:webHidden/>
            </w:rPr>
          </w:r>
          <w:r>
            <w:rPr>
              <w:noProof/>
              <w:webHidden/>
            </w:rPr>
            <w:fldChar w:fldCharType="separate"/>
          </w:r>
          <w:ins w:id="440" w:author="JORGE CONTRERAS ORTIZ" w:date="2021-09-04T14:47:00Z">
            <w:r>
              <w:rPr>
                <w:noProof/>
                <w:webHidden/>
              </w:rPr>
              <w:t>110</w:t>
            </w:r>
            <w:r>
              <w:rPr>
                <w:noProof/>
                <w:webHidden/>
              </w:rPr>
              <w:fldChar w:fldCharType="end"/>
            </w:r>
            <w:r w:rsidRPr="00712DFA">
              <w:rPr>
                <w:rStyle w:val="Hipervnculo"/>
                <w:noProof/>
              </w:rPr>
              <w:fldChar w:fldCharType="end"/>
            </w:r>
          </w:ins>
        </w:p>
        <w:p w14:paraId="5E4585F7" w14:textId="0FC1DFEE" w:rsidR="003E5AE5" w:rsidRDefault="003E5AE5">
          <w:pPr>
            <w:pStyle w:val="TDC1"/>
            <w:tabs>
              <w:tab w:val="left" w:pos="442"/>
              <w:tab w:val="right" w:leader="dot" w:pos="8494"/>
            </w:tabs>
            <w:rPr>
              <w:ins w:id="441" w:author="JORGE CONTRERAS ORTIZ" w:date="2021-09-04T14:47:00Z"/>
              <w:rFonts w:asciiTheme="minorHAnsi" w:eastAsiaTheme="minorEastAsia" w:hAnsiTheme="minorHAnsi" w:cstheme="minorBidi"/>
              <w:noProof/>
              <w:lang w:eastAsia="es-ES"/>
            </w:rPr>
          </w:pPr>
          <w:ins w:id="442" w:author="JORGE CONTRERAS ORTIZ" w:date="2021-09-04T14:47:00Z">
            <w:r w:rsidRPr="00712DFA">
              <w:rPr>
                <w:rStyle w:val="Hipervnculo"/>
                <w:noProof/>
              </w:rPr>
              <w:lastRenderedPageBreak/>
              <w:fldChar w:fldCharType="begin"/>
            </w:r>
            <w:r w:rsidRPr="00712DFA">
              <w:rPr>
                <w:rStyle w:val="Hipervnculo"/>
                <w:noProof/>
              </w:rPr>
              <w:instrText xml:space="preserve"> </w:instrText>
            </w:r>
            <w:r>
              <w:rPr>
                <w:noProof/>
              </w:rPr>
              <w:instrText>HYPERLINK \l "_Toc81659757"</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6.</w:t>
            </w:r>
            <w:r>
              <w:rPr>
                <w:rFonts w:asciiTheme="minorHAnsi" w:eastAsiaTheme="minorEastAsia" w:hAnsiTheme="minorHAnsi" w:cstheme="minorBidi"/>
                <w:noProof/>
                <w:lang w:eastAsia="es-ES"/>
              </w:rPr>
              <w:tab/>
            </w:r>
            <w:r w:rsidRPr="00712DFA">
              <w:rPr>
                <w:rStyle w:val="Hipervnculo"/>
                <w:noProof/>
              </w:rPr>
              <w:t>CONCLUSIONES Y LÍNEAS FUTURAS</w:t>
            </w:r>
            <w:r>
              <w:rPr>
                <w:noProof/>
                <w:webHidden/>
              </w:rPr>
              <w:tab/>
            </w:r>
            <w:r>
              <w:rPr>
                <w:noProof/>
                <w:webHidden/>
              </w:rPr>
              <w:fldChar w:fldCharType="begin"/>
            </w:r>
            <w:r>
              <w:rPr>
                <w:noProof/>
                <w:webHidden/>
              </w:rPr>
              <w:instrText xml:space="preserve"> PAGEREF _Toc81659757 \h </w:instrText>
            </w:r>
          </w:ins>
          <w:r>
            <w:rPr>
              <w:noProof/>
              <w:webHidden/>
            </w:rPr>
          </w:r>
          <w:r>
            <w:rPr>
              <w:noProof/>
              <w:webHidden/>
            </w:rPr>
            <w:fldChar w:fldCharType="separate"/>
          </w:r>
          <w:ins w:id="443" w:author="JORGE CONTRERAS ORTIZ" w:date="2021-09-04T14:47:00Z">
            <w:r>
              <w:rPr>
                <w:noProof/>
                <w:webHidden/>
              </w:rPr>
              <w:t>111</w:t>
            </w:r>
            <w:r>
              <w:rPr>
                <w:noProof/>
                <w:webHidden/>
              </w:rPr>
              <w:fldChar w:fldCharType="end"/>
            </w:r>
            <w:r w:rsidRPr="00712DFA">
              <w:rPr>
                <w:rStyle w:val="Hipervnculo"/>
                <w:noProof/>
              </w:rPr>
              <w:fldChar w:fldCharType="end"/>
            </w:r>
          </w:ins>
        </w:p>
        <w:p w14:paraId="2C314C78" w14:textId="66996498" w:rsidR="003E5AE5" w:rsidRDefault="003E5AE5">
          <w:pPr>
            <w:pStyle w:val="TDC1"/>
            <w:tabs>
              <w:tab w:val="left" w:pos="442"/>
              <w:tab w:val="right" w:leader="dot" w:pos="8494"/>
            </w:tabs>
            <w:rPr>
              <w:ins w:id="444" w:author="JORGE CONTRERAS ORTIZ" w:date="2021-09-04T14:47:00Z"/>
              <w:rFonts w:asciiTheme="minorHAnsi" w:eastAsiaTheme="minorEastAsia" w:hAnsiTheme="minorHAnsi" w:cstheme="minorBidi"/>
              <w:noProof/>
              <w:lang w:eastAsia="es-ES"/>
            </w:rPr>
          </w:pPr>
          <w:ins w:id="445" w:author="JORGE CONTRERAS ORTIZ" w:date="2021-09-04T14:47:00Z">
            <w:r w:rsidRPr="00712DFA">
              <w:rPr>
                <w:rStyle w:val="Hipervnculo"/>
                <w:noProof/>
              </w:rPr>
              <w:fldChar w:fldCharType="begin"/>
            </w:r>
            <w:r w:rsidRPr="00712DFA">
              <w:rPr>
                <w:rStyle w:val="Hipervnculo"/>
                <w:noProof/>
              </w:rPr>
              <w:instrText xml:space="preserve"> </w:instrText>
            </w:r>
            <w:r>
              <w:rPr>
                <w:noProof/>
              </w:rPr>
              <w:instrText>HYPERLINK \l "_Toc81659758"</w:instrText>
            </w:r>
            <w:r w:rsidRPr="00712DFA">
              <w:rPr>
                <w:rStyle w:val="Hipervnculo"/>
                <w:noProof/>
              </w:rPr>
              <w:instrText xml:space="preserve"> </w:instrText>
            </w:r>
            <w:r w:rsidRPr="00712DFA">
              <w:rPr>
                <w:rStyle w:val="Hipervnculo"/>
                <w:noProof/>
              </w:rPr>
              <w:fldChar w:fldCharType="separate"/>
            </w:r>
            <w:r w:rsidRPr="00712DFA">
              <w:rPr>
                <w:rStyle w:val="Hipervnculo"/>
                <w:noProof/>
              </w:rPr>
              <w:t>7.</w:t>
            </w:r>
            <w:r>
              <w:rPr>
                <w:rFonts w:asciiTheme="minorHAnsi" w:eastAsiaTheme="minorEastAsia" w:hAnsiTheme="minorHAnsi" w:cstheme="minorBidi"/>
                <w:noProof/>
                <w:lang w:eastAsia="es-ES"/>
              </w:rPr>
              <w:tab/>
            </w:r>
            <w:r w:rsidRPr="00712DFA">
              <w:rPr>
                <w:rStyle w:val="Hipervnculo"/>
                <w:noProof/>
              </w:rPr>
              <w:t>BIBLIOGRAFÍA</w:t>
            </w:r>
            <w:r>
              <w:rPr>
                <w:noProof/>
                <w:webHidden/>
              </w:rPr>
              <w:tab/>
            </w:r>
            <w:r>
              <w:rPr>
                <w:noProof/>
                <w:webHidden/>
              </w:rPr>
              <w:fldChar w:fldCharType="begin"/>
            </w:r>
            <w:r>
              <w:rPr>
                <w:noProof/>
                <w:webHidden/>
              </w:rPr>
              <w:instrText xml:space="preserve"> PAGEREF _Toc81659758 \h </w:instrText>
            </w:r>
          </w:ins>
          <w:r>
            <w:rPr>
              <w:noProof/>
              <w:webHidden/>
            </w:rPr>
          </w:r>
          <w:r>
            <w:rPr>
              <w:noProof/>
              <w:webHidden/>
            </w:rPr>
            <w:fldChar w:fldCharType="separate"/>
          </w:r>
          <w:ins w:id="446" w:author="JORGE CONTRERAS ORTIZ" w:date="2021-09-04T14:47:00Z">
            <w:r>
              <w:rPr>
                <w:noProof/>
                <w:webHidden/>
              </w:rPr>
              <w:t>113</w:t>
            </w:r>
            <w:r>
              <w:rPr>
                <w:noProof/>
                <w:webHidden/>
              </w:rPr>
              <w:fldChar w:fldCharType="end"/>
            </w:r>
            <w:r w:rsidRPr="00712DFA">
              <w:rPr>
                <w:rStyle w:val="Hipervnculo"/>
                <w:noProof/>
              </w:rPr>
              <w:fldChar w:fldCharType="end"/>
            </w:r>
          </w:ins>
        </w:p>
        <w:p w14:paraId="617DD2C7" w14:textId="7A4F551B" w:rsidR="00F21168" w:rsidDel="005B42F0" w:rsidRDefault="00F21168">
          <w:pPr>
            <w:pStyle w:val="TDC1"/>
            <w:tabs>
              <w:tab w:val="right" w:leader="dot" w:pos="8494"/>
            </w:tabs>
            <w:rPr>
              <w:del w:id="447" w:author="JORGE CONTRERAS ORTIZ" w:date="2021-09-04T09:26:00Z"/>
              <w:rFonts w:asciiTheme="minorHAnsi" w:eastAsiaTheme="minorEastAsia" w:hAnsiTheme="minorHAnsi" w:cstheme="minorBidi"/>
              <w:noProof/>
              <w:lang w:eastAsia="es-ES"/>
            </w:rPr>
          </w:pPr>
          <w:del w:id="448" w:author="JORGE CONTRERAS ORTIZ" w:date="2021-09-04T09:26:00Z">
            <w:r w:rsidRPr="005B42F0" w:rsidDel="005B42F0">
              <w:rPr>
                <w:rPrChange w:id="449" w:author="JORGE CONTRERAS ORTIZ" w:date="2021-09-04T09:26:00Z">
                  <w:rPr>
                    <w:rStyle w:val="Hipervnculo"/>
                    <w:noProof/>
                  </w:rPr>
                </w:rPrChange>
              </w:rPr>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450" w:author="JORGE CONTRERAS ORTIZ" w:date="2021-09-04T09:26:00Z"/>
              <w:rFonts w:asciiTheme="minorHAnsi" w:eastAsiaTheme="minorEastAsia" w:hAnsiTheme="minorHAnsi" w:cstheme="minorBidi"/>
              <w:noProof/>
              <w:lang w:eastAsia="es-ES"/>
            </w:rPr>
          </w:pPr>
          <w:del w:id="451" w:author="JORGE CONTRERAS ORTIZ" w:date="2021-09-04T09:26:00Z">
            <w:r w:rsidRPr="005B42F0" w:rsidDel="005B42F0">
              <w:rPr>
                <w:rPrChange w:id="452"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453" w:author="JORGE CONTRERAS ORTIZ" w:date="2021-09-04T09:26:00Z"/>
              <w:rFonts w:asciiTheme="minorHAnsi" w:eastAsiaTheme="minorEastAsia" w:hAnsiTheme="minorHAnsi" w:cstheme="minorBidi"/>
              <w:noProof/>
              <w:lang w:eastAsia="es-ES"/>
            </w:rPr>
          </w:pPr>
          <w:del w:id="454" w:author="JORGE CONTRERAS ORTIZ" w:date="2021-09-04T09:26:00Z">
            <w:r w:rsidRPr="005B42F0" w:rsidDel="005B42F0">
              <w:rPr>
                <w:rPrChange w:id="455"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456" w:author="JORGE CONTRERAS ORTIZ" w:date="2021-09-04T09:26:00Z"/>
              <w:rFonts w:asciiTheme="minorHAnsi" w:eastAsiaTheme="minorEastAsia" w:hAnsiTheme="minorHAnsi" w:cstheme="minorBidi"/>
              <w:noProof/>
              <w:lang w:eastAsia="es-ES"/>
            </w:rPr>
          </w:pPr>
          <w:del w:id="457" w:author="JORGE CONTRERAS ORTIZ" w:date="2021-09-04T09:26:00Z">
            <w:r w:rsidRPr="005B42F0" w:rsidDel="005B42F0">
              <w:rPr>
                <w:rPrChange w:id="458"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459" w:author="JORGE CONTRERAS ORTIZ" w:date="2021-09-04T09:26:00Z"/>
              <w:rFonts w:asciiTheme="minorHAnsi" w:eastAsiaTheme="minorEastAsia" w:hAnsiTheme="minorHAnsi" w:cstheme="minorBidi"/>
              <w:noProof/>
              <w:lang w:eastAsia="es-ES"/>
            </w:rPr>
          </w:pPr>
          <w:del w:id="460" w:author="JORGE CONTRERAS ORTIZ" w:date="2021-09-04T09:26:00Z">
            <w:r w:rsidRPr="005B42F0" w:rsidDel="005B42F0">
              <w:rPr>
                <w:rPrChange w:id="461"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462" w:author="JORGE CONTRERAS ORTIZ" w:date="2021-09-04T09:26:00Z"/>
              <w:rFonts w:asciiTheme="minorHAnsi" w:eastAsiaTheme="minorEastAsia" w:hAnsiTheme="minorHAnsi" w:cstheme="minorBidi"/>
              <w:noProof/>
              <w:lang w:eastAsia="es-ES"/>
            </w:rPr>
          </w:pPr>
          <w:del w:id="463" w:author="JORGE CONTRERAS ORTIZ" w:date="2021-09-04T09:26:00Z">
            <w:r w:rsidRPr="005B42F0" w:rsidDel="005B42F0">
              <w:rPr>
                <w:rPrChange w:id="464"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465" w:author="JORGE CONTRERAS ORTIZ" w:date="2021-09-04T09:26:00Z"/>
              <w:rFonts w:asciiTheme="minorHAnsi" w:eastAsiaTheme="minorEastAsia" w:hAnsiTheme="minorHAnsi" w:cstheme="minorBidi"/>
              <w:noProof/>
              <w:lang w:eastAsia="es-ES"/>
            </w:rPr>
          </w:pPr>
          <w:del w:id="466" w:author="JORGE CONTRERAS ORTIZ" w:date="2021-09-04T09:26:00Z">
            <w:r w:rsidRPr="005B42F0" w:rsidDel="005B42F0">
              <w:rPr>
                <w:rPrChange w:id="467"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468" w:author="JORGE CONTRERAS ORTIZ" w:date="2021-09-04T09:26:00Z"/>
              <w:rFonts w:asciiTheme="minorHAnsi" w:eastAsiaTheme="minorEastAsia" w:hAnsiTheme="minorHAnsi" w:cstheme="minorBidi"/>
              <w:noProof/>
              <w:lang w:eastAsia="es-ES"/>
            </w:rPr>
          </w:pPr>
          <w:del w:id="469" w:author="JORGE CONTRERAS ORTIZ" w:date="2021-09-04T09:26:00Z">
            <w:r w:rsidRPr="005B42F0" w:rsidDel="005B42F0">
              <w:rPr>
                <w:rPrChange w:id="470"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471" w:author="JORGE CONTRERAS ORTIZ" w:date="2021-09-04T09:26:00Z"/>
              <w:rFonts w:asciiTheme="minorHAnsi" w:eastAsiaTheme="minorEastAsia" w:hAnsiTheme="minorHAnsi" w:cstheme="minorBidi"/>
              <w:noProof/>
              <w:lang w:eastAsia="es-ES"/>
            </w:rPr>
          </w:pPr>
          <w:del w:id="472" w:author="JORGE CONTRERAS ORTIZ" w:date="2021-09-04T09:26:00Z">
            <w:r w:rsidRPr="005B42F0" w:rsidDel="005B42F0">
              <w:rPr>
                <w:rPrChange w:id="473"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rPrChange w:id="474"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475" w:author="JORGE CONTRERAS ORTIZ" w:date="2021-09-04T09:26:00Z"/>
              <w:rFonts w:asciiTheme="minorHAnsi" w:eastAsiaTheme="minorEastAsia" w:hAnsiTheme="minorHAnsi" w:cstheme="minorBidi"/>
              <w:noProof/>
              <w:lang w:eastAsia="es-ES"/>
            </w:rPr>
          </w:pPr>
          <w:del w:id="476" w:author="JORGE CONTRERAS ORTIZ" w:date="2021-09-04T09:26:00Z">
            <w:r w:rsidRPr="005B42F0" w:rsidDel="005B42F0">
              <w:rPr>
                <w:rPrChange w:id="477"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rPrChange w:id="478"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479" w:author="JORGE CONTRERAS ORTIZ" w:date="2021-09-04T09:26:00Z"/>
              <w:rFonts w:asciiTheme="minorHAnsi" w:eastAsiaTheme="minorEastAsia" w:hAnsiTheme="minorHAnsi" w:cstheme="minorBidi"/>
              <w:noProof/>
              <w:lang w:eastAsia="es-ES"/>
            </w:rPr>
          </w:pPr>
          <w:del w:id="480" w:author="JORGE CONTRERAS ORTIZ" w:date="2021-09-04T09:26:00Z">
            <w:r w:rsidRPr="005B42F0" w:rsidDel="005B42F0">
              <w:rPr>
                <w:rPrChange w:id="481"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rPrChange w:id="482"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483" w:author="JORGE CONTRERAS ORTIZ" w:date="2021-09-04T09:26:00Z"/>
              <w:rFonts w:asciiTheme="minorHAnsi" w:hAnsiTheme="minorHAnsi" w:cstheme="minorBidi"/>
              <w:noProof/>
            </w:rPr>
          </w:pPr>
          <w:del w:id="484" w:author="JORGE CONTRERAS ORTIZ" w:date="2021-09-04T09:26:00Z">
            <w:r w:rsidRPr="005B42F0" w:rsidDel="005B42F0">
              <w:rPr>
                <w:rPrChange w:id="485"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rPrChange w:id="486"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487" w:author="JORGE CONTRERAS ORTIZ" w:date="2021-09-04T09:26:00Z"/>
              <w:rFonts w:asciiTheme="minorHAnsi" w:hAnsiTheme="minorHAnsi" w:cstheme="minorBidi"/>
              <w:noProof/>
            </w:rPr>
          </w:pPr>
          <w:del w:id="488" w:author="JORGE CONTRERAS ORTIZ" w:date="2021-09-04T09:26:00Z">
            <w:r w:rsidRPr="005B42F0" w:rsidDel="005B42F0">
              <w:rPr>
                <w:rPrChange w:id="489"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rPrChange w:id="490"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491" w:author="JORGE CONTRERAS ORTIZ" w:date="2021-09-04T09:26:00Z"/>
              <w:rFonts w:asciiTheme="minorHAnsi" w:eastAsiaTheme="minorEastAsia" w:hAnsiTheme="minorHAnsi" w:cstheme="minorBidi"/>
              <w:noProof/>
              <w:lang w:eastAsia="es-ES"/>
            </w:rPr>
          </w:pPr>
          <w:del w:id="492" w:author="JORGE CONTRERAS ORTIZ" w:date="2021-09-04T09:26:00Z">
            <w:r w:rsidRPr="005B42F0" w:rsidDel="005B42F0">
              <w:rPr>
                <w:rPrChange w:id="493"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rPrChange w:id="494"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495" w:author="JORGE CONTRERAS ORTIZ" w:date="2021-09-04T09:26:00Z"/>
              <w:rFonts w:asciiTheme="minorHAnsi" w:eastAsiaTheme="minorEastAsia" w:hAnsiTheme="minorHAnsi" w:cstheme="minorBidi"/>
              <w:noProof/>
              <w:lang w:eastAsia="es-ES"/>
            </w:rPr>
          </w:pPr>
          <w:del w:id="496" w:author="JORGE CONTRERAS ORTIZ" w:date="2021-09-04T09:26:00Z">
            <w:r w:rsidRPr="005B42F0" w:rsidDel="005B42F0">
              <w:rPr>
                <w:rPrChange w:id="497"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rPrChange w:id="498"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499" w:author="JORGE CONTRERAS ORTIZ" w:date="2021-09-04T09:26:00Z"/>
              <w:rFonts w:asciiTheme="minorHAnsi" w:eastAsiaTheme="minorEastAsia" w:hAnsiTheme="minorHAnsi" w:cstheme="minorBidi"/>
              <w:noProof/>
              <w:lang w:eastAsia="es-ES"/>
            </w:rPr>
          </w:pPr>
          <w:del w:id="500" w:author="JORGE CONTRERAS ORTIZ" w:date="2021-09-04T09:26:00Z">
            <w:r w:rsidRPr="005B42F0" w:rsidDel="005B42F0">
              <w:rPr>
                <w:rPrChange w:id="501"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rPrChange w:id="502"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503" w:author="JORGE CONTRERAS ORTIZ" w:date="2021-09-04T09:26:00Z"/>
              <w:rFonts w:asciiTheme="minorHAnsi" w:eastAsiaTheme="minorEastAsia" w:hAnsiTheme="minorHAnsi" w:cstheme="minorBidi"/>
              <w:noProof/>
              <w:lang w:eastAsia="es-ES"/>
            </w:rPr>
          </w:pPr>
          <w:del w:id="504" w:author="JORGE CONTRERAS ORTIZ" w:date="2021-09-04T09:26:00Z">
            <w:r w:rsidRPr="005B42F0" w:rsidDel="005B42F0">
              <w:rPr>
                <w:rPrChange w:id="505"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rPrChange w:id="506"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507" w:author="JORGE CONTRERAS ORTIZ" w:date="2021-09-04T09:26:00Z"/>
              <w:rFonts w:asciiTheme="minorHAnsi" w:eastAsiaTheme="minorEastAsia" w:hAnsiTheme="minorHAnsi" w:cstheme="minorBidi"/>
              <w:noProof/>
              <w:lang w:eastAsia="es-ES"/>
            </w:rPr>
          </w:pPr>
          <w:del w:id="508" w:author="JORGE CONTRERAS ORTIZ" w:date="2021-09-04T09:26:00Z">
            <w:r w:rsidRPr="005B42F0" w:rsidDel="005B42F0">
              <w:rPr>
                <w:rPrChange w:id="509"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rPrChange w:id="510"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511" w:author="JORGE CONTRERAS ORTIZ" w:date="2021-09-04T09:26:00Z"/>
              <w:rFonts w:asciiTheme="minorHAnsi" w:hAnsiTheme="minorHAnsi" w:cstheme="minorBidi"/>
              <w:noProof/>
            </w:rPr>
          </w:pPr>
          <w:del w:id="512" w:author="JORGE CONTRERAS ORTIZ" w:date="2021-09-04T09:26:00Z">
            <w:r w:rsidRPr="005B42F0" w:rsidDel="005B42F0">
              <w:rPr>
                <w:rPrChange w:id="513"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rPrChange w:id="514"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515" w:author="JORGE CONTRERAS ORTIZ" w:date="2021-09-04T09:26:00Z"/>
              <w:rFonts w:asciiTheme="minorHAnsi" w:hAnsiTheme="minorHAnsi" w:cstheme="minorBidi"/>
              <w:noProof/>
            </w:rPr>
          </w:pPr>
          <w:del w:id="516" w:author="JORGE CONTRERAS ORTIZ" w:date="2021-09-04T09:26:00Z">
            <w:r w:rsidRPr="005B42F0" w:rsidDel="005B42F0">
              <w:rPr>
                <w:rPrChange w:id="517"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rPrChange w:id="518"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519" w:author="JORGE CONTRERAS ORTIZ" w:date="2021-09-04T09:26:00Z"/>
              <w:rFonts w:asciiTheme="minorHAnsi" w:eastAsiaTheme="minorEastAsia" w:hAnsiTheme="minorHAnsi" w:cstheme="minorBidi"/>
              <w:noProof/>
              <w:lang w:eastAsia="es-ES"/>
            </w:rPr>
          </w:pPr>
          <w:del w:id="520" w:author="JORGE CONTRERAS ORTIZ" w:date="2021-09-04T09:26:00Z">
            <w:r w:rsidRPr="005B42F0" w:rsidDel="005B42F0">
              <w:rPr>
                <w:rPrChange w:id="521"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rPrChange w:id="522"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523" w:author="JORGE CONTRERAS ORTIZ" w:date="2021-09-04T09:26:00Z"/>
              <w:rFonts w:asciiTheme="minorHAnsi" w:eastAsiaTheme="minorEastAsia" w:hAnsiTheme="minorHAnsi" w:cstheme="minorBidi"/>
              <w:noProof/>
              <w:lang w:eastAsia="es-ES"/>
            </w:rPr>
          </w:pPr>
          <w:del w:id="524" w:author="JORGE CONTRERAS ORTIZ" w:date="2021-09-04T09:26:00Z">
            <w:r w:rsidRPr="005B42F0" w:rsidDel="005B42F0">
              <w:rPr>
                <w:rPrChange w:id="525"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rPrChange w:id="526"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527" w:author="JORGE CONTRERAS ORTIZ" w:date="2021-09-04T09:26:00Z"/>
              <w:rFonts w:asciiTheme="minorHAnsi" w:eastAsiaTheme="minorEastAsia" w:hAnsiTheme="minorHAnsi" w:cstheme="minorBidi"/>
              <w:noProof/>
              <w:lang w:eastAsia="es-ES"/>
            </w:rPr>
          </w:pPr>
          <w:del w:id="528" w:author="JORGE CONTRERAS ORTIZ" w:date="2021-09-04T09:26:00Z">
            <w:r w:rsidRPr="005B42F0" w:rsidDel="005B42F0">
              <w:rPr>
                <w:rPrChange w:id="529"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rPrChange w:id="530"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531" w:author="JORGE CONTRERAS ORTIZ" w:date="2021-09-04T09:26:00Z"/>
              <w:rFonts w:asciiTheme="minorHAnsi" w:eastAsiaTheme="minorEastAsia" w:hAnsiTheme="minorHAnsi" w:cstheme="minorBidi"/>
              <w:noProof/>
              <w:lang w:eastAsia="es-ES"/>
            </w:rPr>
          </w:pPr>
          <w:del w:id="532" w:author="JORGE CONTRERAS ORTIZ" w:date="2021-09-04T09:26:00Z">
            <w:r w:rsidRPr="005B42F0" w:rsidDel="005B42F0">
              <w:rPr>
                <w:rPrChange w:id="533"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rPrChange w:id="534"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535" w:author="JORGE CONTRERAS ORTIZ" w:date="2021-09-04T09:26:00Z"/>
              <w:rFonts w:asciiTheme="minorHAnsi" w:eastAsiaTheme="minorEastAsia" w:hAnsiTheme="minorHAnsi" w:cstheme="minorBidi"/>
              <w:noProof/>
              <w:lang w:eastAsia="es-ES"/>
            </w:rPr>
          </w:pPr>
          <w:del w:id="536" w:author="JORGE CONTRERAS ORTIZ" w:date="2021-09-04T09:26:00Z">
            <w:r w:rsidRPr="005B42F0" w:rsidDel="005B42F0">
              <w:rPr>
                <w:rPrChange w:id="537"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rPrChange w:id="538"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539" w:author="JORGE CONTRERAS ORTIZ" w:date="2021-09-04T09:26:00Z"/>
              <w:rFonts w:asciiTheme="minorHAnsi" w:hAnsiTheme="minorHAnsi" w:cstheme="minorBidi"/>
              <w:noProof/>
            </w:rPr>
          </w:pPr>
          <w:del w:id="540" w:author="JORGE CONTRERAS ORTIZ" w:date="2021-09-04T09:26:00Z">
            <w:r w:rsidRPr="005B42F0" w:rsidDel="005B42F0">
              <w:rPr>
                <w:rPrChange w:id="541"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rPrChange w:id="542"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543" w:author="JORGE CONTRERAS ORTIZ" w:date="2021-09-04T09:26:00Z"/>
              <w:rFonts w:asciiTheme="minorHAnsi" w:hAnsiTheme="minorHAnsi" w:cstheme="minorBidi"/>
              <w:noProof/>
            </w:rPr>
          </w:pPr>
          <w:del w:id="544" w:author="JORGE CONTRERAS ORTIZ" w:date="2021-09-04T09:26:00Z">
            <w:r w:rsidRPr="005B42F0" w:rsidDel="005B42F0">
              <w:rPr>
                <w:rPrChange w:id="545"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rPrChange w:id="546"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547" w:author="JORGE CONTRERAS ORTIZ" w:date="2021-09-04T09:26:00Z"/>
              <w:rFonts w:asciiTheme="minorHAnsi" w:hAnsiTheme="minorHAnsi" w:cstheme="minorBidi"/>
              <w:noProof/>
            </w:rPr>
          </w:pPr>
          <w:del w:id="548" w:author="JORGE CONTRERAS ORTIZ" w:date="2021-09-04T09:26:00Z">
            <w:r w:rsidRPr="005B42F0" w:rsidDel="005B42F0">
              <w:rPr>
                <w:rPrChange w:id="549"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rPrChange w:id="550"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551" w:author="JORGE CONTRERAS ORTIZ" w:date="2021-09-04T09:26:00Z"/>
              <w:rFonts w:asciiTheme="minorHAnsi" w:eastAsiaTheme="minorEastAsia" w:hAnsiTheme="minorHAnsi" w:cstheme="minorBidi"/>
              <w:noProof/>
              <w:lang w:eastAsia="es-ES"/>
            </w:rPr>
          </w:pPr>
          <w:del w:id="552" w:author="JORGE CONTRERAS ORTIZ" w:date="2021-09-04T09:26:00Z">
            <w:r w:rsidRPr="005B42F0" w:rsidDel="005B42F0">
              <w:rPr>
                <w:rPrChange w:id="553"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rPrChange w:id="554"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555" w:author="JORGE CONTRERAS ORTIZ" w:date="2021-09-04T09:26:00Z"/>
              <w:rFonts w:asciiTheme="minorHAnsi" w:eastAsiaTheme="minorEastAsia" w:hAnsiTheme="minorHAnsi" w:cstheme="minorBidi"/>
              <w:noProof/>
              <w:lang w:eastAsia="es-ES"/>
            </w:rPr>
          </w:pPr>
          <w:del w:id="556" w:author="JORGE CONTRERAS ORTIZ" w:date="2021-09-04T09:26:00Z">
            <w:r w:rsidRPr="005B42F0" w:rsidDel="005B42F0">
              <w:rPr>
                <w:rPrChange w:id="557"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rPrChange w:id="558"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559" w:author="JORGE CONTRERAS ORTIZ" w:date="2021-09-04T09:26:00Z"/>
              <w:rFonts w:asciiTheme="minorHAnsi" w:eastAsiaTheme="minorEastAsia" w:hAnsiTheme="minorHAnsi" w:cstheme="minorBidi"/>
              <w:noProof/>
              <w:lang w:eastAsia="es-ES"/>
            </w:rPr>
          </w:pPr>
          <w:del w:id="560" w:author="JORGE CONTRERAS ORTIZ" w:date="2021-09-04T09:26:00Z">
            <w:r w:rsidRPr="005B42F0" w:rsidDel="005B42F0">
              <w:rPr>
                <w:rPrChange w:id="561"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rPrChange w:id="562"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563" w:author="JORGE CONTRERAS ORTIZ" w:date="2021-09-04T09:26:00Z"/>
              <w:rFonts w:asciiTheme="minorHAnsi" w:eastAsiaTheme="minorEastAsia" w:hAnsiTheme="minorHAnsi" w:cstheme="minorBidi"/>
              <w:noProof/>
              <w:lang w:eastAsia="es-ES"/>
            </w:rPr>
          </w:pPr>
          <w:del w:id="564" w:author="JORGE CONTRERAS ORTIZ" w:date="2021-09-04T09:26:00Z">
            <w:r w:rsidRPr="005B42F0" w:rsidDel="005B42F0">
              <w:rPr>
                <w:rPrChange w:id="565"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rPrChange w:id="566"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567" w:author="JORGE CONTRERAS ORTIZ" w:date="2021-09-04T09:26:00Z"/>
              <w:rFonts w:asciiTheme="minorHAnsi" w:hAnsiTheme="minorHAnsi" w:cstheme="minorBidi"/>
              <w:noProof/>
            </w:rPr>
          </w:pPr>
          <w:del w:id="568" w:author="JORGE CONTRERAS ORTIZ" w:date="2021-09-04T09:26:00Z">
            <w:r w:rsidRPr="005B42F0" w:rsidDel="005B42F0">
              <w:rPr>
                <w:rPrChange w:id="569"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rPrChange w:id="570"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571" w:author="JORGE CONTRERAS ORTIZ" w:date="2021-09-04T09:26:00Z"/>
              <w:rFonts w:asciiTheme="minorHAnsi" w:hAnsiTheme="minorHAnsi" w:cstheme="minorBidi"/>
              <w:noProof/>
            </w:rPr>
          </w:pPr>
          <w:del w:id="572" w:author="JORGE CONTRERAS ORTIZ" w:date="2021-09-04T09:26:00Z">
            <w:r w:rsidRPr="005B42F0" w:rsidDel="005B42F0">
              <w:rPr>
                <w:rPrChange w:id="573"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rPrChange w:id="574"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575" w:author="JORGE CONTRERAS ORTIZ" w:date="2021-09-04T09:26:00Z"/>
              <w:rFonts w:asciiTheme="minorHAnsi" w:eastAsiaTheme="minorEastAsia" w:hAnsiTheme="minorHAnsi" w:cstheme="minorBidi"/>
              <w:noProof/>
              <w:lang w:eastAsia="es-ES"/>
            </w:rPr>
          </w:pPr>
          <w:del w:id="576" w:author="JORGE CONTRERAS ORTIZ" w:date="2021-09-04T09:26:00Z">
            <w:r w:rsidRPr="005B42F0" w:rsidDel="005B42F0">
              <w:rPr>
                <w:rPrChange w:id="577"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rPrChange w:id="578"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579" w:author="JORGE CONTRERAS ORTIZ" w:date="2021-09-04T09:26:00Z"/>
              <w:rFonts w:asciiTheme="minorHAnsi" w:eastAsiaTheme="minorEastAsia" w:hAnsiTheme="minorHAnsi" w:cstheme="minorBidi"/>
              <w:noProof/>
              <w:lang w:eastAsia="es-ES"/>
            </w:rPr>
          </w:pPr>
          <w:del w:id="580" w:author="JORGE CONTRERAS ORTIZ" w:date="2021-09-04T09:26:00Z">
            <w:r w:rsidRPr="005B42F0" w:rsidDel="005B42F0">
              <w:rPr>
                <w:rPrChange w:id="581"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rPrChange w:id="582"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583" w:author="JORGE CONTRERAS ORTIZ" w:date="2021-09-04T09:26:00Z"/>
              <w:rFonts w:asciiTheme="minorHAnsi" w:eastAsiaTheme="minorEastAsia" w:hAnsiTheme="minorHAnsi" w:cstheme="minorBidi"/>
              <w:noProof/>
              <w:lang w:eastAsia="es-ES"/>
            </w:rPr>
          </w:pPr>
          <w:del w:id="584" w:author="JORGE CONTRERAS ORTIZ" w:date="2021-09-04T09:26:00Z">
            <w:r w:rsidRPr="005B42F0" w:rsidDel="005B42F0">
              <w:rPr>
                <w:rPrChange w:id="585"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rPrChange w:id="586"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587" w:author="JORGE CONTRERAS ORTIZ" w:date="2021-09-04T09:26:00Z"/>
              <w:rFonts w:asciiTheme="minorHAnsi" w:eastAsiaTheme="minorEastAsia" w:hAnsiTheme="minorHAnsi" w:cstheme="minorBidi"/>
              <w:noProof/>
              <w:lang w:eastAsia="es-ES"/>
            </w:rPr>
          </w:pPr>
          <w:del w:id="588" w:author="JORGE CONTRERAS ORTIZ" w:date="2021-09-04T09:26:00Z">
            <w:r w:rsidRPr="005B42F0" w:rsidDel="005B42F0">
              <w:rPr>
                <w:rPrChange w:id="589"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rPrChange w:id="590"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591" w:author="JORGE CONTRERAS ORTIZ" w:date="2021-09-04T09:26:00Z"/>
              <w:rFonts w:asciiTheme="minorHAnsi" w:hAnsiTheme="minorHAnsi" w:cstheme="minorBidi"/>
              <w:noProof/>
            </w:rPr>
          </w:pPr>
          <w:del w:id="592" w:author="JORGE CONTRERAS ORTIZ" w:date="2021-09-04T09:26:00Z">
            <w:r w:rsidRPr="005B42F0" w:rsidDel="005B42F0">
              <w:rPr>
                <w:rPrChange w:id="593"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rPrChange w:id="594"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595" w:author="JORGE CONTRERAS ORTIZ" w:date="2021-09-04T09:26:00Z"/>
              <w:rFonts w:asciiTheme="minorHAnsi" w:hAnsiTheme="minorHAnsi" w:cstheme="minorBidi"/>
              <w:noProof/>
            </w:rPr>
          </w:pPr>
          <w:del w:id="596" w:author="JORGE CONTRERAS ORTIZ" w:date="2021-09-04T09:26:00Z">
            <w:r w:rsidRPr="005B42F0" w:rsidDel="005B42F0">
              <w:rPr>
                <w:rPrChange w:id="597"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rPrChange w:id="598"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599" w:author="JORGE CONTRERAS ORTIZ" w:date="2021-09-04T09:26:00Z"/>
              <w:rFonts w:asciiTheme="minorHAnsi" w:hAnsiTheme="minorHAnsi" w:cstheme="minorBidi"/>
              <w:noProof/>
            </w:rPr>
          </w:pPr>
          <w:del w:id="600" w:author="JORGE CONTRERAS ORTIZ" w:date="2021-09-04T09:26:00Z">
            <w:r w:rsidRPr="005B42F0" w:rsidDel="005B42F0">
              <w:rPr>
                <w:rPrChange w:id="601"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rPrChange w:id="602"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603" w:author="JORGE CONTRERAS ORTIZ" w:date="2021-09-04T09:26:00Z"/>
              <w:rFonts w:asciiTheme="minorHAnsi" w:eastAsiaTheme="minorEastAsia" w:hAnsiTheme="minorHAnsi" w:cstheme="minorBidi"/>
              <w:noProof/>
              <w:lang w:eastAsia="es-ES"/>
            </w:rPr>
          </w:pPr>
          <w:del w:id="604" w:author="JORGE CONTRERAS ORTIZ" w:date="2021-09-04T09:26:00Z">
            <w:r w:rsidRPr="005B42F0" w:rsidDel="005B42F0">
              <w:rPr>
                <w:rPrChange w:id="605"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rPrChange w:id="606"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607" w:author="JORGE CONTRERAS ORTIZ" w:date="2021-09-04T09:26:00Z"/>
              <w:rFonts w:asciiTheme="minorHAnsi" w:eastAsiaTheme="minorEastAsia" w:hAnsiTheme="minorHAnsi" w:cstheme="minorBidi"/>
              <w:noProof/>
              <w:lang w:eastAsia="es-ES"/>
            </w:rPr>
          </w:pPr>
          <w:del w:id="608" w:author="JORGE CONTRERAS ORTIZ" w:date="2021-09-04T09:26:00Z">
            <w:r w:rsidRPr="005B42F0" w:rsidDel="005B42F0">
              <w:rPr>
                <w:rPrChange w:id="609"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rPrChange w:id="610"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611" w:author="JORGE CONTRERAS ORTIZ" w:date="2021-09-04T09:26:00Z"/>
              <w:rFonts w:asciiTheme="minorHAnsi" w:eastAsiaTheme="minorEastAsia" w:hAnsiTheme="minorHAnsi" w:cstheme="minorBidi"/>
              <w:noProof/>
              <w:lang w:eastAsia="es-ES"/>
            </w:rPr>
          </w:pPr>
          <w:del w:id="612" w:author="JORGE CONTRERAS ORTIZ" w:date="2021-09-04T09:26:00Z">
            <w:r w:rsidRPr="005B42F0" w:rsidDel="005B42F0">
              <w:rPr>
                <w:rPrChange w:id="613"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rPrChange w:id="614"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615" w:author="JORGE CONTRERAS ORTIZ" w:date="2021-09-04T09:26:00Z"/>
              <w:rFonts w:asciiTheme="minorHAnsi" w:eastAsiaTheme="minorEastAsia" w:hAnsiTheme="minorHAnsi" w:cstheme="minorBidi"/>
              <w:noProof/>
              <w:lang w:eastAsia="es-ES"/>
            </w:rPr>
          </w:pPr>
          <w:del w:id="616" w:author="JORGE CONTRERAS ORTIZ" w:date="2021-09-04T09:26:00Z">
            <w:r w:rsidRPr="005B42F0" w:rsidDel="005B42F0">
              <w:rPr>
                <w:rPrChange w:id="617"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rPrChange w:id="618"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619" w:author="JORGE CONTRERAS ORTIZ" w:date="2021-09-04T09:26:00Z"/>
              <w:rFonts w:asciiTheme="minorHAnsi" w:eastAsiaTheme="minorEastAsia" w:hAnsiTheme="minorHAnsi" w:cstheme="minorBidi"/>
              <w:noProof/>
              <w:lang w:eastAsia="es-ES"/>
            </w:rPr>
          </w:pPr>
          <w:del w:id="620" w:author="JORGE CONTRERAS ORTIZ" w:date="2021-09-04T09:26:00Z">
            <w:r w:rsidRPr="005B42F0" w:rsidDel="005B42F0">
              <w:rPr>
                <w:rPrChange w:id="621"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rPrChange w:id="622"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623" w:author="JORGE CONTRERAS ORTIZ" w:date="2021-09-04T09:26:00Z"/>
              <w:rFonts w:asciiTheme="minorHAnsi" w:eastAsiaTheme="minorEastAsia" w:hAnsiTheme="minorHAnsi" w:cstheme="minorBidi"/>
              <w:noProof/>
              <w:lang w:eastAsia="es-ES"/>
            </w:rPr>
          </w:pPr>
          <w:del w:id="624" w:author="JORGE CONTRERAS ORTIZ" w:date="2021-09-04T09:26:00Z">
            <w:r w:rsidRPr="005B42F0" w:rsidDel="005B42F0">
              <w:rPr>
                <w:rPrChange w:id="625"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rPrChange w:id="626"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627" w:author="JORGE CONTRERAS ORTIZ" w:date="2021-09-04T09:26:00Z"/>
              <w:rFonts w:asciiTheme="minorHAnsi" w:eastAsiaTheme="minorEastAsia" w:hAnsiTheme="minorHAnsi" w:cstheme="minorBidi"/>
              <w:noProof/>
              <w:lang w:eastAsia="es-ES"/>
            </w:rPr>
          </w:pPr>
          <w:del w:id="628" w:author="JORGE CONTRERAS ORTIZ" w:date="2021-09-04T09:26:00Z">
            <w:r w:rsidRPr="005B42F0" w:rsidDel="005B42F0">
              <w:rPr>
                <w:rPrChange w:id="629"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rPrChange w:id="630"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631" w:author="JORGE CONTRERAS ORTIZ" w:date="2021-09-04T09:26:00Z"/>
              <w:rFonts w:asciiTheme="minorHAnsi" w:eastAsiaTheme="minorEastAsia" w:hAnsiTheme="minorHAnsi" w:cstheme="minorBidi"/>
              <w:noProof/>
              <w:lang w:eastAsia="es-ES"/>
            </w:rPr>
          </w:pPr>
          <w:del w:id="632" w:author="JORGE CONTRERAS ORTIZ" w:date="2021-09-04T09:26:00Z">
            <w:r w:rsidRPr="005B42F0" w:rsidDel="005B42F0">
              <w:rPr>
                <w:rPrChange w:id="633"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rPrChange w:id="634"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rPrChange w:id="637"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rPrChange w:id="638"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639" w:author="JORGE CONTRERAS ORTIZ" w:date="2021-09-04T09:26:00Z"/>
              <w:rFonts w:asciiTheme="minorHAnsi" w:eastAsiaTheme="minorEastAsia" w:hAnsiTheme="minorHAnsi" w:cstheme="minorBidi"/>
              <w:noProof/>
              <w:lang w:eastAsia="es-ES"/>
            </w:rPr>
          </w:pPr>
          <w:del w:id="640" w:author="JORGE CONTRERAS ORTIZ" w:date="2021-09-04T09:26:00Z">
            <w:r w:rsidRPr="005B42F0" w:rsidDel="005B42F0">
              <w:rPr>
                <w:rPrChange w:id="641"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rPrChange w:id="642"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643" w:author="JORGE CONTRERAS ORTIZ" w:date="2021-09-04T09:26:00Z"/>
              <w:rFonts w:asciiTheme="minorHAnsi" w:eastAsiaTheme="minorEastAsia" w:hAnsiTheme="minorHAnsi" w:cstheme="minorBidi"/>
              <w:noProof/>
              <w:lang w:eastAsia="es-ES"/>
            </w:rPr>
          </w:pPr>
          <w:del w:id="644" w:author="JORGE CONTRERAS ORTIZ" w:date="2021-09-04T09:26:00Z">
            <w:r w:rsidRPr="005B42F0" w:rsidDel="005B42F0">
              <w:rPr>
                <w:rPrChange w:id="645"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rPrChange w:id="646"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647" w:author="JORGE CONTRERAS ORTIZ" w:date="2021-09-04T09:26:00Z"/>
              <w:rFonts w:asciiTheme="minorHAnsi" w:hAnsiTheme="minorHAnsi" w:cstheme="minorBidi"/>
              <w:noProof/>
            </w:rPr>
          </w:pPr>
          <w:del w:id="648" w:author="JORGE CONTRERAS ORTIZ" w:date="2021-09-04T09:26:00Z">
            <w:r w:rsidRPr="005B42F0" w:rsidDel="005B42F0">
              <w:rPr>
                <w:rPrChange w:id="649"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rPrChange w:id="650"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651" w:author="JORGE CONTRERAS ORTIZ" w:date="2021-09-04T09:26:00Z"/>
              <w:rFonts w:asciiTheme="minorHAnsi" w:hAnsiTheme="minorHAnsi" w:cstheme="minorBidi"/>
              <w:noProof/>
            </w:rPr>
          </w:pPr>
          <w:del w:id="652" w:author="JORGE CONTRERAS ORTIZ" w:date="2021-09-04T09:26:00Z">
            <w:r w:rsidRPr="005B42F0" w:rsidDel="005B42F0">
              <w:rPr>
                <w:rPrChange w:id="653"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rPrChange w:id="654"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655" w:author="JORGE CONTRERAS ORTIZ" w:date="2021-09-04T09:26:00Z"/>
              <w:rFonts w:asciiTheme="minorHAnsi" w:hAnsiTheme="minorHAnsi" w:cstheme="minorBidi"/>
              <w:noProof/>
            </w:rPr>
          </w:pPr>
          <w:del w:id="656" w:author="JORGE CONTRERAS ORTIZ" w:date="2021-09-04T09:26:00Z">
            <w:r w:rsidRPr="005B42F0" w:rsidDel="005B42F0">
              <w:rPr>
                <w:rPrChange w:id="657"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rPrChange w:id="658"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rPrChange w:id="661"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rPrChange w:id="662"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663" w:author="JORGE CONTRERAS ORTIZ" w:date="2021-09-04T09:26:00Z"/>
              <w:rFonts w:asciiTheme="minorHAnsi" w:hAnsiTheme="minorHAnsi" w:cstheme="minorBidi"/>
              <w:noProof/>
            </w:rPr>
          </w:pPr>
          <w:del w:id="664" w:author="JORGE CONTRERAS ORTIZ" w:date="2021-09-04T09:26:00Z">
            <w:r w:rsidRPr="005B42F0" w:rsidDel="005B42F0">
              <w:rPr>
                <w:rPrChange w:id="665"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rPrChange w:id="666"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667" w:author="JORGE CONTRERAS ORTIZ" w:date="2021-09-04T09:26:00Z"/>
              <w:rFonts w:asciiTheme="minorHAnsi" w:eastAsiaTheme="minorEastAsia" w:hAnsiTheme="minorHAnsi" w:cstheme="minorBidi"/>
              <w:noProof/>
              <w:lang w:eastAsia="es-ES"/>
            </w:rPr>
          </w:pPr>
          <w:del w:id="668" w:author="JORGE CONTRERAS ORTIZ" w:date="2021-09-04T09:26:00Z">
            <w:r w:rsidRPr="005B42F0" w:rsidDel="005B42F0">
              <w:rPr>
                <w:rPrChange w:id="669"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rPrChange w:id="670"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671" w:author="JORGE CONTRERAS ORTIZ" w:date="2021-09-04T09:26:00Z"/>
              <w:rFonts w:asciiTheme="minorHAnsi" w:eastAsiaTheme="minorEastAsia" w:hAnsiTheme="minorHAnsi" w:cstheme="minorBidi"/>
              <w:noProof/>
              <w:lang w:eastAsia="es-ES"/>
            </w:rPr>
          </w:pPr>
          <w:del w:id="672" w:author="JORGE CONTRERAS ORTIZ" w:date="2021-09-04T09:26:00Z">
            <w:r w:rsidRPr="005B42F0" w:rsidDel="005B42F0">
              <w:rPr>
                <w:rPrChange w:id="673"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rPrChange w:id="674"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675" w:author="JORGE CONTRERAS ORTIZ" w:date="2021-09-04T09:26:00Z"/>
              <w:rFonts w:asciiTheme="minorHAnsi" w:eastAsiaTheme="minorEastAsia" w:hAnsiTheme="minorHAnsi" w:cstheme="minorBidi"/>
              <w:noProof/>
              <w:lang w:eastAsia="es-ES"/>
            </w:rPr>
          </w:pPr>
          <w:del w:id="676" w:author="JORGE CONTRERAS ORTIZ" w:date="2021-09-04T09:26:00Z">
            <w:r w:rsidRPr="005B42F0" w:rsidDel="005B42F0">
              <w:rPr>
                <w:rPrChange w:id="677"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rPrChange w:id="678"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rPrChange w:id="681"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rPrChange w:id="682"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rPrChange w:id="685"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rPrChange w:id="686"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rPrChange w:id="689"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rPrChange w:id="690"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rPrChange w:id="693"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rPrChange w:id="694"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695" w:author="JORGE CONTRERAS ORTIZ" w:date="2021-09-04T09:26:00Z"/>
              <w:rFonts w:asciiTheme="minorHAnsi" w:eastAsiaTheme="minorEastAsia" w:hAnsiTheme="minorHAnsi" w:cstheme="minorBidi"/>
              <w:noProof/>
              <w:lang w:eastAsia="es-ES"/>
            </w:rPr>
          </w:pPr>
          <w:del w:id="696" w:author="JORGE CONTRERAS ORTIZ" w:date="2021-09-04T09:26:00Z">
            <w:r w:rsidRPr="005B42F0" w:rsidDel="005B42F0">
              <w:rPr>
                <w:rPrChange w:id="697"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rPrChange w:id="698"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699" w:author="JORGE CONTRERAS ORTIZ" w:date="2021-09-04T09:26:00Z"/>
              <w:rFonts w:asciiTheme="minorHAnsi" w:eastAsiaTheme="minorEastAsia" w:hAnsiTheme="minorHAnsi" w:cstheme="minorBidi"/>
              <w:noProof/>
              <w:lang w:eastAsia="es-ES"/>
            </w:rPr>
          </w:pPr>
          <w:del w:id="700" w:author="JORGE CONTRERAS ORTIZ" w:date="2021-09-04T09:26:00Z">
            <w:r w:rsidRPr="005B42F0" w:rsidDel="005B42F0">
              <w:rPr>
                <w:rPrChange w:id="701"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rPrChange w:id="702"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703" w:author="JORGE CONTRERAS ORTIZ" w:date="2021-09-04T09:26:00Z"/>
              <w:rFonts w:asciiTheme="minorHAnsi" w:eastAsiaTheme="minorEastAsia" w:hAnsiTheme="minorHAnsi" w:cstheme="minorBidi"/>
              <w:noProof/>
              <w:lang w:eastAsia="es-ES"/>
            </w:rPr>
          </w:pPr>
          <w:del w:id="704" w:author="JORGE CONTRERAS ORTIZ" w:date="2021-09-04T09:26:00Z">
            <w:r w:rsidRPr="005B42F0" w:rsidDel="005B42F0">
              <w:rPr>
                <w:rPrChange w:id="705"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rPrChange w:id="706"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rPrChange w:id="709"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rPrChange w:id="710"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rPrChange w:id="713"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rPrChange w:id="714"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rPrChange w:id="717"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rPrChange w:id="718"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rPrChange w:id="721"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rPrChange w:id="722"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723" w:author="JORGE CONTRERAS ORTIZ" w:date="2021-09-04T09:26:00Z"/>
              <w:rFonts w:asciiTheme="minorHAnsi" w:eastAsiaTheme="minorEastAsia" w:hAnsiTheme="minorHAnsi" w:cstheme="minorBidi"/>
              <w:noProof/>
              <w:lang w:eastAsia="es-ES"/>
            </w:rPr>
          </w:pPr>
          <w:del w:id="724" w:author="JORGE CONTRERAS ORTIZ" w:date="2021-09-04T09:26:00Z">
            <w:r w:rsidRPr="005B42F0" w:rsidDel="005B42F0">
              <w:rPr>
                <w:rPrChange w:id="725"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rPrChange w:id="726"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727" w:author="JORGE CONTRERAS ORTIZ" w:date="2021-09-04T09:26:00Z"/>
              <w:rFonts w:asciiTheme="minorHAnsi" w:eastAsiaTheme="minorEastAsia" w:hAnsiTheme="minorHAnsi" w:cstheme="minorBidi"/>
              <w:noProof/>
              <w:lang w:eastAsia="es-ES"/>
            </w:rPr>
          </w:pPr>
          <w:del w:id="728" w:author="JORGE CONTRERAS ORTIZ" w:date="2021-09-04T09:26:00Z">
            <w:r w:rsidRPr="005B42F0" w:rsidDel="005B42F0">
              <w:rPr>
                <w:rPrChange w:id="729"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rPrChange w:id="730"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731" w:author="JORGE CONTRERAS ORTIZ" w:date="2021-09-04T09:26:00Z"/>
              <w:rFonts w:asciiTheme="minorHAnsi" w:eastAsiaTheme="minorEastAsia" w:hAnsiTheme="minorHAnsi" w:cstheme="minorBidi"/>
              <w:noProof/>
              <w:lang w:eastAsia="es-ES"/>
            </w:rPr>
          </w:pPr>
          <w:del w:id="732" w:author="JORGE CONTRERAS ORTIZ" w:date="2021-09-04T09:26:00Z">
            <w:r w:rsidRPr="005B42F0" w:rsidDel="005B42F0">
              <w:rPr>
                <w:rPrChange w:id="733"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rPrChange w:id="734"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735" w:author="JORGE CONTRERAS ORTIZ" w:date="2021-09-04T09:26:00Z"/>
              <w:rFonts w:asciiTheme="minorHAnsi" w:eastAsiaTheme="minorEastAsia" w:hAnsiTheme="minorHAnsi" w:cstheme="minorBidi"/>
              <w:noProof/>
              <w:lang w:eastAsia="es-ES"/>
            </w:rPr>
          </w:pPr>
          <w:del w:id="736" w:author="JORGE CONTRERAS ORTIZ" w:date="2021-09-04T09:26:00Z">
            <w:r w:rsidRPr="005B42F0" w:rsidDel="005B42F0">
              <w:rPr>
                <w:rPrChange w:id="737"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rPrChange w:id="738"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rPrChange w:id="741"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rPrChange w:id="742"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rPrChange w:id="745"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rPrChange w:id="746"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rPrChange w:id="749"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rPrChange w:id="750"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751" w:author="JORGE CONTRERAS ORTIZ" w:date="2021-09-04T09:26:00Z"/>
              <w:rFonts w:asciiTheme="minorHAnsi" w:eastAsiaTheme="minorEastAsia" w:hAnsiTheme="minorHAnsi" w:cstheme="minorBidi"/>
              <w:noProof/>
              <w:lang w:eastAsia="es-ES"/>
            </w:rPr>
          </w:pPr>
          <w:del w:id="752" w:author="JORGE CONTRERAS ORTIZ" w:date="2021-09-04T09:26:00Z">
            <w:r w:rsidRPr="005B42F0" w:rsidDel="005B42F0">
              <w:rPr>
                <w:rPrChange w:id="753"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rPrChange w:id="754"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755" w:author="JORGE CONTRERAS ORTIZ" w:date="2021-09-04T09:26:00Z"/>
              <w:rFonts w:asciiTheme="minorHAnsi" w:eastAsiaTheme="minorEastAsia" w:hAnsiTheme="minorHAnsi" w:cstheme="minorBidi"/>
              <w:noProof/>
              <w:lang w:eastAsia="es-ES"/>
            </w:rPr>
          </w:pPr>
          <w:del w:id="756" w:author="JORGE CONTRERAS ORTIZ" w:date="2021-09-04T09:26:00Z">
            <w:r w:rsidRPr="005B42F0" w:rsidDel="005B42F0">
              <w:rPr>
                <w:rPrChange w:id="757"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rPrChange w:id="758"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759" w:author="JORGE CONTRERAS ORTIZ" w:date="2021-09-04T09:26:00Z"/>
              <w:rFonts w:asciiTheme="minorHAnsi" w:eastAsiaTheme="minorEastAsia" w:hAnsiTheme="minorHAnsi" w:cstheme="minorBidi"/>
              <w:noProof/>
              <w:lang w:eastAsia="es-ES"/>
            </w:rPr>
          </w:pPr>
          <w:del w:id="760" w:author="JORGE CONTRERAS ORTIZ" w:date="2021-09-04T09:26:00Z">
            <w:r w:rsidRPr="005B42F0" w:rsidDel="005B42F0">
              <w:rPr>
                <w:rPrChange w:id="761"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rPrChange w:id="762"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rPrChange w:id="765"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rPrChange w:id="766"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767" w:author="JORGE CONTRERAS ORTIZ" w:date="2021-09-04T09:26:00Z"/>
              <w:rFonts w:asciiTheme="minorHAnsi" w:hAnsiTheme="minorHAnsi" w:cstheme="minorBidi"/>
              <w:noProof/>
            </w:rPr>
          </w:pPr>
          <w:del w:id="768" w:author="JORGE CONTRERAS ORTIZ" w:date="2021-09-04T09:26:00Z">
            <w:r w:rsidRPr="005B42F0" w:rsidDel="005B42F0">
              <w:rPr>
                <w:rPrChange w:id="769"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rPrChange w:id="770"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rPrChange w:id="773"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rPrChange w:id="774"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775" w:author="JORGE CONTRERAS ORTIZ" w:date="2021-09-04T09:26:00Z"/>
              <w:rFonts w:asciiTheme="minorHAnsi" w:eastAsiaTheme="minorEastAsia" w:hAnsiTheme="minorHAnsi" w:cstheme="minorBidi"/>
              <w:noProof/>
              <w:lang w:eastAsia="es-ES"/>
            </w:rPr>
          </w:pPr>
          <w:del w:id="776" w:author="JORGE CONTRERAS ORTIZ" w:date="2021-09-04T09:26:00Z">
            <w:r w:rsidRPr="005B42F0" w:rsidDel="005B42F0">
              <w:rPr>
                <w:rPrChange w:id="777"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rPrChange w:id="778"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779" w:author="JORGE CONTRERAS ORTIZ" w:date="2021-09-04T09:26:00Z"/>
              <w:rFonts w:asciiTheme="minorHAnsi" w:eastAsiaTheme="minorEastAsia" w:hAnsiTheme="minorHAnsi" w:cstheme="minorBidi"/>
              <w:noProof/>
              <w:lang w:eastAsia="es-ES"/>
            </w:rPr>
          </w:pPr>
          <w:del w:id="780" w:author="JORGE CONTRERAS ORTIZ" w:date="2021-09-04T09:26:00Z">
            <w:r w:rsidRPr="005B42F0" w:rsidDel="005B42F0">
              <w:rPr>
                <w:rPrChange w:id="781"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rPrChange w:id="782"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783" w:author="JORGE CONTRERAS ORTIZ" w:date="2021-09-04T09:26:00Z"/>
              <w:rFonts w:asciiTheme="minorHAnsi" w:eastAsiaTheme="minorEastAsia" w:hAnsiTheme="minorHAnsi" w:cstheme="minorBidi"/>
              <w:noProof/>
              <w:lang w:eastAsia="es-ES"/>
            </w:rPr>
          </w:pPr>
          <w:del w:id="784" w:author="JORGE CONTRERAS ORTIZ" w:date="2021-09-04T09:26:00Z">
            <w:r w:rsidRPr="005B42F0" w:rsidDel="005B42F0">
              <w:rPr>
                <w:rPrChange w:id="785"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rPrChange w:id="786"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787" w:author="JORGE CONTRERAS ORTIZ" w:date="2021-09-04T09:26:00Z"/>
              <w:rFonts w:asciiTheme="minorHAnsi" w:eastAsiaTheme="minorEastAsia" w:hAnsiTheme="minorHAnsi" w:cstheme="minorBidi"/>
              <w:noProof/>
              <w:lang w:eastAsia="es-ES"/>
            </w:rPr>
          </w:pPr>
          <w:del w:id="788" w:author="JORGE CONTRERAS ORTIZ" w:date="2021-09-04T09:26:00Z">
            <w:r w:rsidRPr="005B42F0" w:rsidDel="005B42F0">
              <w:rPr>
                <w:rPrChange w:id="789"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rPrChange w:id="790"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rPrChange w:id="793"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rPrChange w:id="794"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rPrChange w:id="797"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rPrChange w:id="798"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rPrChange w:id="801"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rPrChange w:id="802"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rPrChange w:id="805"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rPrChange w:id="806"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rPrChange w:id="809"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rPrChange w:id="810"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rPrChange w:id="813"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rPrChange w:id="814"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rPrChange w:id="817"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rPrChange w:id="818"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rPrChange w:id="821"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rPrChange w:id="822"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823" w:author="JORGE CONTRERAS ORTIZ" w:date="2021-09-04T09:26:00Z"/>
              <w:rFonts w:asciiTheme="minorHAnsi" w:hAnsiTheme="minorHAnsi" w:cstheme="minorBidi"/>
              <w:noProof/>
            </w:rPr>
          </w:pPr>
          <w:del w:id="824" w:author="JORGE CONTRERAS ORTIZ" w:date="2021-09-04T09:26:00Z">
            <w:r w:rsidRPr="005B42F0" w:rsidDel="005B42F0">
              <w:rPr>
                <w:rPrChange w:id="825"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rPrChange w:id="826"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rPrChange w:id="829"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rPrChange w:id="830"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831" w:author="JORGE CONTRERAS ORTIZ" w:date="2021-09-04T09:26:00Z"/>
              <w:rFonts w:asciiTheme="minorHAnsi" w:eastAsiaTheme="minorEastAsia" w:hAnsiTheme="minorHAnsi" w:cstheme="minorBidi"/>
              <w:noProof/>
              <w:lang w:eastAsia="es-ES"/>
            </w:rPr>
          </w:pPr>
          <w:del w:id="832" w:author="JORGE CONTRERAS ORTIZ" w:date="2021-09-04T09:26:00Z">
            <w:r w:rsidRPr="005B42F0" w:rsidDel="005B42F0">
              <w:rPr>
                <w:rPrChange w:id="833"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rPrChange w:id="834"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835" w:author="JORGE CONTRERAS ORTIZ" w:date="2021-09-04T09:26:00Z"/>
              <w:rFonts w:asciiTheme="minorHAnsi" w:eastAsiaTheme="minorEastAsia" w:hAnsiTheme="minorHAnsi" w:cstheme="minorBidi"/>
              <w:noProof/>
              <w:lang w:eastAsia="es-ES"/>
            </w:rPr>
          </w:pPr>
          <w:del w:id="836" w:author="JORGE CONTRERAS ORTIZ" w:date="2021-09-04T09:26:00Z">
            <w:r w:rsidRPr="005B42F0" w:rsidDel="005B42F0">
              <w:rPr>
                <w:rPrChange w:id="837"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rPrChange w:id="838"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rPrChange w:id="841"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rPrChange w:id="842"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843" w:author="JORGE CONTRERAS ORTIZ" w:date="2021-09-04T09:26:00Z"/>
              <w:rFonts w:asciiTheme="minorHAnsi" w:eastAsiaTheme="minorEastAsia" w:hAnsiTheme="minorHAnsi" w:cstheme="minorBidi"/>
              <w:noProof/>
              <w:lang w:eastAsia="es-ES"/>
            </w:rPr>
          </w:pPr>
          <w:del w:id="844" w:author="JORGE CONTRERAS ORTIZ" w:date="2021-09-04T09:26:00Z">
            <w:r w:rsidRPr="005B42F0" w:rsidDel="005B42F0">
              <w:rPr>
                <w:rPrChange w:id="845"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rPrChange w:id="846"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847" w:author="JORGE CONTRERAS ORTIZ" w:date="2021-09-04T09:26:00Z"/>
              <w:rFonts w:asciiTheme="minorHAnsi" w:eastAsiaTheme="minorEastAsia" w:hAnsiTheme="minorHAnsi" w:cstheme="minorBidi"/>
              <w:noProof/>
              <w:lang w:eastAsia="es-ES"/>
            </w:rPr>
          </w:pPr>
          <w:del w:id="848" w:author="JORGE CONTRERAS ORTIZ" w:date="2021-09-04T09:26:00Z">
            <w:r w:rsidRPr="005B42F0" w:rsidDel="005B42F0">
              <w:rPr>
                <w:rPrChange w:id="849"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rPrChange w:id="850"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851" w:author="JORGE CONTRERAS ORTIZ" w:date="2021-09-04T09:26:00Z"/>
              <w:rFonts w:asciiTheme="minorHAnsi" w:eastAsiaTheme="minorEastAsia" w:hAnsiTheme="minorHAnsi" w:cstheme="minorBidi"/>
              <w:noProof/>
              <w:lang w:eastAsia="es-ES"/>
            </w:rPr>
          </w:pPr>
          <w:del w:id="852" w:author="JORGE CONTRERAS ORTIZ" w:date="2021-09-04T09:26:00Z">
            <w:r w:rsidRPr="005B42F0" w:rsidDel="005B42F0">
              <w:rPr>
                <w:rPrChange w:id="853"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rPrChange w:id="854"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rPrChange w:id="857"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rPrChange w:id="858"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rPrChange w:id="861"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rPrChange w:id="862"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863" w:author="JORGE CONTRERAS ORTIZ" w:date="2021-09-04T09:26:00Z"/>
              <w:rFonts w:asciiTheme="minorHAnsi" w:hAnsiTheme="minorHAnsi" w:cstheme="minorBidi"/>
              <w:noProof/>
            </w:rPr>
          </w:pPr>
          <w:del w:id="864" w:author="JORGE CONTRERAS ORTIZ" w:date="2021-09-04T09:26:00Z">
            <w:r w:rsidRPr="005B42F0" w:rsidDel="005B42F0">
              <w:rPr>
                <w:rPrChange w:id="865"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rPrChange w:id="866"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rPrChange w:id="869"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rPrChange w:id="870"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rPrChange w:id="873"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rPrChange w:id="874"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rPrChange w:id="877"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rPrChange w:id="878"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rPrChange w:id="881"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rPrChange w:id="882"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883" w:author="JORGE CONTRERAS ORTIZ" w:date="2021-09-04T09:26:00Z"/>
              <w:rFonts w:asciiTheme="minorHAnsi" w:hAnsiTheme="minorHAnsi" w:cstheme="minorBidi"/>
              <w:noProof/>
            </w:rPr>
          </w:pPr>
          <w:del w:id="884" w:author="JORGE CONTRERAS ORTIZ" w:date="2021-09-04T09:26:00Z">
            <w:r w:rsidRPr="005B42F0" w:rsidDel="005B42F0">
              <w:rPr>
                <w:rPrChange w:id="885"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rPrChange w:id="886"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887" w:author="JORGE CONTRERAS ORTIZ" w:date="2021-09-04T09:26:00Z"/>
              <w:rFonts w:asciiTheme="minorHAnsi" w:hAnsiTheme="minorHAnsi" w:cstheme="minorBidi"/>
              <w:noProof/>
            </w:rPr>
          </w:pPr>
          <w:del w:id="888" w:author="JORGE CONTRERAS ORTIZ" w:date="2021-09-04T09:26:00Z">
            <w:r w:rsidRPr="005B42F0" w:rsidDel="005B42F0">
              <w:rPr>
                <w:rPrChange w:id="889"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rPrChange w:id="890"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891" w:author="JORGE CONTRERAS ORTIZ" w:date="2021-09-04T09:26:00Z"/>
              <w:rFonts w:asciiTheme="minorHAnsi" w:hAnsiTheme="minorHAnsi" w:cstheme="minorBidi"/>
              <w:noProof/>
            </w:rPr>
          </w:pPr>
          <w:del w:id="892" w:author="JORGE CONTRERAS ORTIZ" w:date="2021-09-04T09:26:00Z">
            <w:r w:rsidRPr="005B42F0" w:rsidDel="005B42F0">
              <w:rPr>
                <w:rPrChange w:id="893"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rPrChange w:id="894"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895" w:author="JORGE CONTRERAS ORTIZ" w:date="2021-09-04T09:26:00Z"/>
              <w:rFonts w:asciiTheme="minorHAnsi" w:hAnsiTheme="minorHAnsi" w:cstheme="minorBidi"/>
              <w:noProof/>
            </w:rPr>
          </w:pPr>
          <w:del w:id="896" w:author="JORGE CONTRERAS ORTIZ" w:date="2021-09-04T09:26:00Z">
            <w:r w:rsidRPr="005B42F0" w:rsidDel="005B42F0">
              <w:rPr>
                <w:rPrChange w:id="897"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rPrChange w:id="898"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899" w:author="JORGE CONTRERAS ORTIZ" w:date="2021-09-04T09:26:00Z"/>
              <w:rFonts w:asciiTheme="minorHAnsi" w:hAnsiTheme="minorHAnsi" w:cstheme="minorBidi"/>
              <w:noProof/>
            </w:rPr>
          </w:pPr>
          <w:del w:id="900" w:author="JORGE CONTRERAS ORTIZ" w:date="2021-09-04T09:26:00Z">
            <w:r w:rsidRPr="005B42F0" w:rsidDel="005B42F0">
              <w:rPr>
                <w:rPrChange w:id="901"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rPrChange w:id="902"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rPrChange w:id="905"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rPrChange w:id="906"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907" w:author="JORGE CONTRERAS ORTIZ" w:date="2021-09-04T09:26:00Z"/>
              <w:rFonts w:asciiTheme="minorHAnsi" w:hAnsiTheme="minorHAnsi" w:cstheme="minorBidi"/>
              <w:noProof/>
            </w:rPr>
          </w:pPr>
          <w:del w:id="908" w:author="JORGE CONTRERAS ORTIZ" w:date="2021-09-04T09:26:00Z">
            <w:r w:rsidRPr="005B42F0" w:rsidDel="005B42F0">
              <w:rPr>
                <w:rPrChange w:id="909"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rPrChange w:id="910"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911" w:author="JORGE CONTRERAS ORTIZ" w:date="2021-09-04T09:26:00Z"/>
              <w:rFonts w:asciiTheme="minorHAnsi" w:hAnsiTheme="minorHAnsi" w:cstheme="minorBidi"/>
              <w:noProof/>
            </w:rPr>
          </w:pPr>
          <w:del w:id="912" w:author="JORGE CONTRERAS ORTIZ" w:date="2021-09-04T09:26:00Z">
            <w:r w:rsidRPr="005B42F0" w:rsidDel="005B42F0">
              <w:rPr>
                <w:rPrChange w:id="913"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rPrChange w:id="914"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rPrChange w:id="917"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rPrChange w:id="918"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919" w:author="JORGE CONTRERAS ORTIZ" w:date="2021-09-04T09:26:00Z"/>
              <w:rFonts w:asciiTheme="minorHAnsi" w:hAnsiTheme="minorHAnsi" w:cstheme="minorBidi"/>
              <w:noProof/>
            </w:rPr>
          </w:pPr>
          <w:del w:id="920" w:author="JORGE CONTRERAS ORTIZ" w:date="2021-09-04T09:26:00Z">
            <w:r w:rsidRPr="005B42F0" w:rsidDel="005B42F0">
              <w:rPr>
                <w:rPrChange w:id="921"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rPrChange w:id="922"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rPrChange w:id="925"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rPrChange w:id="926"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rPrChange w:id="929"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rPrChange w:id="930"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rPrChange w:id="933"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rPrChange w:id="934"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935" w:author="JORGE CONTRERAS ORTIZ" w:date="2021-09-04T09:26:00Z"/>
              <w:rFonts w:asciiTheme="minorHAnsi" w:hAnsiTheme="minorHAnsi" w:cstheme="minorBidi"/>
              <w:noProof/>
            </w:rPr>
          </w:pPr>
          <w:del w:id="936" w:author="JORGE CONTRERAS ORTIZ" w:date="2021-09-04T09:26:00Z">
            <w:r w:rsidRPr="005B42F0" w:rsidDel="005B42F0">
              <w:rPr>
                <w:rPrChange w:id="937"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rPrChange w:id="938"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939" w:author="JORGE CONTRERAS ORTIZ" w:date="2021-09-04T09:26:00Z"/>
              <w:rFonts w:asciiTheme="minorHAnsi" w:hAnsiTheme="minorHAnsi" w:cstheme="minorBidi"/>
              <w:noProof/>
            </w:rPr>
          </w:pPr>
          <w:del w:id="940" w:author="JORGE CONTRERAS ORTIZ" w:date="2021-09-04T09:26:00Z">
            <w:r w:rsidRPr="005B42F0" w:rsidDel="005B42F0">
              <w:rPr>
                <w:rPrChange w:id="941"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rPrChange w:id="942"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943" w:author="JORGE CONTRERAS ORTIZ" w:date="2021-09-04T09:26:00Z"/>
              <w:rFonts w:asciiTheme="minorHAnsi" w:hAnsiTheme="minorHAnsi" w:cstheme="minorBidi"/>
              <w:noProof/>
            </w:rPr>
          </w:pPr>
          <w:del w:id="944" w:author="JORGE CONTRERAS ORTIZ" w:date="2021-09-04T09:26:00Z">
            <w:r w:rsidRPr="005B42F0" w:rsidDel="005B42F0">
              <w:rPr>
                <w:rPrChange w:id="945"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rPrChange w:id="946"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rPrChange w:id="949"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rPrChange w:id="950"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951" w:author="JORGE CONTRERAS ORTIZ" w:date="2021-09-04T09:26:00Z"/>
              <w:rFonts w:asciiTheme="minorHAnsi" w:hAnsiTheme="minorHAnsi" w:cstheme="minorBidi"/>
              <w:noProof/>
            </w:rPr>
          </w:pPr>
          <w:del w:id="952" w:author="JORGE CONTRERAS ORTIZ" w:date="2021-09-04T09:26:00Z">
            <w:r w:rsidRPr="005B42F0" w:rsidDel="005B42F0">
              <w:rPr>
                <w:rPrChange w:id="953"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rPrChange w:id="954"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955" w:author="JORGE CONTRERAS ORTIZ" w:date="2021-09-04T09:26:00Z"/>
              <w:rFonts w:asciiTheme="minorHAnsi" w:hAnsiTheme="minorHAnsi" w:cstheme="minorBidi"/>
              <w:noProof/>
            </w:rPr>
          </w:pPr>
          <w:del w:id="956" w:author="JORGE CONTRERAS ORTIZ" w:date="2021-09-04T09:26:00Z">
            <w:r w:rsidRPr="005B42F0" w:rsidDel="005B42F0">
              <w:rPr>
                <w:rPrChange w:id="957"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rPrChange w:id="958"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959" w:author="JORGE CONTRERAS ORTIZ" w:date="2021-09-04T09:26:00Z"/>
              <w:rFonts w:asciiTheme="minorHAnsi" w:hAnsiTheme="minorHAnsi" w:cstheme="minorBidi"/>
              <w:noProof/>
            </w:rPr>
          </w:pPr>
          <w:del w:id="960" w:author="JORGE CONTRERAS ORTIZ" w:date="2021-09-04T09:26:00Z">
            <w:r w:rsidRPr="005B42F0" w:rsidDel="005B42F0">
              <w:rPr>
                <w:rPrChange w:id="961"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rPrChange w:id="962"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963" w:author="JORGE CONTRERAS ORTIZ" w:date="2021-09-04T09:26:00Z"/>
              <w:rFonts w:asciiTheme="minorHAnsi" w:hAnsiTheme="minorHAnsi" w:cstheme="minorBidi"/>
              <w:noProof/>
            </w:rPr>
          </w:pPr>
          <w:del w:id="964" w:author="JORGE CONTRERAS ORTIZ" w:date="2021-09-04T09:26:00Z">
            <w:r w:rsidRPr="005B42F0" w:rsidDel="005B42F0">
              <w:rPr>
                <w:rPrChange w:id="965"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rPrChange w:id="966"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rPrChange w:id="969"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rPrChange w:id="970"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971" w:author="JORGE CONTRERAS ORTIZ" w:date="2021-09-04T09:26:00Z"/>
              <w:rFonts w:asciiTheme="minorHAnsi" w:hAnsiTheme="minorHAnsi" w:cstheme="minorBidi"/>
              <w:noProof/>
            </w:rPr>
          </w:pPr>
          <w:del w:id="972" w:author="JORGE CONTRERAS ORTIZ" w:date="2021-09-04T09:26:00Z">
            <w:r w:rsidRPr="005B42F0" w:rsidDel="005B42F0">
              <w:rPr>
                <w:rPrChange w:id="973"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rPrChange w:id="974"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975" w:author="JORGE CONTRERAS ORTIZ" w:date="2021-09-04T09:26:00Z"/>
              <w:rFonts w:asciiTheme="minorHAnsi" w:hAnsiTheme="minorHAnsi" w:cstheme="minorBidi"/>
              <w:noProof/>
            </w:rPr>
          </w:pPr>
          <w:del w:id="976" w:author="JORGE CONTRERAS ORTIZ" w:date="2021-09-04T09:26:00Z">
            <w:r w:rsidRPr="005B42F0" w:rsidDel="005B42F0">
              <w:rPr>
                <w:rPrChange w:id="977"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rPrChange w:id="978"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rPrChange w:id="981"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rPrChange w:id="982"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983" w:author="JORGE CONTRERAS ORTIZ" w:date="2021-09-04T09:26:00Z"/>
              <w:rFonts w:asciiTheme="minorHAnsi" w:hAnsiTheme="minorHAnsi" w:cstheme="minorBidi"/>
              <w:noProof/>
            </w:rPr>
          </w:pPr>
          <w:del w:id="984" w:author="JORGE CONTRERAS ORTIZ" w:date="2021-09-04T09:26:00Z">
            <w:r w:rsidRPr="005B42F0" w:rsidDel="005B42F0">
              <w:rPr>
                <w:rPrChange w:id="985"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rPrChange w:id="986"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987" w:author="JORGE CONTRERAS ORTIZ" w:date="2021-09-04T09:26:00Z"/>
              <w:rFonts w:asciiTheme="minorHAnsi" w:hAnsiTheme="minorHAnsi" w:cstheme="minorBidi"/>
              <w:noProof/>
            </w:rPr>
          </w:pPr>
          <w:del w:id="988" w:author="JORGE CONTRERAS ORTIZ" w:date="2021-09-04T09:26:00Z">
            <w:r w:rsidRPr="005B42F0" w:rsidDel="005B42F0">
              <w:rPr>
                <w:rPrChange w:id="989"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rPrChange w:id="990"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rPrChange w:id="993"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rPrChange w:id="994"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rPrChange w:id="997"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rPrChange w:id="998"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rPrChange w:id="1001"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rPrChange w:id="1002" w:author="JORGE CONTRERAS ORTIZ" w:date="2021-09-04T09:26:00Z">
                  <w:rPr>
                    <w:rStyle w:val="Hipervnculo"/>
                    <w:noProof/>
                  </w:rPr>
                </w:rPrChange>
              </w:rPr>
              <w:delText>BIBLIOGRAFÍA</w:delText>
            </w:r>
            <w:r w:rsidDel="005B42F0">
              <w:rPr>
                <w:noProof/>
                <w:webHidden/>
              </w:rPr>
              <w:tab/>
              <w:delText>116</w:delText>
            </w:r>
          </w:del>
        </w:p>
        <w:p w14:paraId="19AE3803" w14:textId="2794E551"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11C16CE0" w14:textId="77777777" w:rsidR="00DA3B27" w:rsidRPr="00791D37" w:rsidRDefault="00DA3B27" w:rsidP="00791D37">
      <w:pPr>
        <w:pStyle w:val="Ttulo1"/>
      </w:pPr>
      <w:bookmarkStart w:id="1003" w:name="_Toc81499323"/>
      <w:bookmarkStart w:id="1004" w:name="_Toc81659610"/>
      <w:r w:rsidRPr="00791D37">
        <w:lastRenderedPageBreak/>
        <w:t>ABREVIATURAS Y ACRÓNIMOS</w:t>
      </w:r>
      <w:bookmarkEnd w:id="1003"/>
      <w:bookmarkEnd w:id="1004"/>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217"/>
        <w:gridCol w:w="4277"/>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rsidP="00791D37">
            <w:r w:rsidRPr="00791D37">
              <w:t>IoT</w:t>
            </w:r>
          </w:p>
        </w:tc>
        <w:tc>
          <w:tcPr>
            <w:tcW w:w="4530" w:type="dxa"/>
            <w:vAlign w:val="center"/>
          </w:tcPr>
          <w:p w14:paraId="49B7F29B" w14:textId="77777777" w:rsidR="00DA3B27" w:rsidRPr="00791D37" w:rsidRDefault="00DA3B27" w:rsidP="00791D37">
            <w:pPr>
              <w:rPr>
                <w:b/>
                <w:bCs/>
              </w:rPr>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rsidP="00791D37">
            <w:r w:rsidRPr="00791D37">
              <w:t>WAN</w:t>
            </w:r>
          </w:p>
        </w:tc>
        <w:tc>
          <w:tcPr>
            <w:tcW w:w="4530" w:type="dxa"/>
            <w:vAlign w:val="center"/>
          </w:tcPr>
          <w:p w14:paraId="4600DFC8" w14:textId="77777777" w:rsidR="00DA3B27" w:rsidRPr="00791D37" w:rsidRDefault="00DA3B27" w:rsidP="00791D37">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rsidP="00791D37">
            <w:r w:rsidRPr="00791D37">
              <w:t>LAN</w:t>
            </w:r>
          </w:p>
        </w:tc>
        <w:tc>
          <w:tcPr>
            <w:tcW w:w="4530" w:type="dxa"/>
            <w:vAlign w:val="center"/>
          </w:tcPr>
          <w:p w14:paraId="09B000EE" w14:textId="77777777" w:rsidR="00DA3B27" w:rsidRPr="00791D37" w:rsidRDefault="00DA3B27" w:rsidP="00791D37">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rsidP="00791D37">
            <w:r w:rsidRPr="00791D37">
              <w:t>MAN</w:t>
            </w:r>
          </w:p>
        </w:tc>
        <w:tc>
          <w:tcPr>
            <w:tcW w:w="4530" w:type="dxa"/>
            <w:vAlign w:val="center"/>
          </w:tcPr>
          <w:p w14:paraId="13E142FC" w14:textId="77777777" w:rsidR="00DA3B27" w:rsidRPr="00791D37" w:rsidRDefault="00DA3B27" w:rsidP="00791D37">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rsidP="00791D37">
            <w:r w:rsidRPr="00791D37">
              <w:t>PAN</w:t>
            </w:r>
          </w:p>
        </w:tc>
        <w:tc>
          <w:tcPr>
            <w:tcW w:w="4530" w:type="dxa"/>
            <w:vAlign w:val="center"/>
          </w:tcPr>
          <w:p w14:paraId="09113AE7" w14:textId="77777777" w:rsidR="00DA3B27" w:rsidRPr="00791D37" w:rsidRDefault="00DA3B27" w:rsidP="00791D37">
            <w:r w:rsidRPr="00791D37">
              <w:t>Personal Area Network</w:t>
            </w:r>
          </w:p>
        </w:tc>
      </w:tr>
      <w:tr w:rsidR="00DA3B27" w:rsidRPr="008807DC" w14:paraId="17A5D9BD" w14:textId="77777777" w:rsidTr="008F166F">
        <w:trPr>
          <w:trHeight w:val="253"/>
          <w:jc w:val="center"/>
        </w:trPr>
        <w:tc>
          <w:tcPr>
            <w:tcW w:w="4530" w:type="dxa"/>
            <w:vAlign w:val="center"/>
          </w:tcPr>
          <w:p w14:paraId="1ED8BDC9" w14:textId="77777777" w:rsidR="00DA3B27" w:rsidRPr="00791D37" w:rsidRDefault="00DA3B27" w:rsidP="00791D37">
            <w:r w:rsidRPr="00791D37">
              <w:t>LPWAN</w:t>
            </w:r>
          </w:p>
        </w:tc>
        <w:tc>
          <w:tcPr>
            <w:tcW w:w="4530" w:type="dxa"/>
            <w:vAlign w:val="center"/>
          </w:tcPr>
          <w:p w14:paraId="7BF596C4" w14:textId="77777777" w:rsidR="00DA3B27" w:rsidRPr="00791D37" w:rsidRDefault="00DA3B27" w:rsidP="00791D37">
            <w:pPr>
              <w:rPr>
                <w:lang w:val="en-GB"/>
              </w:rPr>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rsidP="00791D37">
            <w:r w:rsidRPr="00791D37">
              <w:t>WSN</w:t>
            </w:r>
          </w:p>
        </w:tc>
        <w:tc>
          <w:tcPr>
            <w:tcW w:w="4530" w:type="dxa"/>
            <w:vAlign w:val="center"/>
          </w:tcPr>
          <w:p w14:paraId="78A8A6A0" w14:textId="77777777" w:rsidR="00DA3B27" w:rsidRPr="00791D37" w:rsidRDefault="00DA3B27" w:rsidP="00791D37">
            <w:pPr>
              <w:rPr>
                <w:lang w:val="en-GB"/>
              </w:rPr>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rsidP="00791D37">
            <w:r w:rsidRPr="00791D37">
              <w:t>M2M</w:t>
            </w:r>
          </w:p>
        </w:tc>
        <w:tc>
          <w:tcPr>
            <w:tcW w:w="4530" w:type="dxa"/>
            <w:vAlign w:val="center"/>
          </w:tcPr>
          <w:p w14:paraId="26E40E8E" w14:textId="77777777" w:rsidR="00DA3B27" w:rsidRPr="00791D37" w:rsidRDefault="00DA3B27" w:rsidP="00791D37">
            <w:pPr>
              <w:rPr>
                <w:lang w:val="en-GB"/>
              </w:rPr>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rsidP="00791D37">
            <w:r w:rsidRPr="00791D37">
              <w:t>LTE</w:t>
            </w:r>
          </w:p>
        </w:tc>
        <w:tc>
          <w:tcPr>
            <w:tcW w:w="4530" w:type="dxa"/>
            <w:vAlign w:val="center"/>
          </w:tcPr>
          <w:p w14:paraId="47974828" w14:textId="77777777" w:rsidR="00DA3B27" w:rsidRPr="00791D37" w:rsidRDefault="00DA3B27" w:rsidP="00791D37">
            <w:pPr>
              <w:rPr>
                <w:lang w:val="en-GB"/>
              </w:rPr>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rsidP="00791D37">
            <w:r w:rsidRPr="00791D37">
              <w:t>IPv6</w:t>
            </w:r>
          </w:p>
        </w:tc>
        <w:tc>
          <w:tcPr>
            <w:tcW w:w="4530" w:type="dxa"/>
            <w:vAlign w:val="center"/>
          </w:tcPr>
          <w:p w14:paraId="0C7E59EE" w14:textId="77777777" w:rsidR="00DA3B27" w:rsidRPr="00791D37" w:rsidRDefault="00DA3B27" w:rsidP="00791D37">
            <w:pPr>
              <w:rPr>
                <w:lang w:val="en-GB"/>
              </w:rPr>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rsidP="00791D37">
            <w:r w:rsidRPr="00791D37">
              <w:t>IPv4</w:t>
            </w:r>
          </w:p>
        </w:tc>
        <w:tc>
          <w:tcPr>
            <w:tcW w:w="4530" w:type="dxa"/>
            <w:vAlign w:val="center"/>
          </w:tcPr>
          <w:p w14:paraId="6D718B9B" w14:textId="77777777" w:rsidR="00DA3B27" w:rsidRPr="00791D37" w:rsidRDefault="00DA3B27" w:rsidP="00791D37">
            <w:pPr>
              <w:rPr>
                <w:lang w:val="en-GB"/>
              </w:rPr>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rsidP="00791D37">
            <w:r w:rsidRPr="00791D37">
              <w:t>SOA</w:t>
            </w:r>
          </w:p>
        </w:tc>
        <w:tc>
          <w:tcPr>
            <w:tcW w:w="4530" w:type="dxa"/>
            <w:vAlign w:val="center"/>
          </w:tcPr>
          <w:p w14:paraId="04854008" w14:textId="77777777" w:rsidR="00DA3B27" w:rsidRPr="00791D37" w:rsidRDefault="00DA3B27" w:rsidP="00791D37">
            <w:pPr>
              <w:rPr>
                <w:lang w:val="en-GB"/>
              </w:rPr>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rsidP="00791D37">
            <w:proofErr w:type="spellStart"/>
            <w:r w:rsidRPr="00791D37">
              <w:t>QoS</w:t>
            </w:r>
            <w:proofErr w:type="spellEnd"/>
          </w:p>
        </w:tc>
        <w:tc>
          <w:tcPr>
            <w:tcW w:w="4530" w:type="dxa"/>
            <w:vAlign w:val="center"/>
          </w:tcPr>
          <w:p w14:paraId="47B3CAFA" w14:textId="77777777" w:rsidR="00DA3B27" w:rsidRPr="00791D37" w:rsidRDefault="00DA3B27" w:rsidP="00791D37">
            <w:pPr>
              <w:rPr>
                <w:lang w:val="en-GB"/>
              </w:rPr>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rsidP="00791D37">
            <w:r w:rsidRPr="00791D37">
              <w:t>IFP</w:t>
            </w:r>
          </w:p>
        </w:tc>
        <w:tc>
          <w:tcPr>
            <w:tcW w:w="4530" w:type="dxa"/>
            <w:vAlign w:val="center"/>
          </w:tcPr>
          <w:p w14:paraId="666C414C" w14:textId="77777777" w:rsidR="00DA3B27" w:rsidRPr="00791D37" w:rsidRDefault="00DA3B27" w:rsidP="00791D37">
            <w:pPr>
              <w:rPr>
                <w:lang w:val="en-GB"/>
              </w:rPr>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rsidP="00791D37">
            <w:r w:rsidRPr="00791D37">
              <w:t>SPP</w:t>
            </w:r>
          </w:p>
        </w:tc>
        <w:tc>
          <w:tcPr>
            <w:tcW w:w="4530" w:type="dxa"/>
            <w:vAlign w:val="center"/>
          </w:tcPr>
          <w:p w14:paraId="2EBCEECD" w14:textId="77777777" w:rsidR="00DA3B27" w:rsidRPr="00791D37" w:rsidRDefault="00DA3B27" w:rsidP="00791D37">
            <w:pPr>
              <w:rPr>
                <w:lang w:val="en-GB"/>
              </w:rPr>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rsidP="00791D37">
            <w:r w:rsidRPr="00791D37">
              <w:t>WSDL</w:t>
            </w:r>
          </w:p>
        </w:tc>
        <w:tc>
          <w:tcPr>
            <w:tcW w:w="4530" w:type="dxa"/>
            <w:vAlign w:val="center"/>
          </w:tcPr>
          <w:p w14:paraId="0E2647C4" w14:textId="77777777" w:rsidR="00DA3B27" w:rsidRPr="00791D37" w:rsidRDefault="00DA3B27" w:rsidP="00791D37">
            <w:pPr>
              <w:rPr>
                <w:lang w:val="en-GB"/>
              </w:rPr>
            </w:pPr>
            <w:r w:rsidRPr="00791D37">
              <w:rPr>
                <w:lang w:val="en-GB"/>
              </w:rPr>
              <w:t>Web Services Description Language</w:t>
            </w:r>
          </w:p>
        </w:tc>
      </w:tr>
      <w:tr w:rsidR="00DA3B27" w:rsidRPr="008807DC" w14:paraId="7DEC951F" w14:textId="77777777" w:rsidTr="008F166F">
        <w:trPr>
          <w:trHeight w:val="253"/>
          <w:jc w:val="center"/>
        </w:trPr>
        <w:tc>
          <w:tcPr>
            <w:tcW w:w="4530" w:type="dxa"/>
            <w:vAlign w:val="center"/>
          </w:tcPr>
          <w:p w14:paraId="12854C01" w14:textId="77777777" w:rsidR="00DA3B27" w:rsidRPr="00791D37" w:rsidRDefault="00DA3B27" w:rsidP="00791D37">
            <w:r w:rsidRPr="00791D37">
              <w:t>6LoWPAN</w:t>
            </w:r>
          </w:p>
        </w:tc>
        <w:tc>
          <w:tcPr>
            <w:tcW w:w="4530" w:type="dxa"/>
            <w:vAlign w:val="center"/>
          </w:tcPr>
          <w:p w14:paraId="1EC16FD9" w14:textId="77777777" w:rsidR="00DA3B27" w:rsidRPr="00791D37" w:rsidRDefault="00DA3B27" w:rsidP="00791D37">
            <w:pPr>
              <w:rPr>
                <w:lang w:val="en-GB"/>
              </w:rPr>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rsidP="00791D37">
            <w:r w:rsidRPr="00791D37">
              <w:t>WPAN</w:t>
            </w:r>
          </w:p>
        </w:tc>
        <w:tc>
          <w:tcPr>
            <w:tcW w:w="4530" w:type="dxa"/>
            <w:vAlign w:val="center"/>
          </w:tcPr>
          <w:p w14:paraId="406070A7" w14:textId="77777777" w:rsidR="00DA3B27" w:rsidRPr="00791D37" w:rsidRDefault="00DA3B27" w:rsidP="00791D37">
            <w:pPr>
              <w:rPr>
                <w:lang w:val="en-GB"/>
              </w:rPr>
            </w:pPr>
            <w:r w:rsidRPr="00791D37">
              <w:rPr>
                <w:lang w:val="en-GB"/>
              </w:rPr>
              <w:t>Wide Personal Area Network</w:t>
            </w:r>
          </w:p>
        </w:tc>
      </w:tr>
      <w:tr w:rsidR="00DA3B27" w:rsidRPr="008807DC" w14:paraId="02B34EC5" w14:textId="77777777" w:rsidTr="008F166F">
        <w:trPr>
          <w:trHeight w:val="253"/>
          <w:jc w:val="center"/>
        </w:trPr>
        <w:tc>
          <w:tcPr>
            <w:tcW w:w="4530" w:type="dxa"/>
            <w:vAlign w:val="center"/>
          </w:tcPr>
          <w:p w14:paraId="6676524B" w14:textId="77777777" w:rsidR="00DA3B27" w:rsidRPr="00791D37" w:rsidRDefault="00DA3B27" w:rsidP="00791D37">
            <w:r w:rsidRPr="00791D37">
              <w:t>RPL</w:t>
            </w:r>
          </w:p>
        </w:tc>
        <w:tc>
          <w:tcPr>
            <w:tcW w:w="4530" w:type="dxa"/>
            <w:vAlign w:val="center"/>
          </w:tcPr>
          <w:p w14:paraId="643FE7FA" w14:textId="77777777" w:rsidR="00DA3B27" w:rsidRPr="00791D37" w:rsidRDefault="00DA3B27" w:rsidP="00791D37">
            <w:pPr>
              <w:rPr>
                <w:lang w:val="en-GB"/>
              </w:rPr>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rsidP="00791D37">
            <w:r w:rsidRPr="00791D37">
              <w:t>DAG</w:t>
            </w:r>
          </w:p>
        </w:tc>
        <w:tc>
          <w:tcPr>
            <w:tcW w:w="4530" w:type="dxa"/>
            <w:vAlign w:val="center"/>
          </w:tcPr>
          <w:p w14:paraId="6FD4A3AF" w14:textId="77777777" w:rsidR="00DA3B27" w:rsidRPr="00791D37" w:rsidRDefault="00DA3B27" w:rsidP="00791D37">
            <w:pPr>
              <w:rPr>
                <w:lang w:val="en-GB"/>
              </w:rPr>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rsidP="00791D37">
            <w:r w:rsidRPr="00791D37">
              <w:t>DODAG</w:t>
            </w:r>
          </w:p>
        </w:tc>
        <w:tc>
          <w:tcPr>
            <w:tcW w:w="4530" w:type="dxa"/>
            <w:vAlign w:val="center"/>
          </w:tcPr>
          <w:p w14:paraId="4F4BADC7" w14:textId="77777777" w:rsidR="00DA3B27" w:rsidRPr="00791D37" w:rsidRDefault="00DA3B27" w:rsidP="00791D37">
            <w:pPr>
              <w:rPr>
                <w:lang w:val="en-GB"/>
              </w:rPr>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rsidP="00791D37">
            <w:r w:rsidRPr="00791D37">
              <w:t>AES</w:t>
            </w:r>
          </w:p>
        </w:tc>
        <w:tc>
          <w:tcPr>
            <w:tcW w:w="4530" w:type="dxa"/>
            <w:vAlign w:val="center"/>
          </w:tcPr>
          <w:p w14:paraId="3447B32C" w14:textId="77777777" w:rsidR="00DA3B27" w:rsidRPr="00791D37" w:rsidRDefault="00DA3B27" w:rsidP="00791D37">
            <w:pPr>
              <w:rPr>
                <w:lang w:val="en-GB"/>
              </w:rPr>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rsidP="00791D37">
            <w:r w:rsidRPr="00791D37">
              <w:t>DTLS</w:t>
            </w:r>
          </w:p>
        </w:tc>
        <w:tc>
          <w:tcPr>
            <w:tcW w:w="4530" w:type="dxa"/>
            <w:vAlign w:val="center"/>
          </w:tcPr>
          <w:p w14:paraId="1CD21B76" w14:textId="77777777" w:rsidR="00DA3B27" w:rsidRPr="00791D37" w:rsidRDefault="00DA3B27" w:rsidP="00791D37">
            <w:pPr>
              <w:rPr>
                <w:lang w:val="en-GB"/>
              </w:rPr>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rsidP="00791D37">
            <w:r w:rsidRPr="00791D37">
              <w:t>TLS</w:t>
            </w:r>
          </w:p>
        </w:tc>
        <w:tc>
          <w:tcPr>
            <w:tcW w:w="4530" w:type="dxa"/>
            <w:vAlign w:val="center"/>
          </w:tcPr>
          <w:p w14:paraId="2E43478B" w14:textId="77777777" w:rsidR="00DA3B27" w:rsidRPr="00791D37" w:rsidRDefault="00DA3B27" w:rsidP="00791D37">
            <w:pPr>
              <w:rPr>
                <w:lang w:val="en-GB"/>
              </w:rPr>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rsidP="00791D37">
            <w:r w:rsidRPr="00791D37">
              <w:t>UDP</w:t>
            </w:r>
          </w:p>
        </w:tc>
        <w:tc>
          <w:tcPr>
            <w:tcW w:w="4530" w:type="dxa"/>
            <w:vAlign w:val="center"/>
          </w:tcPr>
          <w:p w14:paraId="2766F129" w14:textId="77777777" w:rsidR="00DA3B27" w:rsidRPr="00791D37" w:rsidRDefault="00DA3B27" w:rsidP="00791D37">
            <w:pPr>
              <w:rPr>
                <w:lang w:val="en-GB"/>
              </w:rPr>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rsidP="00791D37">
            <w:proofErr w:type="spellStart"/>
            <w:r w:rsidRPr="00791D37">
              <w:t>CoAP</w:t>
            </w:r>
            <w:proofErr w:type="spellEnd"/>
          </w:p>
        </w:tc>
        <w:tc>
          <w:tcPr>
            <w:tcW w:w="4530" w:type="dxa"/>
            <w:vAlign w:val="center"/>
          </w:tcPr>
          <w:p w14:paraId="6577B70B" w14:textId="77777777" w:rsidR="00DA3B27" w:rsidRPr="00791D37" w:rsidRDefault="00DA3B27" w:rsidP="00791D37">
            <w:pPr>
              <w:rPr>
                <w:lang w:val="en-GB"/>
              </w:rPr>
            </w:pPr>
            <w:r w:rsidRPr="00791D37">
              <w:rPr>
                <w:lang w:val="en-GB"/>
              </w:rPr>
              <w:t>Constrained Application Protocol</w:t>
            </w:r>
          </w:p>
        </w:tc>
      </w:tr>
      <w:tr w:rsidR="00DA3B27" w:rsidRPr="008807DC" w14:paraId="3B8BB77F" w14:textId="77777777" w:rsidTr="008F166F">
        <w:trPr>
          <w:trHeight w:val="253"/>
          <w:jc w:val="center"/>
        </w:trPr>
        <w:tc>
          <w:tcPr>
            <w:tcW w:w="4530" w:type="dxa"/>
            <w:vAlign w:val="center"/>
          </w:tcPr>
          <w:p w14:paraId="30A07020" w14:textId="77777777" w:rsidR="00DA3B27" w:rsidRPr="00791D37" w:rsidRDefault="00DA3B27" w:rsidP="00791D37">
            <w:r w:rsidRPr="00791D37">
              <w:t>MQTT-SN</w:t>
            </w:r>
          </w:p>
        </w:tc>
        <w:tc>
          <w:tcPr>
            <w:tcW w:w="4530" w:type="dxa"/>
            <w:vAlign w:val="center"/>
          </w:tcPr>
          <w:p w14:paraId="15FA39E5" w14:textId="77777777" w:rsidR="00DA3B27" w:rsidRPr="00791D37" w:rsidRDefault="00DA3B27" w:rsidP="00791D37">
            <w:pPr>
              <w:rPr>
                <w:lang w:val="en-GB"/>
              </w:rPr>
            </w:pPr>
            <w:r w:rsidRPr="00791D37">
              <w:rPr>
                <w:lang w:val="en-GB"/>
              </w:rPr>
              <w:t>Message Queue Telemetry Transport for Sensor Networks</w:t>
            </w:r>
          </w:p>
        </w:tc>
      </w:tr>
      <w:tr w:rsidR="00DA3B27" w:rsidRPr="008807DC" w14:paraId="55415E0F" w14:textId="77777777" w:rsidTr="008F166F">
        <w:trPr>
          <w:trHeight w:val="253"/>
          <w:jc w:val="center"/>
        </w:trPr>
        <w:tc>
          <w:tcPr>
            <w:tcW w:w="4530" w:type="dxa"/>
            <w:vAlign w:val="center"/>
          </w:tcPr>
          <w:p w14:paraId="7A0B4A8A" w14:textId="77777777" w:rsidR="00DA3B27" w:rsidRPr="00791D37" w:rsidRDefault="00DA3B27" w:rsidP="00791D37">
            <w:r w:rsidRPr="00791D37">
              <w:lastRenderedPageBreak/>
              <w:t>BLIP</w:t>
            </w:r>
          </w:p>
        </w:tc>
        <w:tc>
          <w:tcPr>
            <w:tcW w:w="4530" w:type="dxa"/>
            <w:vAlign w:val="center"/>
          </w:tcPr>
          <w:p w14:paraId="1E37944F" w14:textId="77777777" w:rsidR="00DA3B27" w:rsidRPr="00791D37" w:rsidRDefault="00DA3B27" w:rsidP="00791D37">
            <w:pPr>
              <w:rPr>
                <w:lang w:val="en-GB"/>
              </w:rPr>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rsidP="00791D37">
            <w:r w:rsidRPr="00791D37">
              <w:t>REED</w:t>
            </w:r>
          </w:p>
        </w:tc>
        <w:tc>
          <w:tcPr>
            <w:tcW w:w="4530" w:type="dxa"/>
            <w:vAlign w:val="center"/>
          </w:tcPr>
          <w:p w14:paraId="03B4D808" w14:textId="77777777" w:rsidR="00DA3B27" w:rsidRPr="00791D37" w:rsidRDefault="00DA3B27" w:rsidP="00791D37">
            <w:pPr>
              <w:rPr>
                <w:lang w:val="en-GB"/>
              </w:rPr>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rsidP="00791D37">
            <w:r w:rsidRPr="00791D37">
              <w:t>FTD</w:t>
            </w:r>
          </w:p>
        </w:tc>
        <w:tc>
          <w:tcPr>
            <w:tcW w:w="4530" w:type="dxa"/>
            <w:vAlign w:val="center"/>
          </w:tcPr>
          <w:p w14:paraId="447FC8D5" w14:textId="77777777" w:rsidR="00DA3B27" w:rsidRPr="00791D37" w:rsidRDefault="00DA3B27" w:rsidP="00791D37">
            <w:pPr>
              <w:rPr>
                <w:lang w:val="en-GB"/>
              </w:rPr>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rsidP="00791D37">
            <w:r w:rsidRPr="00791D37">
              <w:t>MTD</w:t>
            </w:r>
          </w:p>
        </w:tc>
        <w:tc>
          <w:tcPr>
            <w:tcW w:w="4530" w:type="dxa"/>
            <w:vAlign w:val="center"/>
          </w:tcPr>
          <w:p w14:paraId="73A633DD" w14:textId="77777777" w:rsidR="00DA3B27" w:rsidRPr="00791D37" w:rsidRDefault="00DA3B27" w:rsidP="00791D37">
            <w:pPr>
              <w:rPr>
                <w:lang w:val="en-GB"/>
              </w:rPr>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rsidP="00791D37">
            <w:r w:rsidRPr="00791D37">
              <w:t>ED</w:t>
            </w:r>
          </w:p>
        </w:tc>
        <w:tc>
          <w:tcPr>
            <w:tcW w:w="4530" w:type="dxa"/>
            <w:vAlign w:val="center"/>
          </w:tcPr>
          <w:p w14:paraId="34E547E1" w14:textId="77777777" w:rsidR="00DA3B27" w:rsidRPr="00791D37" w:rsidRDefault="00DA3B27" w:rsidP="00791D37">
            <w:pPr>
              <w:rPr>
                <w:lang w:val="en-GB"/>
              </w:rPr>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rsidP="00791D37">
            <w:r w:rsidRPr="00791D37">
              <w:t>FED</w:t>
            </w:r>
          </w:p>
        </w:tc>
        <w:tc>
          <w:tcPr>
            <w:tcW w:w="4530" w:type="dxa"/>
            <w:vAlign w:val="center"/>
          </w:tcPr>
          <w:p w14:paraId="35E02B09" w14:textId="77777777" w:rsidR="00DA3B27" w:rsidRPr="00791D37" w:rsidRDefault="00DA3B27" w:rsidP="00791D37">
            <w:pPr>
              <w:rPr>
                <w:lang w:val="en-GB"/>
              </w:rPr>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rsidP="00791D37">
            <w:r w:rsidRPr="00791D37">
              <w:t>MED</w:t>
            </w:r>
          </w:p>
        </w:tc>
        <w:tc>
          <w:tcPr>
            <w:tcW w:w="4530" w:type="dxa"/>
            <w:vAlign w:val="center"/>
          </w:tcPr>
          <w:p w14:paraId="1A99BDBC" w14:textId="77777777" w:rsidR="00DA3B27" w:rsidRPr="00791D37" w:rsidRDefault="00DA3B27" w:rsidP="00791D37">
            <w:pPr>
              <w:rPr>
                <w:lang w:val="en-GB"/>
              </w:rPr>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rsidP="00791D37">
            <w:r w:rsidRPr="00791D37">
              <w:t>SED</w:t>
            </w:r>
          </w:p>
        </w:tc>
        <w:tc>
          <w:tcPr>
            <w:tcW w:w="4530" w:type="dxa"/>
            <w:vAlign w:val="center"/>
          </w:tcPr>
          <w:p w14:paraId="7ADDA2FD" w14:textId="77777777" w:rsidR="00DA3B27" w:rsidRPr="00791D37" w:rsidRDefault="00DA3B27" w:rsidP="00791D37">
            <w:pPr>
              <w:rPr>
                <w:lang w:val="en-GB"/>
              </w:rPr>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rsidP="00791D37">
            <w:proofErr w:type="spellStart"/>
            <w:r w:rsidRPr="00791D37">
              <w:t>MeshCoP</w:t>
            </w:r>
            <w:proofErr w:type="spellEnd"/>
          </w:p>
        </w:tc>
        <w:tc>
          <w:tcPr>
            <w:tcW w:w="4530" w:type="dxa"/>
            <w:vAlign w:val="center"/>
          </w:tcPr>
          <w:p w14:paraId="5493B4A2" w14:textId="77777777" w:rsidR="00DA3B27" w:rsidRPr="00791D37" w:rsidRDefault="00DA3B27" w:rsidP="00791D37">
            <w:pPr>
              <w:rPr>
                <w:lang w:val="en-GB"/>
              </w:rPr>
            </w:pP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rsidP="00791D37">
            <w:r w:rsidRPr="00791D37">
              <w:t>BR</w:t>
            </w:r>
          </w:p>
        </w:tc>
        <w:tc>
          <w:tcPr>
            <w:tcW w:w="4530" w:type="dxa"/>
            <w:vAlign w:val="center"/>
          </w:tcPr>
          <w:p w14:paraId="03146439" w14:textId="77777777" w:rsidR="00DA3B27" w:rsidRPr="00791D37" w:rsidRDefault="00DA3B27" w:rsidP="00791D37">
            <w:pPr>
              <w:rPr>
                <w:lang w:val="en-GB"/>
              </w:rPr>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rsidP="00791D37">
            <w:r w:rsidRPr="00791D37">
              <w:t>JD</w:t>
            </w:r>
          </w:p>
        </w:tc>
        <w:tc>
          <w:tcPr>
            <w:tcW w:w="4530" w:type="dxa"/>
            <w:vAlign w:val="center"/>
          </w:tcPr>
          <w:p w14:paraId="4B2CB19A" w14:textId="77777777" w:rsidR="00DA3B27" w:rsidRPr="00791D37" w:rsidRDefault="00DA3B27" w:rsidP="00791D37">
            <w:pPr>
              <w:rPr>
                <w:lang w:val="en-GB"/>
              </w:rPr>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rsidP="00791D37">
            <w:r w:rsidRPr="00791D37">
              <w:t>JR</w:t>
            </w:r>
          </w:p>
        </w:tc>
        <w:tc>
          <w:tcPr>
            <w:tcW w:w="4530" w:type="dxa"/>
            <w:vAlign w:val="center"/>
          </w:tcPr>
          <w:p w14:paraId="6A486303" w14:textId="77777777" w:rsidR="00DA3B27" w:rsidRPr="00791D37" w:rsidRDefault="00DA3B27" w:rsidP="00791D37">
            <w:pPr>
              <w:rPr>
                <w:lang w:val="en-GB"/>
              </w:rPr>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rsidP="00791D37">
            <w:r w:rsidRPr="00791D37">
              <w:t>JS</w:t>
            </w:r>
          </w:p>
        </w:tc>
        <w:tc>
          <w:tcPr>
            <w:tcW w:w="4530" w:type="dxa"/>
            <w:vAlign w:val="center"/>
          </w:tcPr>
          <w:p w14:paraId="31467A5B" w14:textId="77777777" w:rsidR="00DA3B27" w:rsidRPr="00791D37" w:rsidRDefault="00DA3B27" w:rsidP="00791D37">
            <w:pPr>
              <w:rPr>
                <w:lang w:val="en-GB"/>
              </w:rPr>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rsidP="00791D37">
            <w:r w:rsidRPr="00791D37">
              <w:t>ULA</w:t>
            </w:r>
          </w:p>
        </w:tc>
        <w:tc>
          <w:tcPr>
            <w:tcW w:w="4530" w:type="dxa"/>
            <w:vAlign w:val="center"/>
          </w:tcPr>
          <w:p w14:paraId="0AC03075" w14:textId="77777777" w:rsidR="00DA3B27" w:rsidRPr="00791D37" w:rsidRDefault="00DA3B27" w:rsidP="00791D37">
            <w:pPr>
              <w:rPr>
                <w:lang w:val="en-GB"/>
              </w:rPr>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rsidP="00791D37">
            <w:r w:rsidRPr="00791D37">
              <w:t>GUA</w:t>
            </w:r>
          </w:p>
        </w:tc>
        <w:tc>
          <w:tcPr>
            <w:tcW w:w="4530" w:type="dxa"/>
            <w:vAlign w:val="center"/>
          </w:tcPr>
          <w:p w14:paraId="7142F558" w14:textId="77777777" w:rsidR="00DA3B27" w:rsidRPr="00791D37" w:rsidRDefault="00DA3B27" w:rsidP="00791D37">
            <w:pPr>
              <w:rPr>
                <w:lang w:val="en-GB"/>
              </w:rPr>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rsidP="00791D37">
            <w:r w:rsidRPr="00791D37">
              <w:t>EID</w:t>
            </w:r>
          </w:p>
        </w:tc>
        <w:tc>
          <w:tcPr>
            <w:tcW w:w="4530" w:type="dxa"/>
            <w:vAlign w:val="center"/>
          </w:tcPr>
          <w:p w14:paraId="71A82E31" w14:textId="77777777" w:rsidR="00DA3B27" w:rsidRPr="00791D37" w:rsidRDefault="00DA3B27" w:rsidP="00791D37">
            <w:pPr>
              <w:rPr>
                <w:lang w:val="en-GB"/>
              </w:rPr>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rsidP="00791D37">
            <w:r w:rsidRPr="00791D37">
              <w:t>REST</w:t>
            </w:r>
          </w:p>
        </w:tc>
        <w:tc>
          <w:tcPr>
            <w:tcW w:w="4530" w:type="dxa"/>
            <w:vAlign w:val="center"/>
          </w:tcPr>
          <w:p w14:paraId="1A8E6509" w14:textId="77777777" w:rsidR="00DA3B27" w:rsidRPr="00791D37" w:rsidRDefault="00DA3B27" w:rsidP="00791D37">
            <w:pPr>
              <w:rPr>
                <w:lang w:val="en-GB"/>
              </w:rPr>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rsidP="00791D37">
            <w:r w:rsidRPr="00791D37">
              <w:t>KEK</w:t>
            </w:r>
          </w:p>
        </w:tc>
        <w:tc>
          <w:tcPr>
            <w:tcW w:w="4530" w:type="dxa"/>
            <w:vAlign w:val="center"/>
          </w:tcPr>
          <w:p w14:paraId="29B5DC4F" w14:textId="77777777" w:rsidR="00DA3B27" w:rsidRPr="00791D37" w:rsidRDefault="00DA3B27" w:rsidP="00791D37">
            <w:pPr>
              <w:rPr>
                <w:lang w:val="en-GB"/>
              </w:rPr>
            </w:pPr>
            <w:r w:rsidRPr="00791D37">
              <w:rPr>
                <w:lang w:val="en-GB"/>
              </w:rPr>
              <w:t>Key Encryption Key</w:t>
            </w:r>
          </w:p>
        </w:tc>
      </w:tr>
      <w:tr w:rsidR="00DA3B27" w:rsidRPr="008807DC" w14:paraId="2294382D" w14:textId="77777777" w:rsidTr="008F166F">
        <w:trPr>
          <w:trHeight w:val="253"/>
          <w:jc w:val="center"/>
        </w:trPr>
        <w:tc>
          <w:tcPr>
            <w:tcW w:w="4530" w:type="dxa"/>
            <w:vAlign w:val="center"/>
          </w:tcPr>
          <w:p w14:paraId="3FE3002F" w14:textId="77777777" w:rsidR="00DA3B27" w:rsidRPr="00791D37" w:rsidRDefault="00DA3B27" w:rsidP="00791D37">
            <w:r w:rsidRPr="00791D37">
              <w:t>IID</w:t>
            </w:r>
          </w:p>
        </w:tc>
        <w:tc>
          <w:tcPr>
            <w:tcW w:w="4530" w:type="dxa"/>
            <w:vAlign w:val="center"/>
          </w:tcPr>
          <w:p w14:paraId="028AD183" w14:textId="77777777" w:rsidR="00DA3B27" w:rsidRPr="00791D37" w:rsidRDefault="00DA3B27" w:rsidP="00791D37">
            <w:pPr>
              <w:rPr>
                <w:lang w:val="en-GB"/>
              </w:rPr>
            </w:pPr>
            <w:r w:rsidRPr="00791D37">
              <w:rPr>
                <w:lang w:val="en-GB"/>
              </w:rPr>
              <w:t>Interface Identifier (from the JD)</w:t>
            </w:r>
          </w:p>
        </w:tc>
      </w:tr>
    </w:tbl>
    <w:p w14:paraId="2B3BE8EC" w14:textId="775149ED" w:rsidR="00DA3B27" w:rsidRPr="00791D37" w:rsidRDefault="00DA3B27" w:rsidP="00522D2C">
      <w:pPr>
        <w:pStyle w:val="Descripcin"/>
        <w:jc w:val="center"/>
      </w:pPr>
      <w:bookmarkStart w:id="1005" w:name="_Toc81499561"/>
      <w:bookmarkStart w:id="1006" w:name="_Toc81659759"/>
      <w:r w:rsidRPr="00791D37">
        <w:t xml:space="preserve">Tabla </w:t>
      </w:r>
      <w:fldSimple w:instr=" SEQ Tabla \* ARABIC ">
        <w:r w:rsidR="003E5AE5">
          <w:rPr>
            <w:noProof/>
          </w:rPr>
          <w:t>1</w:t>
        </w:r>
      </w:fldSimple>
      <w:r w:rsidRPr="00791D37">
        <w:t xml:space="preserve"> Abreviaturas y Acrónimos</w:t>
      </w:r>
      <w:bookmarkEnd w:id="1005"/>
      <w:bookmarkEnd w:id="1006"/>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77777777" w:rsidR="00DA3B27" w:rsidRPr="00791D37" w:rsidRDefault="00DA3B27" w:rsidP="00791D37">
      <w:pPr>
        <w:pStyle w:val="Ttulo1"/>
      </w:pPr>
      <w:bookmarkStart w:id="1007" w:name="_Toc81659611"/>
      <w:r w:rsidRPr="00791D37">
        <w:lastRenderedPageBreak/>
        <w:t>ILUSTRACIONES</w:t>
      </w:r>
      <w:bookmarkEnd w:id="1007"/>
    </w:p>
    <w:p w14:paraId="0B8806BA" w14:textId="77777777" w:rsidR="00B62082" w:rsidRPr="00791D37" w:rsidRDefault="00B62082" w:rsidP="00791D37"/>
    <w:p w14:paraId="4FE93BAB" w14:textId="55B1BB9E" w:rsidR="003E5AE5" w:rsidRDefault="00B62082">
      <w:pPr>
        <w:pStyle w:val="Tabladeilustraciones"/>
        <w:tabs>
          <w:tab w:val="right" w:leader="dot" w:pos="8494"/>
        </w:tabs>
        <w:rPr>
          <w:ins w:id="1008" w:author="JORGE CONTRERAS ORTIZ" w:date="2021-09-04T14:46: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009" w:author="JORGE CONTRERAS ORTIZ" w:date="2021-09-04T14:46:00Z">
        <w:r w:rsidR="003E5AE5" w:rsidRPr="00745479">
          <w:rPr>
            <w:rStyle w:val="Hipervnculo"/>
            <w:noProof/>
          </w:rPr>
          <w:fldChar w:fldCharType="begin"/>
        </w:r>
        <w:r w:rsidR="003E5AE5" w:rsidRPr="00745479">
          <w:rPr>
            <w:rStyle w:val="Hipervnculo"/>
            <w:noProof/>
          </w:rPr>
          <w:instrText xml:space="preserve"> </w:instrText>
        </w:r>
        <w:r w:rsidR="003E5AE5">
          <w:rPr>
            <w:noProof/>
          </w:rPr>
          <w:instrText>HYPERLINK \l "_Toc81659531"</w:instrText>
        </w:r>
        <w:r w:rsidR="003E5AE5" w:rsidRPr="00745479">
          <w:rPr>
            <w:rStyle w:val="Hipervnculo"/>
            <w:noProof/>
          </w:rPr>
          <w:instrText xml:space="preserve"> </w:instrText>
        </w:r>
        <w:r w:rsidR="003E5AE5" w:rsidRPr="00745479">
          <w:rPr>
            <w:rStyle w:val="Hipervnculo"/>
            <w:noProof/>
          </w:rPr>
          <w:fldChar w:fldCharType="separate"/>
        </w:r>
        <w:r w:rsidR="003E5AE5" w:rsidRPr="00745479">
          <w:rPr>
            <w:rStyle w:val="Hipervnculo"/>
            <w:noProof/>
          </w:rPr>
          <w:t>Ilustración 1 Estructura Básica 6LoWPAN [6]</w:t>
        </w:r>
        <w:r w:rsidR="003E5AE5">
          <w:rPr>
            <w:noProof/>
            <w:webHidden/>
          </w:rPr>
          <w:tab/>
        </w:r>
        <w:r w:rsidR="003E5AE5">
          <w:rPr>
            <w:noProof/>
            <w:webHidden/>
          </w:rPr>
          <w:fldChar w:fldCharType="begin"/>
        </w:r>
        <w:r w:rsidR="003E5AE5">
          <w:rPr>
            <w:noProof/>
            <w:webHidden/>
          </w:rPr>
          <w:instrText xml:space="preserve"> PAGEREF _Toc81659531 \h </w:instrText>
        </w:r>
      </w:ins>
      <w:r w:rsidR="003E5AE5">
        <w:rPr>
          <w:noProof/>
          <w:webHidden/>
        </w:rPr>
      </w:r>
      <w:r w:rsidR="003E5AE5">
        <w:rPr>
          <w:noProof/>
          <w:webHidden/>
        </w:rPr>
        <w:fldChar w:fldCharType="separate"/>
      </w:r>
      <w:ins w:id="1010" w:author="JORGE CONTRERAS ORTIZ" w:date="2021-09-04T14:47:00Z">
        <w:r w:rsidR="003E5AE5">
          <w:rPr>
            <w:noProof/>
            <w:webHidden/>
          </w:rPr>
          <w:t>24</w:t>
        </w:r>
      </w:ins>
      <w:ins w:id="1011" w:author="JORGE CONTRERAS ORTIZ" w:date="2021-09-04T14:46:00Z">
        <w:r w:rsidR="003E5AE5">
          <w:rPr>
            <w:noProof/>
            <w:webHidden/>
          </w:rPr>
          <w:fldChar w:fldCharType="end"/>
        </w:r>
        <w:r w:rsidR="003E5AE5" w:rsidRPr="00745479">
          <w:rPr>
            <w:rStyle w:val="Hipervnculo"/>
            <w:noProof/>
          </w:rPr>
          <w:fldChar w:fldCharType="end"/>
        </w:r>
      </w:ins>
    </w:p>
    <w:p w14:paraId="41A2EBBC" w14:textId="6AF3D1D1" w:rsidR="003E5AE5" w:rsidRDefault="003E5AE5">
      <w:pPr>
        <w:pStyle w:val="Tabladeilustraciones"/>
        <w:tabs>
          <w:tab w:val="right" w:leader="dot" w:pos="8494"/>
        </w:tabs>
        <w:rPr>
          <w:ins w:id="1012" w:author="JORGE CONTRERAS ORTIZ" w:date="2021-09-04T14:46:00Z"/>
          <w:rFonts w:asciiTheme="minorHAnsi" w:eastAsiaTheme="minorEastAsia" w:hAnsiTheme="minorHAnsi" w:cstheme="minorBidi"/>
          <w:noProof/>
          <w:lang w:eastAsia="es-ES"/>
        </w:rPr>
      </w:pPr>
      <w:ins w:id="101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 Arquitectura en Contiki [7]</w:t>
        </w:r>
        <w:r>
          <w:rPr>
            <w:noProof/>
            <w:webHidden/>
          </w:rPr>
          <w:tab/>
        </w:r>
        <w:r>
          <w:rPr>
            <w:noProof/>
            <w:webHidden/>
          </w:rPr>
          <w:fldChar w:fldCharType="begin"/>
        </w:r>
        <w:r>
          <w:rPr>
            <w:noProof/>
            <w:webHidden/>
          </w:rPr>
          <w:instrText xml:space="preserve"> PAGEREF _Toc81659532 \h </w:instrText>
        </w:r>
      </w:ins>
      <w:r>
        <w:rPr>
          <w:noProof/>
          <w:webHidden/>
        </w:rPr>
      </w:r>
      <w:r>
        <w:rPr>
          <w:noProof/>
          <w:webHidden/>
        </w:rPr>
        <w:fldChar w:fldCharType="separate"/>
      </w:r>
      <w:ins w:id="1014" w:author="JORGE CONTRERAS ORTIZ" w:date="2021-09-04T14:47:00Z">
        <w:r>
          <w:rPr>
            <w:noProof/>
            <w:webHidden/>
          </w:rPr>
          <w:t>27</w:t>
        </w:r>
      </w:ins>
      <w:ins w:id="1015" w:author="JORGE CONTRERAS ORTIZ" w:date="2021-09-04T14:46:00Z">
        <w:r>
          <w:rPr>
            <w:noProof/>
            <w:webHidden/>
          </w:rPr>
          <w:fldChar w:fldCharType="end"/>
        </w:r>
        <w:r w:rsidRPr="00745479">
          <w:rPr>
            <w:rStyle w:val="Hipervnculo"/>
            <w:noProof/>
          </w:rPr>
          <w:fldChar w:fldCharType="end"/>
        </w:r>
      </w:ins>
    </w:p>
    <w:p w14:paraId="223A5242" w14:textId="768F981E" w:rsidR="003E5AE5" w:rsidRDefault="003E5AE5">
      <w:pPr>
        <w:pStyle w:val="Tabladeilustraciones"/>
        <w:tabs>
          <w:tab w:val="right" w:leader="dot" w:pos="8494"/>
        </w:tabs>
        <w:rPr>
          <w:ins w:id="1016" w:author="JORGE CONTRERAS ORTIZ" w:date="2021-09-04T14:46:00Z"/>
          <w:rFonts w:asciiTheme="minorHAnsi" w:eastAsiaTheme="minorEastAsia" w:hAnsiTheme="minorHAnsi" w:cstheme="minorBidi"/>
          <w:noProof/>
          <w:lang w:eastAsia="es-ES"/>
        </w:rPr>
      </w:pPr>
      <w:ins w:id="101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_Toc81659533 \h </w:instrText>
        </w:r>
      </w:ins>
      <w:r>
        <w:rPr>
          <w:noProof/>
          <w:webHidden/>
        </w:rPr>
      </w:r>
      <w:r>
        <w:rPr>
          <w:noProof/>
          <w:webHidden/>
        </w:rPr>
        <w:fldChar w:fldCharType="separate"/>
      </w:r>
      <w:ins w:id="1018" w:author="JORGE CONTRERAS ORTIZ" w:date="2021-09-04T14:47:00Z">
        <w:r>
          <w:rPr>
            <w:noProof/>
            <w:webHidden/>
          </w:rPr>
          <w:t>30</w:t>
        </w:r>
      </w:ins>
      <w:ins w:id="1019" w:author="JORGE CONTRERAS ORTIZ" w:date="2021-09-04T14:46:00Z">
        <w:r>
          <w:rPr>
            <w:noProof/>
            <w:webHidden/>
          </w:rPr>
          <w:fldChar w:fldCharType="end"/>
        </w:r>
        <w:r w:rsidRPr="00745479">
          <w:rPr>
            <w:rStyle w:val="Hipervnculo"/>
            <w:noProof/>
          </w:rPr>
          <w:fldChar w:fldCharType="end"/>
        </w:r>
      </w:ins>
    </w:p>
    <w:p w14:paraId="327261FA" w14:textId="084DF406" w:rsidR="003E5AE5" w:rsidRDefault="003E5AE5">
      <w:pPr>
        <w:pStyle w:val="Tabladeilustraciones"/>
        <w:tabs>
          <w:tab w:val="right" w:leader="dot" w:pos="8494"/>
        </w:tabs>
        <w:rPr>
          <w:ins w:id="1020" w:author="JORGE CONTRERAS ORTIZ" w:date="2021-09-04T14:46:00Z"/>
          <w:rFonts w:asciiTheme="minorHAnsi" w:eastAsiaTheme="minorEastAsia" w:hAnsiTheme="minorHAnsi" w:cstheme="minorBidi"/>
          <w:noProof/>
          <w:lang w:eastAsia="es-ES"/>
        </w:rPr>
      </w:pPr>
      <w:ins w:id="102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_Toc81659534 \h </w:instrText>
        </w:r>
      </w:ins>
      <w:r>
        <w:rPr>
          <w:noProof/>
          <w:webHidden/>
        </w:rPr>
      </w:r>
      <w:r>
        <w:rPr>
          <w:noProof/>
          <w:webHidden/>
        </w:rPr>
        <w:fldChar w:fldCharType="separate"/>
      </w:r>
      <w:ins w:id="1022" w:author="JORGE CONTRERAS ORTIZ" w:date="2021-09-04T14:47:00Z">
        <w:r>
          <w:rPr>
            <w:noProof/>
            <w:webHidden/>
          </w:rPr>
          <w:t>30</w:t>
        </w:r>
      </w:ins>
      <w:ins w:id="1023" w:author="JORGE CONTRERAS ORTIZ" w:date="2021-09-04T14:46:00Z">
        <w:r>
          <w:rPr>
            <w:noProof/>
            <w:webHidden/>
          </w:rPr>
          <w:fldChar w:fldCharType="end"/>
        </w:r>
        <w:r w:rsidRPr="00745479">
          <w:rPr>
            <w:rStyle w:val="Hipervnculo"/>
            <w:noProof/>
          </w:rPr>
          <w:fldChar w:fldCharType="end"/>
        </w:r>
      </w:ins>
    </w:p>
    <w:p w14:paraId="69258FE8" w14:textId="14640DD7" w:rsidR="003E5AE5" w:rsidRDefault="003E5AE5">
      <w:pPr>
        <w:pStyle w:val="Tabladeilustraciones"/>
        <w:tabs>
          <w:tab w:val="right" w:leader="dot" w:pos="8494"/>
        </w:tabs>
        <w:rPr>
          <w:ins w:id="1024" w:author="JORGE CONTRERAS ORTIZ" w:date="2021-09-04T14:46:00Z"/>
          <w:rFonts w:asciiTheme="minorHAnsi" w:eastAsiaTheme="minorEastAsia" w:hAnsiTheme="minorHAnsi" w:cstheme="minorBidi"/>
          <w:noProof/>
          <w:lang w:eastAsia="es-ES"/>
        </w:rPr>
      </w:pPr>
      <w:ins w:id="102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 Ejemplo PAN Thread [12], [13]</w:t>
        </w:r>
        <w:r>
          <w:rPr>
            <w:noProof/>
            <w:webHidden/>
          </w:rPr>
          <w:tab/>
        </w:r>
        <w:r>
          <w:rPr>
            <w:noProof/>
            <w:webHidden/>
          </w:rPr>
          <w:fldChar w:fldCharType="begin"/>
        </w:r>
        <w:r>
          <w:rPr>
            <w:noProof/>
            <w:webHidden/>
          </w:rPr>
          <w:instrText xml:space="preserve"> PAGEREF _Toc81659535 \h </w:instrText>
        </w:r>
      </w:ins>
      <w:r>
        <w:rPr>
          <w:noProof/>
          <w:webHidden/>
        </w:rPr>
      </w:r>
      <w:r>
        <w:rPr>
          <w:noProof/>
          <w:webHidden/>
        </w:rPr>
        <w:fldChar w:fldCharType="separate"/>
      </w:r>
      <w:ins w:id="1026" w:author="JORGE CONTRERAS ORTIZ" w:date="2021-09-04T14:47:00Z">
        <w:r>
          <w:rPr>
            <w:noProof/>
            <w:webHidden/>
          </w:rPr>
          <w:t>31</w:t>
        </w:r>
      </w:ins>
      <w:ins w:id="1027" w:author="JORGE CONTRERAS ORTIZ" w:date="2021-09-04T14:46:00Z">
        <w:r>
          <w:rPr>
            <w:noProof/>
            <w:webHidden/>
          </w:rPr>
          <w:fldChar w:fldCharType="end"/>
        </w:r>
        <w:r w:rsidRPr="00745479">
          <w:rPr>
            <w:rStyle w:val="Hipervnculo"/>
            <w:noProof/>
          </w:rPr>
          <w:fldChar w:fldCharType="end"/>
        </w:r>
      </w:ins>
    </w:p>
    <w:p w14:paraId="610E9A2F" w14:textId="3B63586F" w:rsidR="003E5AE5" w:rsidRDefault="003E5AE5">
      <w:pPr>
        <w:pStyle w:val="Tabladeilustraciones"/>
        <w:tabs>
          <w:tab w:val="right" w:leader="dot" w:pos="8494"/>
        </w:tabs>
        <w:rPr>
          <w:ins w:id="1028" w:author="JORGE CONTRERAS ORTIZ" w:date="2021-09-04T14:46:00Z"/>
          <w:rFonts w:asciiTheme="minorHAnsi" w:eastAsiaTheme="minorEastAsia" w:hAnsiTheme="minorHAnsi" w:cstheme="minorBidi"/>
          <w:noProof/>
          <w:lang w:eastAsia="es-ES"/>
        </w:rPr>
      </w:pPr>
      <w:ins w:id="102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 Balena Etcher</w:t>
        </w:r>
        <w:r>
          <w:rPr>
            <w:noProof/>
            <w:webHidden/>
          </w:rPr>
          <w:tab/>
        </w:r>
        <w:r>
          <w:rPr>
            <w:noProof/>
            <w:webHidden/>
          </w:rPr>
          <w:fldChar w:fldCharType="begin"/>
        </w:r>
        <w:r>
          <w:rPr>
            <w:noProof/>
            <w:webHidden/>
          </w:rPr>
          <w:instrText xml:space="preserve"> PAGEREF _Toc81659536 \h </w:instrText>
        </w:r>
      </w:ins>
      <w:r>
        <w:rPr>
          <w:noProof/>
          <w:webHidden/>
        </w:rPr>
      </w:r>
      <w:r>
        <w:rPr>
          <w:noProof/>
          <w:webHidden/>
        </w:rPr>
        <w:fldChar w:fldCharType="separate"/>
      </w:r>
      <w:ins w:id="1030" w:author="JORGE CONTRERAS ORTIZ" w:date="2021-09-04T14:47:00Z">
        <w:r>
          <w:rPr>
            <w:noProof/>
            <w:webHidden/>
          </w:rPr>
          <w:t>42</w:t>
        </w:r>
      </w:ins>
      <w:ins w:id="1031" w:author="JORGE CONTRERAS ORTIZ" w:date="2021-09-04T14:46:00Z">
        <w:r>
          <w:rPr>
            <w:noProof/>
            <w:webHidden/>
          </w:rPr>
          <w:fldChar w:fldCharType="end"/>
        </w:r>
        <w:r w:rsidRPr="00745479">
          <w:rPr>
            <w:rStyle w:val="Hipervnculo"/>
            <w:noProof/>
          </w:rPr>
          <w:fldChar w:fldCharType="end"/>
        </w:r>
      </w:ins>
    </w:p>
    <w:p w14:paraId="083DF44A" w14:textId="77BBAED2" w:rsidR="003E5AE5" w:rsidRDefault="003E5AE5">
      <w:pPr>
        <w:pStyle w:val="Tabladeilustraciones"/>
        <w:tabs>
          <w:tab w:val="right" w:leader="dot" w:pos="8494"/>
        </w:tabs>
        <w:rPr>
          <w:ins w:id="1032" w:author="JORGE CONTRERAS ORTIZ" w:date="2021-09-04T14:46:00Z"/>
          <w:rFonts w:asciiTheme="minorHAnsi" w:eastAsiaTheme="minorEastAsia" w:hAnsiTheme="minorHAnsi" w:cstheme="minorBidi"/>
          <w:noProof/>
          <w:lang w:eastAsia="es-ES"/>
        </w:rPr>
      </w:pPr>
      <w:ins w:id="103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 Border Router en Administrador de Dispositivos Previo a la instalación de Drivers</w:t>
        </w:r>
        <w:r>
          <w:rPr>
            <w:noProof/>
            <w:webHidden/>
          </w:rPr>
          <w:tab/>
        </w:r>
        <w:r>
          <w:rPr>
            <w:noProof/>
            <w:webHidden/>
          </w:rPr>
          <w:fldChar w:fldCharType="begin"/>
        </w:r>
        <w:r>
          <w:rPr>
            <w:noProof/>
            <w:webHidden/>
          </w:rPr>
          <w:instrText xml:space="preserve"> PAGEREF _Toc81659537 \h </w:instrText>
        </w:r>
      </w:ins>
      <w:r>
        <w:rPr>
          <w:noProof/>
          <w:webHidden/>
        </w:rPr>
      </w:r>
      <w:r>
        <w:rPr>
          <w:noProof/>
          <w:webHidden/>
        </w:rPr>
        <w:fldChar w:fldCharType="separate"/>
      </w:r>
      <w:ins w:id="1034" w:author="JORGE CONTRERAS ORTIZ" w:date="2021-09-04T14:47:00Z">
        <w:r>
          <w:rPr>
            <w:noProof/>
            <w:webHidden/>
          </w:rPr>
          <w:t>43</w:t>
        </w:r>
      </w:ins>
      <w:ins w:id="1035" w:author="JORGE CONTRERAS ORTIZ" w:date="2021-09-04T14:46:00Z">
        <w:r>
          <w:rPr>
            <w:noProof/>
            <w:webHidden/>
          </w:rPr>
          <w:fldChar w:fldCharType="end"/>
        </w:r>
        <w:r w:rsidRPr="00745479">
          <w:rPr>
            <w:rStyle w:val="Hipervnculo"/>
            <w:noProof/>
          </w:rPr>
          <w:fldChar w:fldCharType="end"/>
        </w:r>
      </w:ins>
    </w:p>
    <w:p w14:paraId="4BD16DFC" w14:textId="77A3EC9F" w:rsidR="003E5AE5" w:rsidRDefault="003E5AE5">
      <w:pPr>
        <w:pStyle w:val="Tabladeilustraciones"/>
        <w:tabs>
          <w:tab w:val="right" w:leader="dot" w:pos="8494"/>
        </w:tabs>
        <w:rPr>
          <w:ins w:id="1036" w:author="JORGE CONTRERAS ORTIZ" w:date="2021-09-04T14:46:00Z"/>
          <w:rFonts w:asciiTheme="minorHAnsi" w:eastAsiaTheme="minorEastAsia" w:hAnsiTheme="minorHAnsi" w:cstheme="minorBidi"/>
          <w:noProof/>
          <w:lang w:eastAsia="es-ES"/>
        </w:rPr>
      </w:pPr>
      <w:ins w:id="103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_Toc81659538 \h </w:instrText>
        </w:r>
      </w:ins>
      <w:r>
        <w:rPr>
          <w:noProof/>
          <w:webHidden/>
        </w:rPr>
      </w:r>
      <w:r>
        <w:rPr>
          <w:noProof/>
          <w:webHidden/>
        </w:rPr>
        <w:fldChar w:fldCharType="separate"/>
      </w:r>
      <w:ins w:id="1038" w:author="JORGE CONTRERAS ORTIZ" w:date="2021-09-04T14:47:00Z">
        <w:r>
          <w:rPr>
            <w:noProof/>
            <w:webHidden/>
          </w:rPr>
          <w:t>44</w:t>
        </w:r>
      </w:ins>
      <w:ins w:id="1039" w:author="JORGE CONTRERAS ORTIZ" w:date="2021-09-04T14:46:00Z">
        <w:r>
          <w:rPr>
            <w:noProof/>
            <w:webHidden/>
          </w:rPr>
          <w:fldChar w:fldCharType="end"/>
        </w:r>
        <w:r w:rsidRPr="00745479">
          <w:rPr>
            <w:rStyle w:val="Hipervnculo"/>
            <w:noProof/>
          </w:rPr>
          <w:fldChar w:fldCharType="end"/>
        </w:r>
      </w:ins>
    </w:p>
    <w:p w14:paraId="3C7531BE" w14:textId="7664D907" w:rsidR="003E5AE5" w:rsidRDefault="003E5AE5">
      <w:pPr>
        <w:pStyle w:val="Tabladeilustraciones"/>
        <w:tabs>
          <w:tab w:val="right" w:leader="dot" w:pos="8494"/>
        </w:tabs>
        <w:rPr>
          <w:ins w:id="1040" w:author="JORGE CONTRERAS ORTIZ" w:date="2021-09-04T14:46:00Z"/>
          <w:rFonts w:asciiTheme="minorHAnsi" w:eastAsiaTheme="minorEastAsia" w:hAnsiTheme="minorHAnsi" w:cstheme="minorBidi"/>
          <w:noProof/>
          <w:lang w:eastAsia="es-ES"/>
        </w:rPr>
      </w:pPr>
      <w:ins w:id="104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"_Toc81659539"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9 MobaXterm</w:t>
        </w:r>
        <w:r>
          <w:rPr>
            <w:noProof/>
            <w:webHidden/>
          </w:rPr>
          <w:tab/>
        </w:r>
        <w:r>
          <w:rPr>
            <w:noProof/>
            <w:webHidden/>
          </w:rPr>
          <w:fldChar w:fldCharType="begin"/>
        </w:r>
        <w:r>
          <w:rPr>
            <w:noProof/>
            <w:webHidden/>
          </w:rPr>
          <w:instrText xml:space="preserve"> PAGEREF _Toc81659539 \h </w:instrText>
        </w:r>
      </w:ins>
      <w:r>
        <w:rPr>
          <w:noProof/>
          <w:webHidden/>
        </w:rPr>
      </w:r>
      <w:r>
        <w:rPr>
          <w:noProof/>
          <w:webHidden/>
        </w:rPr>
        <w:fldChar w:fldCharType="separate"/>
      </w:r>
      <w:ins w:id="1042" w:author="JORGE CONTRERAS ORTIZ" w:date="2021-09-04T14:47:00Z">
        <w:r>
          <w:rPr>
            <w:noProof/>
            <w:webHidden/>
          </w:rPr>
          <w:t>44</w:t>
        </w:r>
      </w:ins>
      <w:ins w:id="1043" w:author="JORGE CONTRERAS ORTIZ" w:date="2021-09-04T14:46:00Z">
        <w:r>
          <w:rPr>
            <w:noProof/>
            <w:webHidden/>
          </w:rPr>
          <w:fldChar w:fldCharType="end"/>
        </w:r>
        <w:r w:rsidRPr="00745479">
          <w:rPr>
            <w:rStyle w:val="Hipervnculo"/>
            <w:noProof/>
          </w:rPr>
          <w:fldChar w:fldCharType="end"/>
        </w:r>
      </w:ins>
    </w:p>
    <w:p w14:paraId="77020DA7" w14:textId="54F95383" w:rsidR="003E5AE5" w:rsidRDefault="003E5AE5">
      <w:pPr>
        <w:pStyle w:val="Tabladeilustraciones"/>
        <w:tabs>
          <w:tab w:val="right" w:leader="dot" w:pos="8494"/>
        </w:tabs>
        <w:rPr>
          <w:ins w:id="1044" w:author="JORGE CONTRERAS ORTIZ" w:date="2021-09-04T14:46:00Z"/>
          <w:rFonts w:asciiTheme="minorHAnsi" w:eastAsiaTheme="minorEastAsia" w:hAnsiTheme="minorHAnsi" w:cstheme="minorBidi"/>
          <w:noProof/>
          <w:lang w:eastAsia="es-ES"/>
        </w:rPr>
      </w:pPr>
      <w:ins w:id="104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10 Login Panel Administración Web</w:t>
        </w:r>
        <w:r>
          <w:rPr>
            <w:noProof/>
            <w:webHidden/>
          </w:rPr>
          <w:tab/>
        </w:r>
        <w:r>
          <w:rPr>
            <w:noProof/>
            <w:webHidden/>
          </w:rPr>
          <w:fldChar w:fldCharType="begin"/>
        </w:r>
        <w:r>
          <w:rPr>
            <w:noProof/>
            <w:webHidden/>
          </w:rPr>
          <w:instrText xml:space="preserve"> PAGEREF _Toc81659540 \h </w:instrText>
        </w:r>
      </w:ins>
      <w:r>
        <w:rPr>
          <w:noProof/>
          <w:webHidden/>
        </w:rPr>
      </w:r>
      <w:r>
        <w:rPr>
          <w:noProof/>
          <w:webHidden/>
        </w:rPr>
        <w:fldChar w:fldCharType="separate"/>
      </w:r>
      <w:ins w:id="1046" w:author="JORGE CONTRERAS ORTIZ" w:date="2021-09-04T14:47:00Z">
        <w:r>
          <w:rPr>
            <w:noProof/>
            <w:webHidden/>
          </w:rPr>
          <w:t>45</w:t>
        </w:r>
      </w:ins>
      <w:ins w:id="1047" w:author="JORGE CONTRERAS ORTIZ" w:date="2021-09-04T14:46:00Z">
        <w:r>
          <w:rPr>
            <w:noProof/>
            <w:webHidden/>
          </w:rPr>
          <w:fldChar w:fldCharType="end"/>
        </w:r>
        <w:r w:rsidRPr="00745479">
          <w:rPr>
            <w:rStyle w:val="Hipervnculo"/>
            <w:noProof/>
          </w:rPr>
          <w:fldChar w:fldCharType="end"/>
        </w:r>
      </w:ins>
    </w:p>
    <w:p w14:paraId="24D2B263" w14:textId="7DCDD7CC" w:rsidR="003E5AE5" w:rsidRDefault="003E5AE5">
      <w:pPr>
        <w:pStyle w:val="Tabladeilustraciones"/>
        <w:tabs>
          <w:tab w:val="right" w:leader="dot" w:pos="8494"/>
        </w:tabs>
        <w:rPr>
          <w:ins w:id="1048" w:author="JORGE CONTRERAS ORTIZ" w:date="2021-09-04T14:46:00Z"/>
          <w:rFonts w:asciiTheme="minorHAnsi" w:eastAsiaTheme="minorEastAsia" w:hAnsiTheme="minorHAnsi" w:cstheme="minorBidi"/>
          <w:noProof/>
          <w:lang w:eastAsia="es-ES"/>
        </w:rPr>
      </w:pPr>
      <w:ins w:id="104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11 Pestaña Network</w:t>
        </w:r>
        <w:r>
          <w:rPr>
            <w:noProof/>
            <w:webHidden/>
          </w:rPr>
          <w:tab/>
        </w:r>
        <w:r>
          <w:rPr>
            <w:noProof/>
            <w:webHidden/>
          </w:rPr>
          <w:fldChar w:fldCharType="begin"/>
        </w:r>
        <w:r>
          <w:rPr>
            <w:noProof/>
            <w:webHidden/>
          </w:rPr>
          <w:instrText xml:space="preserve"> PAGEREF _Toc81659541 \h </w:instrText>
        </w:r>
      </w:ins>
      <w:r>
        <w:rPr>
          <w:noProof/>
          <w:webHidden/>
        </w:rPr>
      </w:r>
      <w:r>
        <w:rPr>
          <w:noProof/>
          <w:webHidden/>
        </w:rPr>
        <w:fldChar w:fldCharType="separate"/>
      </w:r>
      <w:ins w:id="1050" w:author="JORGE CONTRERAS ORTIZ" w:date="2021-09-04T14:47:00Z">
        <w:r>
          <w:rPr>
            <w:noProof/>
            <w:webHidden/>
          </w:rPr>
          <w:t>46</w:t>
        </w:r>
      </w:ins>
      <w:ins w:id="1051" w:author="JORGE CONTRERAS ORTIZ" w:date="2021-09-04T14:46:00Z">
        <w:r>
          <w:rPr>
            <w:noProof/>
            <w:webHidden/>
          </w:rPr>
          <w:fldChar w:fldCharType="end"/>
        </w:r>
        <w:r w:rsidRPr="00745479">
          <w:rPr>
            <w:rStyle w:val="Hipervnculo"/>
            <w:noProof/>
          </w:rPr>
          <w:fldChar w:fldCharType="end"/>
        </w:r>
      </w:ins>
    </w:p>
    <w:p w14:paraId="4212370A" w14:textId="15990E5A" w:rsidR="003E5AE5" w:rsidRDefault="003E5AE5">
      <w:pPr>
        <w:pStyle w:val="Tabladeilustraciones"/>
        <w:tabs>
          <w:tab w:val="right" w:leader="dot" w:pos="8494"/>
        </w:tabs>
        <w:rPr>
          <w:ins w:id="1052" w:author="JORGE CONTRERAS ORTIZ" w:date="2021-09-04T14:46:00Z"/>
          <w:rFonts w:asciiTheme="minorHAnsi" w:eastAsiaTheme="minorEastAsia" w:hAnsiTheme="minorHAnsi" w:cstheme="minorBidi"/>
          <w:noProof/>
          <w:lang w:eastAsia="es-ES"/>
        </w:rPr>
      </w:pPr>
      <w:ins w:id="105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12 Actualización KiBRA</w:t>
        </w:r>
        <w:r>
          <w:rPr>
            <w:noProof/>
            <w:webHidden/>
          </w:rPr>
          <w:tab/>
        </w:r>
        <w:r>
          <w:rPr>
            <w:noProof/>
            <w:webHidden/>
          </w:rPr>
          <w:fldChar w:fldCharType="begin"/>
        </w:r>
        <w:r>
          <w:rPr>
            <w:noProof/>
            <w:webHidden/>
          </w:rPr>
          <w:instrText xml:space="preserve"> PAGEREF _Toc81659542 \h </w:instrText>
        </w:r>
      </w:ins>
      <w:r>
        <w:rPr>
          <w:noProof/>
          <w:webHidden/>
        </w:rPr>
      </w:r>
      <w:r>
        <w:rPr>
          <w:noProof/>
          <w:webHidden/>
        </w:rPr>
        <w:fldChar w:fldCharType="separate"/>
      </w:r>
      <w:ins w:id="1054" w:author="JORGE CONTRERAS ORTIZ" w:date="2021-09-04T14:47:00Z">
        <w:r>
          <w:rPr>
            <w:noProof/>
            <w:webHidden/>
          </w:rPr>
          <w:t>47</w:t>
        </w:r>
      </w:ins>
      <w:ins w:id="1055" w:author="JORGE CONTRERAS ORTIZ" w:date="2021-09-04T14:46:00Z">
        <w:r>
          <w:rPr>
            <w:noProof/>
            <w:webHidden/>
          </w:rPr>
          <w:fldChar w:fldCharType="end"/>
        </w:r>
        <w:r w:rsidRPr="00745479">
          <w:rPr>
            <w:rStyle w:val="Hipervnculo"/>
            <w:noProof/>
          </w:rPr>
          <w:fldChar w:fldCharType="end"/>
        </w:r>
      </w:ins>
    </w:p>
    <w:p w14:paraId="4FD64184" w14:textId="3E442BA1" w:rsidR="003E5AE5" w:rsidRDefault="003E5AE5">
      <w:pPr>
        <w:pStyle w:val="Tabladeilustraciones"/>
        <w:tabs>
          <w:tab w:val="right" w:leader="dot" w:pos="8494"/>
        </w:tabs>
        <w:rPr>
          <w:ins w:id="1056" w:author="JORGE CONTRERAS ORTIZ" w:date="2021-09-04T14:46:00Z"/>
          <w:rFonts w:asciiTheme="minorHAnsi" w:eastAsiaTheme="minorEastAsia" w:hAnsiTheme="minorHAnsi" w:cstheme="minorBidi"/>
          <w:noProof/>
          <w:lang w:eastAsia="es-ES"/>
        </w:rPr>
      </w:pPr>
      <w:ins w:id="105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13 Pestaña Settings</w:t>
        </w:r>
        <w:r>
          <w:rPr>
            <w:noProof/>
            <w:webHidden/>
          </w:rPr>
          <w:tab/>
        </w:r>
        <w:r>
          <w:rPr>
            <w:noProof/>
            <w:webHidden/>
          </w:rPr>
          <w:fldChar w:fldCharType="begin"/>
        </w:r>
        <w:r>
          <w:rPr>
            <w:noProof/>
            <w:webHidden/>
          </w:rPr>
          <w:instrText xml:space="preserve"> PAGEREF _Toc81659543 \h </w:instrText>
        </w:r>
      </w:ins>
      <w:r>
        <w:rPr>
          <w:noProof/>
          <w:webHidden/>
        </w:rPr>
      </w:r>
      <w:r>
        <w:rPr>
          <w:noProof/>
          <w:webHidden/>
        </w:rPr>
        <w:fldChar w:fldCharType="separate"/>
      </w:r>
      <w:ins w:id="1058" w:author="JORGE CONTRERAS ORTIZ" w:date="2021-09-04T14:47:00Z">
        <w:r>
          <w:rPr>
            <w:noProof/>
            <w:webHidden/>
          </w:rPr>
          <w:t>48</w:t>
        </w:r>
      </w:ins>
      <w:ins w:id="1059" w:author="JORGE CONTRERAS ORTIZ" w:date="2021-09-04T14:46:00Z">
        <w:r>
          <w:rPr>
            <w:noProof/>
            <w:webHidden/>
          </w:rPr>
          <w:fldChar w:fldCharType="end"/>
        </w:r>
        <w:r w:rsidRPr="00745479">
          <w:rPr>
            <w:rStyle w:val="Hipervnculo"/>
            <w:noProof/>
          </w:rPr>
          <w:fldChar w:fldCharType="end"/>
        </w:r>
      </w:ins>
    </w:p>
    <w:p w14:paraId="699C3859" w14:textId="40E61D51" w:rsidR="003E5AE5" w:rsidRDefault="003E5AE5">
      <w:pPr>
        <w:pStyle w:val="Tabladeilustraciones"/>
        <w:tabs>
          <w:tab w:val="right" w:leader="dot" w:pos="8494"/>
        </w:tabs>
        <w:rPr>
          <w:ins w:id="1060" w:author="JORGE CONTRERAS ORTIZ" w:date="2021-09-04T14:46:00Z"/>
          <w:rFonts w:asciiTheme="minorHAnsi" w:eastAsiaTheme="minorEastAsia" w:hAnsiTheme="minorHAnsi" w:cstheme="minorBidi"/>
          <w:noProof/>
          <w:lang w:eastAsia="es-ES"/>
        </w:rPr>
      </w:pPr>
      <w:ins w:id="106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_Toc81659544 \h </w:instrText>
        </w:r>
      </w:ins>
      <w:r>
        <w:rPr>
          <w:noProof/>
          <w:webHidden/>
        </w:rPr>
      </w:r>
      <w:r>
        <w:rPr>
          <w:noProof/>
          <w:webHidden/>
        </w:rPr>
        <w:fldChar w:fldCharType="separate"/>
      </w:r>
      <w:ins w:id="1062" w:author="JORGE CONTRERAS ORTIZ" w:date="2021-09-04T14:47:00Z">
        <w:r>
          <w:rPr>
            <w:noProof/>
            <w:webHidden/>
          </w:rPr>
          <w:t>49</w:t>
        </w:r>
      </w:ins>
      <w:ins w:id="1063" w:author="JORGE CONTRERAS ORTIZ" w:date="2021-09-04T14:46:00Z">
        <w:r>
          <w:rPr>
            <w:noProof/>
            <w:webHidden/>
          </w:rPr>
          <w:fldChar w:fldCharType="end"/>
        </w:r>
        <w:r w:rsidRPr="00745479">
          <w:rPr>
            <w:rStyle w:val="Hipervnculo"/>
            <w:noProof/>
          </w:rPr>
          <w:fldChar w:fldCharType="end"/>
        </w:r>
      </w:ins>
    </w:p>
    <w:p w14:paraId="292A8E8B" w14:textId="245B8A0A" w:rsidR="003E5AE5" w:rsidRDefault="003E5AE5">
      <w:pPr>
        <w:pStyle w:val="Tabladeilustraciones"/>
        <w:tabs>
          <w:tab w:val="right" w:leader="dot" w:pos="8494"/>
        </w:tabs>
        <w:rPr>
          <w:ins w:id="1064" w:author="JORGE CONTRERAS ORTIZ" w:date="2021-09-04T14:46:00Z"/>
          <w:rFonts w:asciiTheme="minorHAnsi" w:eastAsiaTheme="minorEastAsia" w:hAnsiTheme="minorHAnsi" w:cstheme="minorBidi"/>
          <w:noProof/>
          <w:lang w:eastAsia="es-ES"/>
        </w:rPr>
      </w:pPr>
      <w:ins w:id="106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"_Toc81659545"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_Toc81659545 \h </w:instrText>
        </w:r>
      </w:ins>
      <w:r>
        <w:rPr>
          <w:noProof/>
          <w:webHidden/>
        </w:rPr>
      </w:r>
      <w:r>
        <w:rPr>
          <w:noProof/>
          <w:webHidden/>
        </w:rPr>
        <w:fldChar w:fldCharType="separate"/>
      </w:r>
      <w:ins w:id="1066" w:author="JORGE CONTRERAS ORTIZ" w:date="2021-09-04T14:47:00Z">
        <w:r>
          <w:rPr>
            <w:noProof/>
            <w:webHidden/>
          </w:rPr>
          <w:t>49</w:t>
        </w:r>
      </w:ins>
      <w:ins w:id="1067" w:author="JORGE CONTRERAS ORTIZ" w:date="2021-09-04T14:46:00Z">
        <w:r>
          <w:rPr>
            <w:noProof/>
            <w:webHidden/>
          </w:rPr>
          <w:fldChar w:fldCharType="end"/>
        </w:r>
        <w:r w:rsidRPr="00745479">
          <w:rPr>
            <w:rStyle w:val="Hipervnculo"/>
            <w:noProof/>
          </w:rPr>
          <w:fldChar w:fldCharType="end"/>
        </w:r>
      </w:ins>
    </w:p>
    <w:p w14:paraId="60AB26A9" w14:textId="25B754DE" w:rsidR="003E5AE5" w:rsidRDefault="003E5AE5">
      <w:pPr>
        <w:pStyle w:val="Tabladeilustraciones"/>
        <w:tabs>
          <w:tab w:val="right" w:leader="dot" w:pos="8494"/>
        </w:tabs>
        <w:rPr>
          <w:ins w:id="1068" w:author="JORGE CONTRERAS ORTIZ" w:date="2021-09-04T14:46:00Z"/>
          <w:rFonts w:asciiTheme="minorHAnsi" w:eastAsiaTheme="minorEastAsia" w:hAnsiTheme="minorHAnsi" w:cstheme="minorBidi"/>
          <w:noProof/>
          <w:lang w:eastAsia="es-ES"/>
        </w:rPr>
      </w:pPr>
      <w:ins w:id="106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16 Configuración Prefijo de Red</w:t>
        </w:r>
        <w:r>
          <w:rPr>
            <w:noProof/>
            <w:webHidden/>
          </w:rPr>
          <w:tab/>
        </w:r>
        <w:r>
          <w:rPr>
            <w:noProof/>
            <w:webHidden/>
          </w:rPr>
          <w:fldChar w:fldCharType="begin"/>
        </w:r>
        <w:r>
          <w:rPr>
            <w:noProof/>
            <w:webHidden/>
          </w:rPr>
          <w:instrText xml:space="preserve"> PAGEREF _Toc81659546 \h </w:instrText>
        </w:r>
      </w:ins>
      <w:r>
        <w:rPr>
          <w:noProof/>
          <w:webHidden/>
        </w:rPr>
      </w:r>
      <w:r>
        <w:rPr>
          <w:noProof/>
          <w:webHidden/>
        </w:rPr>
        <w:fldChar w:fldCharType="separate"/>
      </w:r>
      <w:ins w:id="1070" w:author="JORGE CONTRERAS ORTIZ" w:date="2021-09-04T14:47:00Z">
        <w:r>
          <w:rPr>
            <w:noProof/>
            <w:webHidden/>
          </w:rPr>
          <w:t>50</w:t>
        </w:r>
      </w:ins>
      <w:ins w:id="1071" w:author="JORGE CONTRERAS ORTIZ" w:date="2021-09-04T14:46:00Z">
        <w:r>
          <w:rPr>
            <w:noProof/>
            <w:webHidden/>
          </w:rPr>
          <w:fldChar w:fldCharType="end"/>
        </w:r>
        <w:r w:rsidRPr="00745479">
          <w:rPr>
            <w:rStyle w:val="Hipervnculo"/>
            <w:noProof/>
          </w:rPr>
          <w:fldChar w:fldCharType="end"/>
        </w:r>
      </w:ins>
    </w:p>
    <w:p w14:paraId="20F71C21" w14:textId="7050005F" w:rsidR="003E5AE5" w:rsidRDefault="003E5AE5">
      <w:pPr>
        <w:pStyle w:val="Tabladeilustraciones"/>
        <w:tabs>
          <w:tab w:val="right" w:leader="dot" w:pos="8494"/>
        </w:tabs>
        <w:rPr>
          <w:ins w:id="1072" w:author="JORGE CONTRERAS ORTIZ" w:date="2021-09-04T14:46:00Z"/>
          <w:rFonts w:asciiTheme="minorHAnsi" w:eastAsiaTheme="minorEastAsia" w:hAnsiTheme="minorHAnsi" w:cstheme="minorBidi"/>
          <w:noProof/>
          <w:lang w:eastAsia="es-ES"/>
        </w:rPr>
      </w:pPr>
      <w:ins w:id="107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_Toc81659547 \h </w:instrText>
        </w:r>
      </w:ins>
      <w:r>
        <w:rPr>
          <w:noProof/>
          <w:webHidden/>
        </w:rPr>
      </w:r>
      <w:r>
        <w:rPr>
          <w:noProof/>
          <w:webHidden/>
        </w:rPr>
        <w:fldChar w:fldCharType="separate"/>
      </w:r>
      <w:ins w:id="1074" w:author="JORGE CONTRERAS ORTIZ" w:date="2021-09-04T14:47:00Z">
        <w:r>
          <w:rPr>
            <w:noProof/>
            <w:webHidden/>
          </w:rPr>
          <w:t>51</w:t>
        </w:r>
      </w:ins>
      <w:ins w:id="1075" w:author="JORGE CONTRERAS ORTIZ" w:date="2021-09-04T14:46:00Z">
        <w:r>
          <w:rPr>
            <w:noProof/>
            <w:webHidden/>
          </w:rPr>
          <w:fldChar w:fldCharType="end"/>
        </w:r>
        <w:r w:rsidRPr="00745479">
          <w:rPr>
            <w:rStyle w:val="Hipervnculo"/>
            <w:noProof/>
          </w:rPr>
          <w:fldChar w:fldCharType="end"/>
        </w:r>
      </w:ins>
    </w:p>
    <w:p w14:paraId="42FEE5B2" w14:textId="3B55465E" w:rsidR="003E5AE5" w:rsidRDefault="003E5AE5">
      <w:pPr>
        <w:pStyle w:val="Tabladeilustraciones"/>
        <w:tabs>
          <w:tab w:val="right" w:leader="dot" w:pos="8494"/>
        </w:tabs>
        <w:rPr>
          <w:ins w:id="1076" w:author="JORGE CONTRERAS ORTIZ" w:date="2021-09-04T14:46:00Z"/>
          <w:rFonts w:asciiTheme="minorHAnsi" w:eastAsiaTheme="minorEastAsia" w:hAnsiTheme="minorHAnsi" w:cstheme="minorBidi"/>
          <w:noProof/>
          <w:lang w:eastAsia="es-ES"/>
        </w:rPr>
      </w:pPr>
      <w:ins w:id="107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_Toc81659548 \h </w:instrText>
        </w:r>
      </w:ins>
      <w:r>
        <w:rPr>
          <w:noProof/>
          <w:webHidden/>
        </w:rPr>
      </w:r>
      <w:r>
        <w:rPr>
          <w:noProof/>
          <w:webHidden/>
        </w:rPr>
        <w:fldChar w:fldCharType="separate"/>
      </w:r>
      <w:ins w:id="1078" w:author="JORGE CONTRERAS ORTIZ" w:date="2021-09-04T14:47:00Z">
        <w:r>
          <w:rPr>
            <w:noProof/>
            <w:webHidden/>
          </w:rPr>
          <w:t>52</w:t>
        </w:r>
      </w:ins>
      <w:ins w:id="1079" w:author="JORGE CONTRERAS ORTIZ" w:date="2021-09-04T14:46:00Z">
        <w:r>
          <w:rPr>
            <w:noProof/>
            <w:webHidden/>
          </w:rPr>
          <w:fldChar w:fldCharType="end"/>
        </w:r>
        <w:r w:rsidRPr="00745479">
          <w:rPr>
            <w:rStyle w:val="Hipervnculo"/>
            <w:noProof/>
          </w:rPr>
          <w:fldChar w:fldCharType="end"/>
        </w:r>
      </w:ins>
    </w:p>
    <w:p w14:paraId="47BEB0FC" w14:textId="36263AF5" w:rsidR="003E5AE5" w:rsidRDefault="003E5AE5">
      <w:pPr>
        <w:pStyle w:val="Tabladeilustraciones"/>
        <w:tabs>
          <w:tab w:val="right" w:leader="dot" w:pos="8494"/>
        </w:tabs>
        <w:rPr>
          <w:ins w:id="1080" w:author="JORGE CONTRERAS ORTIZ" w:date="2021-09-04T14:46:00Z"/>
          <w:rFonts w:asciiTheme="minorHAnsi" w:eastAsiaTheme="minorEastAsia" w:hAnsiTheme="minorHAnsi" w:cstheme="minorBidi"/>
          <w:noProof/>
          <w:lang w:eastAsia="es-ES"/>
        </w:rPr>
      </w:pPr>
      <w:ins w:id="108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"_Toc81659549"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_Toc81659549 \h </w:instrText>
        </w:r>
      </w:ins>
      <w:r>
        <w:rPr>
          <w:noProof/>
          <w:webHidden/>
        </w:rPr>
      </w:r>
      <w:r>
        <w:rPr>
          <w:noProof/>
          <w:webHidden/>
        </w:rPr>
        <w:fldChar w:fldCharType="separate"/>
      </w:r>
      <w:ins w:id="1082" w:author="JORGE CONTRERAS ORTIZ" w:date="2021-09-04T14:47:00Z">
        <w:r>
          <w:rPr>
            <w:noProof/>
            <w:webHidden/>
          </w:rPr>
          <w:t>53</w:t>
        </w:r>
      </w:ins>
      <w:ins w:id="1083" w:author="JORGE CONTRERAS ORTIZ" w:date="2021-09-04T14:46:00Z">
        <w:r>
          <w:rPr>
            <w:noProof/>
            <w:webHidden/>
          </w:rPr>
          <w:fldChar w:fldCharType="end"/>
        </w:r>
        <w:r w:rsidRPr="00745479">
          <w:rPr>
            <w:rStyle w:val="Hipervnculo"/>
            <w:noProof/>
          </w:rPr>
          <w:fldChar w:fldCharType="end"/>
        </w:r>
      </w:ins>
    </w:p>
    <w:p w14:paraId="79988CC9" w14:textId="57EE8676" w:rsidR="003E5AE5" w:rsidRDefault="003E5AE5">
      <w:pPr>
        <w:pStyle w:val="Tabladeilustraciones"/>
        <w:tabs>
          <w:tab w:val="right" w:leader="dot" w:pos="8494"/>
        </w:tabs>
        <w:rPr>
          <w:ins w:id="1084" w:author="JORGE CONTRERAS ORTIZ" w:date="2021-09-04T14:46:00Z"/>
          <w:rFonts w:asciiTheme="minorHAnsi" w:eastAsiaTheme="minorEastAsia" w:hAnsiTheme="minorHAnsi" w:cstheme="minorBidi"/>
          <w:noProof/>
          <w:lang w:eastAsia="es-ES"/>
        </w:rPr>
      </w:pPr>
      <w:ins w:id="108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"_Toc81659550"</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_Toc81659550 \h </w:instrText>
        </w:r>
      </w:ins>
      <w:r>
        <w:rPr>
          <w:noProof/>
          <w:webHidden/>
        </w:rPr>
      </w:r>
      <w:r>
        <w:rPr>
          <w:noProof/>
          <w:webHidden/>
        </w:rPr>
        <w:fldChar w:fldCharType="separate"/>
      </w:r>
      <w:ins w:id="1086" w:author="JORGE CONTRERAS ORTIZ" w:date="2021-09-04T14:47:00Z">
        <w:r>
          <w:rPr>
            <w:noProof/>
            <w:webHidden/>
          </w:rPr>
          <w:t>54</w:t>
        </w:r>
      </w:ins>
      <w:ins w:id="1087" w:author="JORGE CONTRERAS ORTIZ" w:date="2021-09-04T14:46:00Z">
        <w:r>
          <w:rPr>
            <w:noProof/>
            <w:webHidden/>
          </w:rPr>
          <w:fldChar w:fldCharType="end"/>
        </w:r>
        <w:r w:rsidRPr="00745479">
          <w:rPr>
            <w:rStyle w:val="Hipervnculo"/>
            <w:noProof/>
          </w:rPr>
          <w:fldChar w:fldCharType="end"/>
        </w:r>
      </w:ins>
    </w:p>
    <w:p w14:paraId="6C5DE1AB" w14:textId="1D9B6D49" w:rsidR="003E5AE5" w:rsidRDefault="003E5AE5">
      <w:pPr>
        <w:pStyle w:val="Tabladeilustraciones"/>
        <w:tabs>
          <w:tab w:val="right" w:leader="dot" w:pos="8494"/>
        </w:tabs>
        <w:rPr>
          <w:ins w:id="1088" w:author="JORGE CONTRERAS ORTIZ" w:date="2021-09-04T14:46:00Z"/>
          <w:rFonts w:asciiTheme="minorHAnsi" w:eastAsiaTheme="minorEastAsia" w:hAnsiTheme="minorHAnsi" w:cstheme="minorBidi"/>
          <w:noProof/>
          <w:lang w:eastAsia="es-ES"/>
        </w:rPr>
      </w:pPr>
      <w:ins w:id="108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21 Servidor Backbone Router</w:t>
        </w:r>
        <w:r>
          <w:rPr>
            <w:noProof/>
            <w:webHidden/>
          </w:rPr>
          <w:tab/>
        </w:r>
        <w:r>
          <w:rPr>
            <w:noProof/>
            <w:webHidden/>
          </w:rPr>
          <w:fldChar w:fldCharType="begin"/>
        </w:r>
        <w:r>
          <w:rPr>
            <w:noProof/>
            <w:webHidden/>
          </w:rPr>
          <w:instrText xml:space="preserve"> PAGEREF _Toc81659551 \h </w:instrText>
        </w:r>
      </w:ins>
      <w:r>
        <w:rPr>
          <w:noProof/>
          <w:webHidden/>
        </w:rPr>
      </w:r>
      <w:r>
        <w:rPr>
          <w:noProof/>
          <w:webHidden/>
        </w:rPr>
        <w:fldChar w:fldCharType="separate"/>
      </w:r>
      <w:ins w:id="1090" w:author="JORGE CONTRERAS ORTIZ" w:date="2021-09-04T14:47:00Z">
        <w:r>
          <w:rPr>
            <w:noProof/>
            <w:webHidden/>
          </w:rPr>
          <w:t>55</w:t>
        </w:r>
      </w:ins>
      <w:ins w:id="1091" w:author="JORGE CONTRERAS ORTIZ" w:date="2021-09-04T14:46:00Z">
        <w:r>
          <w:rPr>
            <w:noProof/>
            <w:webHidden/>
          </w:rPr>
          <w:fldChar w:fldCharType="end"/>
        </w:r>
        <w:r w:rsidRPr="00745479">
          <w:rPr>
            <w:rStyle w:val="Hipervnculo"/>
            <w:noProof/>
          </w:rPr>
          <w:fldChar w:fldCharType="end"/>
        </w:r>
      </w:ins>
    </w:p>
    <w:p w14:paraId="68A757A0" w14:textId="4A202A68" w:rsidR="003E5AE5" w:rsidRDefault="003E5AE5">
      <w:pPr>
        <w:pStyle w:val="Tabladeilustraciones"/>
        <w:tabs>
          <w:tab w:val="right" w:leader="dot" w:pos="8494"/>
        </w:tabs>
        <w:rPr>
          <w:ins w:id="1092" w:author="JORGE CONTRERAS ORTIZ" w:date="2021-09-04T14:46:00Z"/>
          <w:rFonts w:asciiTheme="minorHAnsi" w:eastAsiaTheme="minorEastAsia" w:hAnsiTheme="minorHAnsi" w:cstheme="minorBidi"/>
          <w:noProof/>
          <w:lang w:eastAsia="es-ES"/>
        </w:rPr>
      </w:pPr>
      <w:ins w:id="109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22 Servicio DHCP</w:t>
        </w:r>
        <w:r>
          <w:rPr>
            <w:noProof/>
            <w:webHidden/>
          </w:rPr>
          <w:tab/>
        </w:r>
        <w:r>
          <w:rPr>
            <w:noProof/>
            <w:webHidden/>
          </w:rPr>
          <w:fldChar w:fldCharType="begin"/>
        </w:r>
        <w:r>
          <w:rPr>
            <w:noProof/>
            <w:webHidden/>
          </w:rPr>
          <w:instrText xml:space="preserve"> PAGEREF _Toc81659552 \h </w:instrText>
        </w:r>
      </w:ins>
      <w:r>
        <w:rPr>
          <w:noProof/>
          <w:webHidden/>
        </w:rPr>
      </w:r>
      <w:r>
        <w:rPr>
          <w:noProof/>
          <w:webHidden/>
        </w:rPr>
        <w:fldChar w:fldCharType="separate"/>
      </w:r>
      <w:ins w:id="1094" w:author="JORGE CONTRERAS ORTIZ" w:date="2021-09-04T14:47:00Z">
        <w:r>
          <w:rPr>
            <w:noProof/>
            <w:webHidden/>
          </w:rPr>
          <w:t>56</w:t>
        </w:r>
      </w:ins>
      <w:ins w:id="1095" w:author="JORGE CONTRERAS ORTIZ" w:date="2021-09-04T14:46:00Z">
        <w:r>
          <w:rPr>
            <w:noProof/>
            <w:webHidden/>
          </w:rPr>
          <w:fldChar w:fldCharType="end"/>
        </w:r>
        <w:r w:rsidRPr="00745479">
          <w:rPr>
            <w:rStyle w:val="Hipervnculo"/>
            <w:noProof/>
          </w:rPr>
          <w:fldChar w:fldCharType="end"/>
        </w:r>
      </w:ins>
    </w:p>
    <w:p w14:paraId="76D994BA" w14:textId="7649E604" w:rsidR="003E5AE5" w:rsidRDefault="003E5AE5">
      <w:pPr>
        <w:pStyle w:val="Tabladeilustraciones"/>
        <w:tabs>
          <w:tab w:val="right" w:leader="dot" w:pos="8494"/>
        </w:tabs>
        <w:rPr>
          <w:ins w:id="1096" w:author="JORGE CONTRERAS ORTIZ" w:date="2021-09-04T14:46:00Z"/>
          <w:rFonts w:asciiTheme="minorHAnsi" w:eastAsiaTheme="minorEastAsia" w:hAnsiTheme="minorHAnsi" w:cstheme="minorBidi"/>
          <w:noProof/>
          <w:lang w:eastAsia="es-ES"/>
        </w:rPr>
      </w:pPr>
      <w:ins w:id="109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23 Servicio NAT64</w:t>
        </w:r>
        <w:r>
          <w:rPr>
            <w:noProof/>
            <w:webHidden/>
          </w:rPr>
          <w:tab/>
        </w:r>
        <w:r>
          <w:rPr>
            <w:noProof/>
            <w:webHidden/>
          </w:rPr>
          <w:fldChar w:fldCharType="begin"/>
        </w:r>
        <w:r>
          <w:rPr>
            <w:noProof/>
            <w:webHidden/>
          </w:rPr>
          <w:instrText xml:space="preserve"> PAGEREF _Toc81659553 \h </w:instrText>
        </w:r>
      </w:ins>
      <w:r>
        <w:rPr>
          <w:noProof/>
          <w:webHidden/>
        </w:rPr>
      </w:r>
      <w:r>
        <w:rPr>
          <w:noProof/>
          <w:webHidden/>
        </w:rPr>
        <w:fldChar w:fldCharType="separate"/>
      </w:r>
      <w:ins w:id="1098" w:author="JORGE CONTRERAS ORTIZ" w:date="2021-09-04T14:47:00Z">
        <w:r>
          <w:rPr>
            <w:noProof/>
            <w:webHidden/>
          </w:rPr>
          <w:t>57</w:t>
        </w:r>
      </w:ins>
      <w:ins w:id="1099" w:author="JORGE CONTRERAS ORTIZ" w:date="2021-09-04T14:46:00Z">
        <w:r>
          <w:rPr>
            <w:noProof/>
            <w:webHidden/>
          </w:rPr>
          <w:fldChar w:fldCharType="end"/>
        </w:r>
        <w:r w:rsidRPr="00745479">
          <w:rPr>
            <w:rStyle w:val="Hipervnculo"/>
            <w:noProof/>
          </w:rPr>
          <w:fldChar w:fldCharType="end"/>
        </w:r>
      </w:ins>
    </w:p>
    <w:p w14:paraId="142B8A3A" w14:textId="7AC2FF3E" w:rsidR="003E5AE5" w:rsidRDefault="003E5AE5">
      <w:pPr>
        <w:pStyle w:val="Tabladeilustraciones"/>
        <w:tabs>
          <w:tab w:val="right" w:leader="dot" w:pos="8494"/>
        </w:tabs>
        <w:rPr>
          <w:ins w:id="1100" w:author="JORGE CONTRERAS ORTIZ" w:date="2021-09-04T14:46:00Z"/>
          <w:rFonts w:asciiTheme="minorHAnsi" w:eastAsiaTheme="minorEastAsia" w:hAnsiTheme="minorHAnsi" w:cstheme="minorBidi"/>
          <w:noProof/>
          <w:lang w:eastAsia="es-ES"/>
        </w:rPr>
      </w:pPr>
      <w:ins w:id="110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24 Servicio Commissioner</w:t>
        </w:r>
        <w:r>
          <w:rPr>
            <w:noProof/>
            <w:webHidden/>
          </w:rPr>
          <w:tab/>
        </w:r>
        <w:r>
          <w:rPr>
            <w:noProof/>
            <w:webHidden/>
          </w:rPr>
          <w:fldChar w:fldCharType="begin"/>
        </w:r>
        <w:r>
          <w:rPr>
            <w:noProof/>
            <w:webHidden/>
          </w:rPr>
          <w:instrText xml:space="preserve"> PAGEREF _Toc81659554 \h </w:instrText>
        </w:r>
      </w:ins>
      <w:r>
        <w:rPr>
          <w:noProof/>
          <w:webHidden/>
        </w:rPr>
      </w:r>
      <w:r>
        <w:rPr>
          <w:noProof/>
          <w:webHidden/>
        </w:rPr>
        <w:fldChar w:fldCharType="separate"/>
      </w:r>
      <w:ins w:id="1102" w:author="JORGE CONTRERAS ORTIZ" w:date="2021-09-04T14:47:00Z">
        <w:r>
          <w:rPr>
            <w:noProof/>
            <w:webHidden/>
          </w:rPr>
          <w:t>58</w:t>
        </w:r>
      </w:ins>
      <w:ins w:id="1103" w:author="JORGE CONTRERAS ORTIZ" w:date="2021-09-04T14:46:00Z">
        <w:r>
          <w:rPr>
            <w:noProof/>
            <w:webHidden/>
          </w:rPr>
          <w:fldChar w:fldCharType="end"/>
        </w:r>
        <w:r w:rsidRPr="00745479">
          <w:rPr>
            <w:rStyle w:val="Hipervnculo"/>
            <w:noProof/>
          </w:rPr>
          <w:fldChar w:fldCharType="end"/>
        </w:r>
      </w:ins>
    </w:p>
    <w:p w14:paraId="656280D9" w14:textId="5B9DAA1D" w:rsidR="003E5AE5" w:rsidRDefault="003E5AE5">
      <w:pPr>
        <w:pStyle w:val="Tabladeilustraciones"/>
        <w:tabs>
          <w:tab w:val="right" w:leader="dot" w:pos="8494"/>
        </w:tabs>
        <w:rPr>
          <w:ins w:id="1104" w:author="JORGE CONTRERAS ORTIZ" w:date="2021-09-04T14:46:00Z"/>
          <w:rFonts w:asciiTheme="minorHAnsi" w:eastAsiaTheme="minorEastAsia" w:hAnsiTheme="minorHAnsi" w:cstheme="minorBidi"/>
          <w:noProof/>
          <w:lang w:eastAsia="es-ES"/>
        </w:rPr>
      </w:pPr>
      <w:ins w:id="110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25 Pestaña Visual Network</w:t>
        </w:r>
        <w:r>
          <w:rPr>
            <w:noProof/>
            <w:webHidden/>
          </w:rPr>
          <w:tab/>
        </w:r>
        <w:r>
          <w:rPr>
            <w:noProof/>
            <w:webHidden/>
          </w:rPr>
          <w:fldChar w:fldCharType="begin"/>
        </w:r>
        <w:r>
          <w:rPr>
            <w:noProof/>
            <w:webHidden/>
          </w:rPr>
          <w:instrText xml:space="preserve"> PAGEREF _Toc81659555 \h </w:instrText>
        </w:r>
      </w:ins>
      <w:r>
        <w:rPr>
          <w:noProof/>
          <w:webHidden/>
        </w:rPr>
      </w:r>
      <w:r>
        <w:rPr>
          <w:noProof/>
          <w:webHidden/>
        </w:rPr>
        <w:fldChar w:fldCharType="separate"/>
      </w:r>
      <w:ins w:id="1106" w:author="JORGE CONTRERAS ORTIZ" w:date="2021-09-04T14:47:00Z">
        <w:r>
          <w:rPr>
            <w:noProof/>
            <w:webHidden/>
          </w:rPr>
          <w:t>59</w:t>
        </w:r>
      </w:ins>
      <w:ins w:id="1107" w:author="JORGE CONTRERAS ORTIZ" w:date="2021-09-04T14:46:00Z">
        <w:r>
          <w:rPr>
            <w:noProof/>
            <w:webHidden/>
          </w:rPr>
          <w:fldChar w:fldCharType="end"/>
        </w:r>
        <w:r w:rsidRPr="00745479">
          <w:rPr>
            <w:rStyle w:val="Hipervnculo"/>
            <w:noProof/>
          </w:rPr>
          <w:fldChar w:fldCharType="end"/>
        </w:r>
      </w:ins>
    </w:p>
    <w:p w14:paraId="0EF6045D" w14:textId="28638070" w:rsidR="003E5AE5" w:rsidRDefault="003E5AE5">
      <w:pPr>
        <w:pStyle w:val="Tabladeilustraciones"/>
        <w:tabs>
          <w:tab w:val="right" w:leader="dot" w:pos="8494"/>
        </w:tabs>
        <w:rPr>
          <w:ins w:id="1108" w:author="JORGE CONTRERAS ORTIZ" w:date="2021-09-04T14:46:00Z"/>
          <w:rFonts w:asciiTheme="minorHAnsi" w:eastAsiaTheme="minorEastAsia" w:hAnsiTheme="minorHAnsi" w:cstheme="minorBidi"/>
          <w:noProof/>
          <w:lang w:eastAsia="es-ES"/>
        </w:rPr>
      </w:pPr>
      <w:ins w:id="110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26 Pestaña Logs</w:t>
        </w:r>
        <w:r>
          <w:rPr>
            <w:noProof/>
            <w:webHidden/>
          </w:rPr>
          <w:tab/>
        </w:r>
        <w:r>
          <w:rPr>
            <w:noProof/>
            <w:webHidden/>
          </w:rPr>
          <w:fldChar w:fldCharType="begin"/>
        </w:r>
        <w:r>
          <w:rPr>
            <w:noProof/>
            <w:webHidden/>
          </w:rPr>
          <w:instrText xml:space="preserve"> PAGEREF _Toc81659556 \h </w:instrText>
        </w:r>
      </w:ins>
      <w:r>
        <w:rPr>
          <w:noProof/>
          <w:webHidden/>
        </w:rPr>
      </w:r>
      <w:r>
        <w:rPr>
          <w:noProof/>
          <w:webHidden/>
        </w:rPr>
        <w:fldChar w:fldCharType="separate"/>
      </w:r>
      <w:ins w:id="1110" w:author="JORGE CONTRERAS ORTIZ" w:date="2021-09-04T14:47:00Z">
        <w:r>
          <w:rPr>
            <w:noProof/>
            <w:webHidden/>
          </w:rPr>
          <w:t>60</w:t>
        </w:r>
      </w:ins>
      <w:ins w:id="1111" w:author="JORGE CONTRERAS ORTIZ" w:date="2021-09-04T14:46:00Z">
        <w:r>
          <w:rPr>
            <w:noProof/>
            <w:webHidden/>
          </w:rPr>
          <w:fldChar w:fldCharType="end"/>
        </w:r>
        <w:r w:rsidRPr="00745479">
          <w:rPr>
            <w:rStyle w:val="Hipervnculo"/>
            <w:noProof/>
          </w:rPr>
          <w:fldChar w:fldCharType="end"/>
        </w:r>
      </w:ins>
    </w:p>
    <w:p w14:paraId="0F121D1C" w14:textId="03ECE51C" w:rsidR="003E5AE5" w:rsidRDefault="003E5AE5">
      <w:pPr>
        <w:pStyle w:val="Tabladeilustraciones"/>
        <w:tabs>
          <w:tab w:val="right" w:leader="dot" w:pos="8494"/>
        </w:tabs>
        <w:rPr>
          <w:ins w:id="1112" w:author="JORGE CONTRERAS ORTIZ" w:date="2021-09-04T14:46:00Z"/>
          <w:rFonts w:asciiTheme="minorHAnsi" w:eastAsiaTheme="minorEastAsia" w:hAnsiTheme="minorHAnsi" w:cstheme="minorBidi"/>
          <w:noProof/>
          <w:lang w:eastAsia="es-ES"/>
        </w:rPr>
      </w:pPr>
      <w:ins w:id="111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27 Administrador de dispositivo antes de instalar los Drivers de KTWM102</w:t>
        </w:r>
        <w:r>
          <w:rPr>
            <w:noProof/>
            <w:webHidden/>
          </w:rPr>
          <w:tab/>
        </w:r>
        <w:r>
          <w:rPr>
            <w:noProof/>
            <w:webHidden/>
          </w:rPr>
          <w:fldChar w:fldCharType="begin"/>
        </w:r>
        <w:r>
          <w:rPr>
            <w:noProof/>
            <w:webHidden/>
          </w:rPr>
          <w:instrText xml:space="preserve"> PAGEREF _Toc81659557 \h </w:instrText>
        </w:r>
      </w:ins>
      <w:r>
        <w:rPr>
          <w:noProof/>
          <w:webHidden/>
        </w:rPr>
      </w:r>
      <w:r>
        <w:rPr>
          <w:noProof/>
          <w:webHidden/>
        </w:rPr>
        <w:fldChar w:fldCharType="separate"/>
      </w:r>
      <w:ins w:id="1114" w:author="JORGE CONTRERAS ORTIZ" w:date="2021-09-04T14:47:00Z">
        <w:r>
          <w:rPr>
            <w:noProof/>
            <w:webHidden/>
          </w:rPr>
          <w:t>63</w:t>
        </w:r>
      </w:ins>
      <w:ins w:id="1115" w:author="JORGE CONTRERAS ORTIZ" w:date="2021-09-04T14:46:00Z">
        <w:r>
          <w:rPr>
            <w:noProof/>
            <w:webHidden/>
          </w:rPr>
          <w:fldChar w:fldCharType="end"/>
        </w:r>
        <w:r w:rsidRPr="00745479">
          <w:rPr>
            <w:rStyle w:val="Hipervnculo"/>
            <w:noProof/>
          </w:rPr>
          <w:fldChar w:fldCharType="end"/>
        </w:r>
      </w:ins>
    </w:p>
    <w:p w14:paraId="44F36CED" w14:textId="48ADC096" w:rsidR="003E5AE5" w:rsidRDefault="003E5AE5">
      <w:pPr>
        <w:pStyle w:val="Tabladeilustraciones"/>
        <w:tabs>
          <w:tab w:val="right" w:leader="dot" w:pos="8494"/>
        </w:tabs>
        <w:rPr>
          <w:ins w:id="1116" w:author="JORGE CONTRERAS ORTIZ" w:date="2021-09-04T14:46:00Z"/>
          <w:rFonts w:asciiTheme="minorHAnsi" w:eastAsiaTheme="minorEastAsia" w:hAnsiTheme="minorHAnsi" w:cstheme="minorBidi"/>
          <w:noProof/>
          <w:lang w:eastAsia="es-ES"/>
        </w:rPr>
      </w:pPr>
      <w:ins w:id="111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_Toc81659558 \h </w:instrText>
        </w:r>
      </w:ins>
      <w:r>
        <w:rPr>
          <w:noProof/>
          <w:webHidden/>
        </w:rPr>
      </w:r>
      <w:r>
        <w:rPr>
          <w:noProof/>
          <w:webHidden/>
        </w:rPr>
        <w:fldChar w:fldCharType="separate"/>
      </w:r>
      <w:ins w:id="1118" w:author="JORGE CONTRERAS ORTIZ" w:date="2021-09-04T14:47:00Z">
        <w:r>
          <w:rPr>
            <w:noProof/>
            <w:webHidden/>
          </w:rPr>
          <w:t>64</w:t>
        </w:r>
      </w:ins>
      <w:ins w:id="1119" w:author="JORGE CONTRERAS ORTIZ" w:date="2021-09-04T14:46:00Z">
        <w:r>
          <w:rPr>
            <w:noProof/>
            <w:webHidden/>
          </w:rPr>
          <w:fldChar w:fldCharType="end"/>
        </w:r>
        <w:r w:rsidRPr="00745479">
          <w:rPr>
            <w:rStyle w:val="Hipervnculo"/>
            <w:noProof/>
          </w:rPr>
          <w:fldChar w:fldCharType="end"/>
        </w:r>
      </w:ins>
    </w:p>
    <w:p w14:paraId="49A68AF3" w14:textId="4DC0A4F9" w:rsidR="003E5AE5" w:rsidRDefault="003E5AE5">
      <w:pPr>
        <w:pStyle w:val="Tabladeilustraciones"/>
        <w:tabs>
          <w:tab w:val="right" w:leader="dot" w:pos="8494"/>
        </w:tabs>
        <w:rPr>
          <w:ins w:id="1120" w:author="JORGE CONTRERAS ORTIZ" w:date="2021-09-04T14:46:00Z"/>
          <w:rFonts w:asciiTheme="minorHAnsi" w:eastAsiaTheme="minorEastAsia" w:hAnsiTheme="minorHAnsi" w:cstheme="minorBidi"/>
          <w:noProof/>
          <w:lang w:eastAsia="es-ES"/>
        </w:rPr>
      </w:pPr>
      <w:ins w:id="112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"_Toc81659559"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_Toc81659559 \h </w:instrText>
        </w:r>
      </w:ins>
      <w:r>
        <w:rPr>
          <w:noProof/>
          <w:webHidden/>
        </w:rPr>
      </w:r>
      <w:r>
        <w:rPr>
          <w:noProof/>
          <w:webHidden/>
        </w:rPr>
        <w:fldChar w:fldCharType="separate"/>
      </w:r>
      <w:ins w:id="1122" w:author="JORGE CONTRERAS ORTIZ" w:date="2021-09-04T14:47:00Z">
        <w:r>
          <w:rPr>
            <w:noProof/>
            <w:webHidden/>
          </w:rPr>
          <w:t>65</w:t>
        </w:r>
      </w:ins>
      <w:ins w:id="1123" w:author="JORGE CONTRERAS ORTIZ" w:date="2021-09-04T14:46:00Z">
        <w:r>
          <w:rPr>
            <w:noProof/>
            <w:webHidden/>
          </w:rPr>
          <w:fldChar w:fldCharType="end"/>
        </w:r>
        <w:r w:rsidRPr="00745479">
          <w:rPr>
            <w:rStyle w:val="Hipervnculo"/>
            <w:noProof/>
          </w:rPr>
          <w:fldChar w:fldCharType="end"/>
        </w:r>
      </w:ins>
    </w:p>
    <w:p w14:paraId="152D77BA" w14:textId="0E35EE8E" w:rsidR="003E5AE5" w:rsidRDefault="003E5AE5">
      <w:pPr>
        <w:pStyle w:val="Tabladeilustraciones"/>
        <w:tabs>
          <w:tab w:val="right" w:leader="dot" w:pos="8494"/>
        </w:tabs>
        <w:rPr>
          <w:ins w:id="1124" w:author="JORGE CONTRERAS ORTIZ" w:date="2021-09-04T14:46:00Z"/>
          <w:rFonts w:asciiTheme="minorHAnsi" w:eastAsiaTheme="minorEastAsia" w:hAnsiTheme="minorHAnsi" w:cstheme="minorBidi"/>
          <w:noProof/>
          <w:lang w:eastAsia="es-ES"/>
        </w:rPr>
      </w:pPr>
      <w:ins w:id="112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_Toc81659560 \h </w:instrText>
        </w:r>
      </w:ins>
      <w:r>
        <w:rPr>
          <w:noProof/>
          <w:webHidden/>
        </w:rPr>
      </w:r>
      <w:r>
        <w:rPr>
          <w:noProof/>
          <w:webHidden/>
        </w:rPr>
        <w:fldChar w:fldCharType="separate"/>
      </w:r>
      <w:ins w:id="1126" w:author="JORGE CONTRERAS ORTIZ" w:date="2021-09-04T14:47:00Z">
        <w:r>
          <w:rPr>
            <w:noProof/>
            <w:webHidden/>
          </w:rPr>
          <w:t>65</w:t>
        </w:r>
      </w:ins>
      <w:ins w:id="1127" w:author="JORGE CONTRERAS ORTIZ" w:date="2021-09-04T14:46:00Z">
        <w:r>
          <w:rPr>
            <w:noProof/>
            <w:webHidden/>
          </w:rPr>
          <w:fldChar w:fldCharType="end"/>
        </w:r>
        <w:r w:rsidRPr="00745479">
          <w:rPr>
            <w:rStyle w:val="Hipervnculo"/>
            <w:noProof/>
          </w:rPr>
          <w:fldChar w:fldCharType="end"/>
        </w:r>
      </w:ins>
    </w:p>
    <w:p w14:paraId="0C56E02F" w14:textId="0CB184BF" w:rsidR="003E5AE5" w:rsidRDefault="003E5AE5">
      <w:pPr>
        <w:pStyle w:val="Tabladeilustraciones"/>
        <w:tabs>
          <w:tab w:val="right" w:leader="dot" w:pos="8494"/>
        </w:tabs>
        <w:rPr>
          <w:ins w:id="1128" w:author="JORGE CONTRERAS ORTIZ" w:date="2021-09-04T14:46:00Z"/>
          <w:rFonts w:asciiTheme="minorHAnsi" w:eastAsiaTheme="minorEastAsia" w:hAnsiTheme="minorHAnsi" w:cstheme="minorBidi"/>
          <w:noProof/>
          <w:lang w:eastAsia="es-ES"/>
        </w:rPr>
      </w:pPr>
      <w:ins w:id="112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_Toc81659561 \h </w:instrText>
        </w:r>
      </w:ins>
      <w:r>
        <w:rPr>
          <w:noProof/>
          <w:webHidden/>
        </w:rPr>
      </w:r>
      <w:r>
        <w:rPr>
          <w:noProof/>
          <w:webHidden/>
        </w:rPr>
        <w:fldChar w:fldCharType="separate"/>
      </w:r>
      <w:ins w:id="1130" w:author="JORGE CONTRERAS ORTIZ" w:date="2021-09-04T14:47:00Z">
        <w:r>
          <w:rPr>
            <w:noProof/>
            <w:webHidden/>
          </w:rPr>
          <w:t>66</w:t>
        </w:r>
      </w:ins>
      <w:ins w:id="1131" w:author="JORGE CONTRERAS ORTIZ" w:date="2021-09-04T14:46:00Z">
        <w:r>
          <w:rPr>
            <w:noProof/>
            <w:webHidden/>
          </w:rPr>
          <w:fldChar w:fldCharType="end"/>
        </w:r>
        <w:r w:rsidRPr="00745479">
          <w:rPr>
            <w:rStyle w:val="Hipervnculo"/>
            <w:noProof/>
          </w:rPr>
          <w:fldChar w:fldCharType="end"/>
        </w:r>
      </w:ins>
    </w:p>
    <w:p w14:paraId="7BE314BB" w14:textId="1E5C5082" w:rsidR="003E5AE5" w:rsidRDefault="003E5AE5">
      <w:pPr>
        <w:pStyle w:val="Tabladeilustraciones"/>
        <w:tabs>
          <w:tab w:val="right" w:leader="dot" w:pos="8494"/>
        </w:tabs>
        <w:rPr>
          <w:ins w:id="1132" w:author="JORGE CONTRERAS ORTIZ" w:date="2021-09-04T14:46:00Z"/>
          <w:rFonts w:asciiTheme="minorHAnsi" w:eastAsiaTheme="minorEastAsia" w:hAnsiTheme="minorHAnsi" w:cstheme="minorBidi"/>
          <w:noProof/>
          <w:lang w:eastAsia="es-ES"/>
        </w:rPr>
      </w:pPr>
      <w:ins w:id="113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32 Instalar libusbk con Zadig</w:t>
        </w:r>
        <w:r>
          <w:rPr>
            <w:noProof/>
            <w:webHidden/>
          </w:rPr>
          <w:tab/>
        </w:r>
        <w:r>
          <w:rPr>
            <w:noProof/>
            <w:webHidden/>
          </w:rPr>
          <w:fldChar w:fldCharType="begin"/>
        </w:r>
        <w:r>
          <w:rPr>
            <w:noProof/>
            <w:webHidden/>
          </w:rPr>
          <w:instrText xml:space="preserve"> PAGEREF _Toc81659562 \h </w:instrText>
        </w:r>
      </w:ins>
      <w:r>
        <w:rPr>
          <w:noProof/>
          <w:webHidden/>
        </w:rPr>
      </w:r>
      <w:r>
        <w:rPr>
          <w:noProof/>
          <w:webHidden/>
        </w:rPr>
        <w:fldChar w:fldCharType="separate"/>
      </w:r>
      <w:ins w:id="1134" w:author="JORGE CONTRERAS ORTIZ" w:date="2021-09-04T14:47:00Z">
        <w:r>
          <w:rPr>
            <w:noProof/>
            <w:webHidden/>
          </w:rPr>
          <w:t>69</w:t>
        </w:r>
      </w:ins>
      <w:ins w:id="1135" w:author="JORGE CONTRERAS ORTIZ" w:date="2021-09-04T14:46:00Z">
        <w:r>
          <w:rPr>
            <w:noProof/>
            <w:webHidden/>
          </w:rPr>
          <w:fldChar w:fldCharType="end"/>
        </w:r>
        <w:r w:rsidRPr="00745479">
          <w:rPr>
            <w:rStyle w:val="Hipervnculo"/>
            <w:noProof/>
          </w:rPr>
          <w:fldChar w:fldCharType="end"/>
        </w:r>
      </w:ins>
    </w:p>
    <w:p w14:paraId="519F49D6" w14:textId="6EE8DB00" w:rsidR="003E5AE5" w:rsidRDefault="003E5AE5">
      <w:pPr>
        <w:pStyle w:val="Tabladeilustraciones"/>
        <w:tabs>
          <w:tab w:val="right" w:leader="dot" w:pos="8494"/>
        </w:tabs>
        <w:rPr>
          <w:ins w:id="1136" w:author="JORGE CONTRERAS ORTIZ" w:date="2021-09-04T14:46:00Z"/>
          <w:rFonts w:asciiTheme="minorHAnsi" w:eastAsiaTheme="minorEastAsia" w:hAnsiTheme="minorHAnsi" w:cstheme="minorBidi"/>
          <w:noProof/>
          <w:lang w:eastAsia="es-ES"/>
        </w:rPr>
      </w:pPr>
      <w:ins w:id="113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33 Instalación Driver Libusbk xon Zadig Finalizada</w:t>
        </w:r>
        <w:r>
          <w:rPr>
            <w:noProof/>
            <w:webHidden/>
          </w:rPr>
          <w:tab/>
        </w:r>
        <w:r>
          <w:rPr>
            <w:noProof/>
            <w:webHidden/>
          </w:rPr>
          <w:fldChar w:fldCharType="begin"/>
        </w:r>
        <w:r>
          <w:rPr>
            <w:noProof/>
            <w:webHidden/>
          </w:rPr>
          <w:instrText xml:space="preserve"> PAGEREF _Toc81659563 \h </w:instrText>
        </w:r>
      </w:ins>
      <w:r>
        <w:rPr>
          <w:noProof/>
          <w:webHidden/>
        </w:rPr>
      </w:r>
      <w:r>
        <w:rPr>
          <w:noProof/>
          <w:webHidden/>
        </w:rPr>
        <w:fldChar w:fldCharType="separate"/>
      </w:r>
      <w:ins w:id="1138" w:author="JORGE CONTRERAS ORTIZ" w:date="2021-09-04T14:47:00Z">
        <w:r>
          <w:rPr>
            <w:noProof/>
            <w:webHidden/>
          </w:rPr>
          <w:t>69</w:t>
        </w:r>
      </w:ins>
      <w:ins w:id="1139" w:author="JORGE CONTRERAS ORTIZ" w:date="2021-09-04T14:46:00Z">
        <w:r>
          <w:rPr>
            <w:noProof/>
            <w:webHidden/>
          </w:rPr>
          <w:fldChar w:fldCharType="end"/>
        </w:r>
        <w:r w:rsidRPr="00745479">
          <w:rPr>
            <w:rStyle w:val="Hipervnculo"/>
            <w:noProof/>
          </w:rPr>
          <w:fldChar w:fldCharType="end"/>
        </w:r>
      </w:ins>
    </w:p>
    <w:p w14:paraId="66E072FA" w14:textId="40CF09F3" w:rsidR="003E5AE5" w:rsidRDefault="003E5AE5">
      <w:pPr>
        <w:pStyle w:val="Tabladeilustraciones"/>
        <w:tabs>
          <w:tab w:val="right" w:leader="dot" w:pos="8494"/>
        </w:tabs>
        <w:rPr>
          <w:ins w:id="1140" w:author="JORGE CONTRERAS ORTIZ" w:date="2021-09-04T14:46:00Z"/>
          <w:rFonts w:asciiTheme="minorHAnsi" w:eastAsiaTheme="minorEastAsia" w:hAnsiTheme="minorHAnsi" w:cstheme="minorBidi"/>
          <w:noProof/>
          <w:lang w:eastAsia="es-ES"/>
        </w:rPr>
      </w:pPr>
      <w:ins w:id="114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_Toc81659564 \h </w:instrText>
        </w:r>
      </w:ins>
      <w:r>
        <w:rPr>
          <w:noProof/>
          <w:webHidden/>
        </w:rPr>
      </w:r>
      <w:r>
        <w:rPr>
          <w:noProof/>
          <w:webHidden/>
        </w:rPr>
        <w:fldChar w:fldCharType="separate"/>
      </w:r>
      <w:ins w:id="1142" w:author="JORGE CONTRERAS ORTIZ" w:date="2021-09-04T14:47:00Z">
        <w:r>
          <w:rPr>
            <w:noProof/>
            <w:webHidden/>
          </w:rPr>
          <w:t>70</w:t>
        </w:r>
      </w:ins>
      <w:ins w:id="1143" w:author="JORGE CONTRERAS ORTIZ" w:date="2021-09-04T14:46:00Z">
        <w:r>
          <w:rPr>
            <w:noProof/>
            <w:webHidden/>
          </w:rPr>
          <w:fldChar w:fldCharType="end"/>
        </w:r>
        <w:r w:rsidRPr="00745479">
          <w:rPr>
            <w:rStyle w:val="Hipervnculo"/>
            <w:noProof/>
          </w:rPr>
          <w:fldChar w:fldCharType="end"/>
        </w:r>
      </w:ins>
    </w:p>
    <w:p w14:paraId="4BA7D1A9" w14:textId="3C11BA4D" w:rsidR="003E5AE5" w:rsidRDefault="003E5AE5">
      <w:pPr>
        <w:pStyle w:val="Tabladeilustraciones"/>
        <w:tabs>
          <w:tab w:val="right" w:leader="dot" w:pos="8494"/>
        </w:tabs>
        <w:rPr>
          <w:ins w:id="1144" w:author="JORGE CONTRERAS ORTIZ" w:date="2021-09-04T14:46:00Z"/>
          <w:rFonts w:asciiTheme="minorHAnsi" w:eastAsiaTheme="minorEastAsia" w:hAnsiTheme="minorHAnsi" w:cstheme="minorBidi"/>
          <w:noProof/>
          <w:lang w:eastAsia="es-ES"/>
        </w:rPr>
      </w:pPr>
      <w:ins w:id="114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_Toc81659565 \h </w:instrText>
        </w:r>
      </w:ins>
      <w:r>
        <w:rPr>
          <w:noProof/>
          <w:webHidden/>
        </w:rPr>
      </w:r>
      <w:r>
        <w:rPr>
          <w:noProof/>
          <w:webHidden/>
        </w:rPr>
        <w:fldChar w:fldCharType="separate"/>
      </w:r>
      <w:ins w:id="1146" w:author="JORGE CONTRERAS ORTIZ" w:date="2021-09-04T14:47:00Z">
        <w:r>
          <w:rPr>
            <w:noProof/>
            <w:webHidden/>
          </w:rPr>
          <w:t>70</w:t>
        </w:r>
      </w:ins>
      <w:ins w:id="1147" w:author="JORGE CONTRERAS ORTIZ" w:date="2021-09-04T14:46:00Z">
        <w:r>
          <w:rPr>
            <w:noProof/>
            <w:webHidden/>
          </w:rPr>
          <w:fldChar w:fldCharType="end"/>
        </w:r>
        <w:r w:rsidRPr="00745479">
          <w:rPr>
            <w:rStyle w:val="Hipervnculo"/>
            <w:noProof/>
          </w:rPr>
          <w:fldChar w:fldCharType="end"/>
        </w:r>
      </w:ins>
    </w:p>
    <w:p w14:paraId="00232F5E" w14:textId="15115F9A" w:rsidR="003E5AE5" w:rsidRDefault="003E5AE5">
      <w:pPr>
        <w:pStyle w:val="Tabladeilustraciones"/>
        <w:tabs>
          <w:tab w:val="right" w:leader="dot" w:pos="8494"/>
        </w:tabs>
        <w:rPr>
          <w:ins w:id="1148" w:author="JORGE CONTRERAS ORTIZ" w:date="2021-09-04T14:46:00Z"/>
          <w:rFonts w:asciiTheme="minorHAnsi" w:eastAsiaTheme="minorEastAsia" w:hAnsiTheme="minorHAnsi" w:cstheme="minorBidi"/>
          <w:noProof/>
          <w:lang w:eastAsia="es-ES"/>
        </w:rPr>
      </w:pPr>
      <w:ins w:id="114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_Toc81659566 \h </w:instrText>
        </w:r>
      </w:ins>
      <w:r>
        <w:rPr>
          <w:noProof/>
          <w:webHidden/>
        </w:rPr>
      </w:r>
      <w:r>
        <w:rPr>
          <w:noProof/>
          <w:webHidden/>
        </w:rPr>
        <w:fldChar w:fldCharType="separate"/>
      </w:r>
      <w:ins w:id="1150" w:author="JORGE CONTRERAS ORTIZ" w:date="2021-09-04T14:47:00Z">
        <w:r>
          <w:rPr>
            <w:noProof/>
            <w:webHidden/>
          </w:rPr>
          <w:t>71</w:t>
        </w:r>
      </w:ins>
      <w:ins w:id="1151" w:author="JORGE CONTRERAS ORTIZ" w:date="2021-09-04T14:46:00Z">
        <w:r>
          <w:rPr>
            <w:noProof/>
            <w:webHidden/>
          </w:rPr>
          <w:fldChar w:fldCharType="end"/>
        </w:r>
        <w:r w:rsidRPr="00745479">
          <w:rPr>
            <w:rStyle w:val="Hipervnculo"/>
            <w:noProof/>
          </w:rPr>
          <w:fldChar w:fldCharType="end"/>
        </w:r>
      </w:ins>
    </w:p>
    <w:p w14:paraId="60DCDCFF" w14:textId="0977B45A" w:rsidR="003E5AE5" w:rsidRDefault="003E5AE5">
      <w:pPr>
        <w:pStyle w:val="Tabladeilustraciones"/>
        <w:tabs>
          <w:tab w:val="right" w:leader="dot" w:pos="8494"/>
        </w:tabs>
        <w:rPr>
          <w:ins w:id="1152" w:author="JORGE CONTRERAS ORTIZ" w:date="2021-09-04T14:46:00Z"/>
          <w:rFonts w:asciiTheme="minorHAnsi" w:eastAsiaTheme="minorEastAsia" w:hAnsiTheme="minorHAnsi" w:cstheme="minorBidi"/>
          <w:noProof/>
          <w:lang w:eastAsia="es-ES"/>
        </w:rPr>
      </w:pPr>
      <w:ins w:id="115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37 Terminal Termite</w:t>
        </w:r>
        <w:r>
          <w:rPr>
            <w:noProof/>
            <w:webHidden/>
          </w:rPr>
          <w:tab/>
        </w:r>
        <w:r>
          <w:rPr>
            <w:noProof/>
            <w:webHidden/>
          </w:rPr>
          <w:fldChar w:fldCharType="begin"/>
        </w:r>
        <w:r>
          <w:rPr>
            <w:noProof/>
            <w:webHidden/>
          </w:rPr>
          <w:instrText xml:space="preserve"> PAGEREF _Toc81659567 \h </w:instrText>
        </w:r>
      </w:ins>
      <w:r>
        <w:rPr>
          <w:noProof/>
          <w:webHidden/>
        </w:rPr>
      </w:r>
      <w:r>
        <w:rPr>
          <w:noProof/>
          <w:webHidden/>
        </w:rPr>
        <w:fldChar w:fldCharType="separate"/>
      </w:r>
      <w:ins w:id="1154" w:author="JORGE CONTRERAS ORTIZ" w:date="2021-09-04T14:47:00Z">
        <w:r>
          <w:rPr>
            <w:noProof/>
            <w:webHidden/>
          </w:rPr>
          <w:t>73</w:t>
        </w:r>
      </w:ins>
      <w:ins w:id="1155" w:author="JORGE CONTRERAS ORTIZ" w:date="2021-09-04T14:46:00Z">
        <w:r>
          <w:rPr>
            <w:noProof/>
            <w:webHidden/>
          </w:rPr>
          <w:fldChar w:fldCharType="end"/>
        </w:r>
        <w:r w:rsidRPr="00745479">
          <w:rPr>
            <w:rStyle w:val="Hipervnculo"/>
            <w:noProof/>
          </w:rPr>
          <w:fldChar w:fldCharType="end"/>
        </w:r>
      </w:ins>
    </w:p>
    <w:p w14:paraId="14171728" w14:textId="7368D8B4" w:rsidR="003E5AE5" w:rsidRDefault="003E5AE5">
      <w:pPr>
        <w:pStyle w:val="Tabladeilustraciones"/>
        <w:tabs>
          <w:tab w:val="right" w:leader="dot" w:pos="8494"/>
        </w:tabs>
        <w:rPr>
          <w:ins w:id="1156" w:author="JORGE CONTRERAS ORTIZ" w:date="2021-09-04T14:46:00Z"/>
          <w:rFonts w:asciiTheme="minorHAnsi" w:eastAsiaTheme="minorEastAsia" w:hAnsiTheme="minorHAnsi" w:cstheme="minorBidi"/>
          <w:noProof/>
          <w:lang w:eastAsia="es-ES"/>
        </w:rPr>
      </w:pPr>
      <w:ins w:id="115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38 Herramienta KiTools</w:t>
        </w:r>
        <w:r>
          <w:rPr>
            <w:noProof/>
            <w:webHidden/>
          </w:rPr>
          <w:tab/>
        </w:r>
        <w:r>
          <w:rPr>
            <w:noProof/>
            <w:webHidden/>
          </w:rPr>
          <w:fldChar w:fldCharType="begin"/>
        </w:r>
        <w:r>
          <w:rPr>
            <w:noProof/>
            <w:webHidden/>
          </w:rPr>
          <w:instrText xml:space="preserve"> PAGEREF _Toc81659568 \h </w:instrText>
        </w:r>
      </w:ins>
      <w:r>
        <w:rPr>
          <w:noProof/>
          <w:webHidden/>
        </w:rPr>
      </w:r>
      <w:r>
        <w:rPr>
          <w:noProof/>
          <w:webHidden/>
        </w:rPr>
        <w:fldChar w:fldCharType="separate"/>
      </w:r>
      <w:ins w:id="1158" w:author="JORGE CONTRERAS ORTIZ" w:date="2021-09-04T14:47:00Z">
        <w:r>
          <w:rPr>
            <w:noProof/>
            <w:webHidden/>
          </w:rPr>
          <w:t>75</w:t>
        </w:r>
      </w:ins>
      <w:ins w:id="1159" w:author="JORGE CONTRERAS ORTIZ" w:date="2021-09-04T14:46:00Z">
        <w:r>
          <w:rPr>
            <w:noProof/>
            <w:webHidden/>
          </w:rPr>
          <w:fldChar w:fldCharType="end"/>
        </w:r>
        <w:r w:rsidRPr="00745479">
          <w:rPr>
            <w:rStyle w:val="Hipervnculo"/>
            <w:noProof/>
          </w:rPr>
          <w:fldChar w:fldCharType="end"/>
        </w:r>
      </w:ins>
    </w:p>
    <w:p w14:paraId="54E00656" w14:textId="12074163" w:rsidR="003E5AE5" w:rsidRDefault="003E5AE5">
      <w:pPr>
        <w:pStyle w:val="Tabladeilustraciones"/>
        <w:tabs>
          <w:tab w:val="right" w:leader="dot" w:pos="8494"/>
        </w:tabs>
        <w:rPr>
          <w:ins w:id="1160" w:author="JORGE CONTRERAS ORTIZ" w:date="2021-09-04T14:46:00Z"/>
          <w:rFonts w:asciiTheme="minorHAnsi" w:eastAsiaTheme="minorEastAsia" w:hAnsiTheme="minorHAnsi" w:cstheme="minorBidi"/>
          <w:noProof/>
          <w:lang w:eastAsia="es-ES"/>
        </w:rPr>
      </w:pPr>
      <w:ins w:id="116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"_Toc81659569"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39 IP como parámetros</w:t>
        </w:r>
        <w:r>
          <w:rPr>
            <w:noProof/>
            <w:webHidden/>
          </w:rPr>
          <w:tab/>
        </w:r>
        <w:r>
          <w:rPr>
            <w:noProof/>
            <w:webHidden/>
          </w:rPr>
          <w:fldChar w:fldCharType="begin"/>
        </w:r>
        <w:r>
          <w:rPr>
            <w:noProof/>
            <w:webHidden/>
          </w:rPr>
          <w:instrText xml:space="preserve"> PAGEREF _Toc81659569 \h </w:instrText>
        </w:r>
      </w:ins>
      <w:r>
        <w:rPr>
          <w:noProof/>
          <w:webHidden/>
        </w:rPr>
      </w:r>
      <w:r>
        <w:rPr>
          <w:noProof/>
          <w:webHidden/>
        </w:rPr>
        <w:fldChar w:fldCharType="separate"/>
      </w:r>
      <w:ins w:id="1162" w:author="JORGE CONTRERAS ORTIZ" w:date="2021-09-04T14:47:00Z">
        <w:r>
          <w:rPr>
            <w:noProof/>
            <w:webHidden/>
          </w:rPr>
          <w:t>76</w:t>
        </w:r>
      </w:ins>
      <w:ins w:id="1163" w:author="JORGE CONTRERAS ORTIZ" w:date="2021-09-04T14:46:00Z">
        <w:r>
          <w:rPr>
            <w:noProof/>
            <w:webHidden/>
          </w:rPr>
          <w:fldChar w:fldCharType="end"/>
        </w:r>
        <w:r w:rsidRPr="00745479">
          <w:rPr>
            <w:rStyle w:val="Hipervnculo"/>
            <w:noProof/>
          </w:rPr>
          <w:fldChar w:fldCharType="end"/>
        </w:r>
      </w:ins>
    </w:p>
    <w:p w14:paraId="316002E9" w14:textId="0BD0327A" w:rsidR="003E5AE5" w:rsidRDefault="003E5AE5">
      <w:pPr>
        <w:pStyle w:val="Tabladeilustraciones"/>
        <w:tabs>
          <w:tab w:val="right" w:leader="dot" w:pos="8494"/>
        </w:tabs>
        <w:rPr>
          <w:ins w:id="1164" w:author="JORGE CONTRERAS ORTIZ" w:date="2021-09-04T14:46:00Z"/>
          <w:rFonts w:asciiTheme="minorHAnsi" w:eastAsiaTheme="minorEastAsia" w:hAnsiTheme="minorHAnsi" w:cstheme="minorBidi"/>
          <w:noProof/>
          <w:lang w:eastAsia="es-ES"/>
        </w:rPr>
      </w:pPr>
      <w:ins w:id="116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_Toc81659570 \h </w:instrText>
        </w:r>
      </w:ins>
      <w:r>
        <w:rPr>
          <w:noProof/>
          <w:webHidden/>
        </w:rPr>
      </w:r>
      <w:r>
        <w:rPr>
          <w:noProof/>
          <w:webHidden/>
        </w:rPr>
        <w:fldChar w:fldCharType="separate"/>
      </w:r>
      <w:ins w:id="1166" w:author="JORGE CONTRERAS ORTIZ" w:date="2021-09-04T14:47:00Z">
        <w:r>
          <w:rPr>
            <w:noProof/>
            <w:webHidden/>
          </w:rPr>
          <w:t>77</w:t>
        </w:r>
      </w:ins>
      <w:ins w:id="1167" w:author="JORGE CONTRERAS ORTIZ" w:date="2021-09-04T14:46:00Z">
        <w:r>
          <w:rPr>
            <w:noProof/>
            <w:webHidden/>
          </w:rPr>
          <w:fldChar w:fldCharType="end"/>
        </w:r>
        <w:r w:rsidRPr="00745479">
          <w:rPr>
            <w:rStyle w:val="Hipervnculo"/>
            <w:noProof/>
          </w:rPr>
          <w:fldChar w:fldCharType="end"/>
        </w:r>
      </w:ins>
    </w:p>
    <w:p w14:paraId="4B5C6D2D" w14:textId="58A82DED" w:rsidR="003E5AE5" w:rsidRDefault="003E5AE5">
      <w:pPr>
        <w:pStyle w:val="Tabladeilustraciones"/>
        <w:tabs>
          <w:tab w:val="right" w:leader="dot" w:pos="8494"/>
        </w:tabs>
        <w:rPr>
          <w:ins w:id="1168" w:author="JORGE CONTRERAS ORTIZ" w:date="2021-09-04T14:46:00Z"/>
          <w:rFonts w:asciiTheme="minorHAnsi" w:eastAsiaTheme="minorEastAsia" w:hAnsiTheme="minorHAnsi" w:cstheme="minorBidi"/>
          <w:noProof/>
          <w:lang w:eastAsia="es-ES"/>
        </w:rPr>
      </w:pPr>
      <w:ins w:id="116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_Toc81659571 \h </w:instrText>
        </w:r>
      </w:ins>
      <w:r>
        <w:rPr>
          <w:noProof/>
          <w:webHidden/>
        </w:rPr>
      </w:r>
      <w:r>
        <w:rPr>
          <w:noProof/>
          <w:webHidden/>
        </w:rPr>
        <w:fldChar w:fldCharType="separate"/>
      </w:r>
      <w:ins w:id="1170" w:author="JORGE CONTRERAS ORTIZ" w:date="2021-09-04T14:47:00Z">
        <w:r>
          <w:rPr>
            <w:noProof/>
            <w:webHidden/>
          </w:rPr>
          <w:t>80</w:t>
        </w:r>
      </w:ins>
      <w:ins w:id="1171" w:author="JORGE CONTRERAS ORTIZ" w:date="2021-09-04T14:46:00Z">
        <w:r>
          <w:rPr>
            <w:noProof/>
            <w:webHidden/>
          </w:rPr>
          <w:fldChar w:fldCharType="end"/>
        </w:r>
        <w:r w:rsidRPr="00745479">
          <w:rPr>
            <w:rStyle w:val="Hipervnculo"/>
            <w:noProof/>
          </w:rPr>
          <w:fldChar w:fldCharType="end"/>
        </w:r>
      </w:ins>
    </w:p>
    <w:p w14:paraId="33D52A98" w14:textId="0386F356" w:rsidR="003E5AE5" w:rsidRDefault="003E5AE5">
      <w:pPr>
        <w:pStyle w:val="Tabladeilustraciones"/>
        <w:tabs>
          <w:tab w:val="right" w:leader="dot" w:pos="8494"/>
        </w:tabs>
        <w:rPr>
          <w:ins w:id="1172" w:author="JORGE CONTRERAS ORTIZ" w:date="2021-09-04T14:46:00Z"/>
          <w:rFonts w:asciiTheme="minorHAnsi" w:eastAsiaTheme="minorEastAsia" w:hAnsiTheme="minorHAnsi" w:cstheme="minorBidi"/>
          <w:noProof/>
          <w:lang w:eastAsia="es-ES"/>
        </w:rPr>
      </w:pPr>
      <w:ins w:id="117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_Toc81659572 \h </w:instrText>
        </w:r>
      </w:ins>
      <w:r>
        <w:rPr>
          <w:noProof/>
          <w:webHidden/>
        </w:rPr>
      </w:r>
      <w:r>
        <w:rPr>
          <w:noProof/>
          <w:webHidden/>
        </w:rPr>
        <w:fldChar w:fldCharType="separate"/>
      </w:r>
      <w:ins w:id="1174" w:author="JORGE CONTRERAS ORTIZ" w:date="2021-09-04T14:47:00Z">
        <w:r>
          <w:rPr>
            <w:noProof/>
            <w:webHidden/>
          </w:rPr>
          <w:t>83</w:t>
        </w:r>
      </w:ins>
      <w:ins w:id="1175" w:author="JORGE CONTRERAS ORTIZ" w:date="2021-09-04T14:46:00Z">
        <w:r>
          <w:rPr>
            <w:noProof/>
            <w:webHidden/>
          </w:rPr>
          <w:fldChar w:fldCharType="end"/>
        </w:r>
        <w:r w:rsidRPr="00745479">
          <w:rPr>
            <w:rStyle w:val="Hipervnculo"/>
            <w:noProof/>
          </w:rPr>
          <w:fldChar w:fldCharType="end"/>
        </w:r>
      </w:ins>
    </w:p>
    <w:p w14:paraId="13CFDB7E" w14:textId="71BD9CE7" w:rsidR="003E5AE5" w:rsidRDefault="003E5AE5">
      <w:pPr>
        <w:pStyle w:val="Tabladeilustraciones"/>
        <w:tabs>
          <w:tab w:val="right" w:leader="dot" w:pos="8494"/>
        </w:tabs>
        <w:rPr>
          <w:ins w:id="1176" w:author="JORGE CONTRERAS ORTIZ" w:date="2021-09-04T14:46:00Z"/>
          <w:rFonts w:asciiTheme="minorHAnsi" w:eastAsiaTheme="minorEastAsia" w:hAnsiTheme="minorHAnsi" w:cstheme="minorBidi"/>
          <w:noProof/>
          <w:lang w:eastAsia="es-ES"/>
        </w:rPr>
      </w:pPr>
      <w:ins w:id="117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43 KTDG102 Evaluation Dongle</w:t>
        </w:r>
        <w:r>
          <w:rPr>
            <w:noProof/>
            <w:webHidden/>
          </w:rPr>
          <w:tab/>
        </w:r>
        <w:r>
          <w:rPr>
            <w:noProof/>
            <w:webHidden/>
          </w:rPr>
          <w:fldChar w:fldCharType="begin"/>
        </w:r>
        <w:r>
          <w:rPr>
            <w:noProof/>
            <w:webHidden/>
          </w:rPr>
          <w:instrText xml:space="preserve"> PAGEREF _Toc81659573 \h </w:instrText>
        </w:r>
      </w:ins>
      <w:r>
        <w:rPr>
          <w:noProof/>
          <w:webHidden/>
        </w:rPr>
      </w:r>
      <w:r>
        <w:rPr>
          <w:noProof/>
          <w:webHidden/>
        </w:rPr>
        <w:fldChar w:fldCharType="separate"/>
      </w:r>
      <w:ins w:id="1178" w:author="JORGE CONTRERAS ORTIZ" w:date="2021-09-04T14:47:00Z">
        <w:r>
          <w:rPr>
            <w:noProof/>
            <w:webHidden/>
          </w:rPr>
          <w:t>84</w:t>
        </w:r>
      </w:ins>
      <w:ins w:id="1179" w:author="JORGE CONTRERAS ORTIZ" w:date="2021-09-04T14:46:00Z">
        <w:r>
          <w:rPr>
            <w:noProof/>
            <w:webHidden/>
          </w:rPr>
          <w:fldChar w:fldCharType="end"/>
        </w:r>
        <w:r w:rsidRPr="00745479">
          <w:rPr>
            <w:rStyle w:val="Hipervnculo"/>
            <w:noProof/>
          </w:rPr>
          <w:fldChar w:fldCharType="end"/>
        </w:r>
      </w:ins>
    </w:p>
    <w:p w14:paraId="2824352F" w14:textId="398FE803" w:rsidR="003E5AE5" w:rsidRDefault="003E5AE5">
      <w:pPr>
        <w:pStyle w:val="Tabladeilustraciones"/>
        <w:tabs>
          <w:tab w:val="right" w:leader="dot" w:pos="8494"/>
        </w:tabs>
        <w:rPr>
          <w:ins w:id="1180" w:author="JORGE CONTRERAS ORTIZ" w:date="2021-09-04T14:46:00Z"/>
          <w:rFonts w:asciiTheme="minorHAnsi" w:eastAsiaTheme="minorEastAsia" w:hAnsiTheme="minorHAnsi" w:cstheme="minorBidi"/>
          <w:noProof/>
          <w:lang w:eastAsia="es-ES"/>
        </w:rPr>
      </w:pPr>
      <w:ins w:id="118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44 Módulo KTWM102</w:t>
        </w:r>
        <w:r>
          <w:rPr>
            <w:noProof/>
            <w:webHidden/>
          </w:rPr>
          <w:tab/>
        </w:r>
        <w:r>
          <w:rPr>
            <w:noProof/>
            <w:webHidden/>
          </w:rPr>
          <w:fldChar w:fldCharType="begin"/>
        </w:r>
        <w:r>
          <w:rPr>
            <w:noProof/>
            <w:webHidden/>
          </w:rPr>
          <w:instrText xml:space="preserve"> PAGEREF _Toc81659574 \h </w:instrText>
        </w:r>
      </w:ins>
      <w:r>
        <w:rPr>
          <w:noProof/>
          <w:webHidden/>
        </w:rPr>
      </w:r>
      <w:r>
        <w:rPr>
          <w:noProof/>
          <w:webHidden/>
        </w:rPr>
        <w:fldChar w:fldCharType="separate"/>
      </w:r>
      <w:ins w:id="1182" w:author="JORGE CONTRERAS ORTIZ" w:date="2021-09-04T14:47:00Z">
        <w:r>
          <w:rPr>
            <w:noProof/>
            <w:webHidden/>
          </w:rPr>
          <w:t>85</w:t>
        </w:r>
      </w:ins>
      <w:ins w:id="1183" w:author="JORGE CONTRERAS ORTIZ" w:date="2021-09-04T14:46:00Z">
        <w:r>
          <w:rPr>
            <w:noProof/>
            <w:webHidden/>
          </w:rPr>
          <w:fldChar w:fldCharType="end"/>
        </w:r>
        <w:r w:rsidRPr="00745479">
          <w:rPr>
            <w:rStyle w:val="Hipervnculo"/>
            <w:noProof/>
          </w:rPr>
          <w:fldChar w:fldCharType="end"/>
        </w:r>
      </w:ins>
    </w:p>
    <w:p w14:paraId="10191FB3" w14:textId="6E72F893" w:rsidR="003E5AE5" w:rsidRDefault="003E5AE5">
      <w:pPr>
        <w:pStyle w:val="Tabladeilustraciones"/>
        <w:tabs>
          <w:tab w:val="right" w:leader="dot" w:pos="8494"/>
        </w:tabs>
        <w:rPr>
          <w:ins w:id="1184" w:author="JORGE CONTRERAS ORTIZ" w:date="2021-09-04T14:46:00Z"/>
          <w:rFonts w:asciiTheme="minorHAnsi" w:eastAsiaTheme="minorEastAsia" w:hAnsiTheme="minorHAnsi" w:cstheme="minorBidi"/>
          <w:noProof/>
          <w:lang w:eastAsia="es-ES"/>
        </w:rPr>
      </w:pPr>
      <w:ins w:id="118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45 Border Router</w:t>
        </w:r>
        <w:r>
          <w:rPr>
            <w:noProof/>
            <w:webHidden/>
          </w:rPr>
          <w:tab/>
        </w:r>
        <w:r>
          <w:rPr>
            <w:noProof/>
            <w:webHidden/>
          </w:rPr>
          <w:fldChar w:fldCharType="begin"/>
        </w:r>
        <w:r>
          <w:rPr>
            <w:noProof/>
            <w:webHidden/>
          </w:rPr>
          <w:instrText xml:space="preserve"> PAGEREF _Toc81659575 \h </w:instrText>
        </w:r>
      </w:ins>
      <w:r>
        <w:rPr>
          <w:noProof/>
          <w:webHidden/>
        </w:rPr>
      </w:r>
      <w:r>
        <w:rPr>
          <w:noProof/>
          <w:webHidden/>
        </w:rPr>
        <w:fldChar w:fldCharType="separate"/>
      </w:r>
      <w:ins w:id="1186" w:author="JORGE CONTRERAS ORTIZ" w:date="2021-09-04T14:47:00Z">
        <w:r>
          <w:rPr>
            <w:noProof/>
            <w:webHidden/>
          </w:rPr>
          <w:t>85</w:t>
        </w:r>
      </w:ins>
      <w:ins w:id="1187" w:author="JORGE CONTRERAS ORTIZ" w:date="2021-09-04T14:46:00Z">
        <w:r>
          <w:rPr>
            <w:noProof/>
            <w:webHidden/>
          </w:rPr>
          <w:fldChar w:fldCharType="end"/>
        </w:r>
        <w:r w:rsidRPr="00745479">
          <w:rPr>
            <w:rStyle w:val="Hipervnculo"/>
            <w:noProof/>
          </w:rPr>
          <w:fldChar w:fldCharType="end"/>
        </w:r>
      </w:ins>
    </w:p>
    <w:p w14:paraId="2EE1BE6A" w14:textId="4730DDED" w:rsidR="003E5AE5" w:rsidRDefault="003E5AE5">
      <w:pPr>
        <w:pStyle w:val="Tabladeilustraciones"/>
        <w:tabs>
          <w:tab w:val="right" w:leader="dot" w:pos="8494"/>
        </w:tabs>
        <w:rPr>
          <w:ins w:id="1188" w:author="JORGE CONTRERAS ORTIZ" w:date="2021-09-04T14:46:00Z"/>
          <w:rFonts w:asciiTheme="minorHAnsi" w:eastAsiaTheme="minorEastAsia" w:hAnsiTheme="minorHAnsi" w:cstheme="minorBidi"/>
          <w:noProof/>
          <w:lang w:eastAsia="es-ES"/>
        </w:rPr>
      </w:pPr>
      <w:ins w:id="1189" w:author="JORGE CONTRERAS ORTIZ" w:date="2021-09-04T14:46:00Z">
        <w:r w:rsidRPr="00745479">
          <w:rPr>
            <w:rStyle w:val="Hipervnculo"/>
            <w:noProof/>
          </w:rPr>
          <w:lastRenderedPageBreak/>
          <w:fldChar w:fldCharType="begin"/>
        </w:r>
        <w:r w:rsidRPr="00745479">
          <w:rPr>
            <w:rStyle w:val="Hipervnculo"/>
            <w:noProof/>
          </w:rPr>
          <w:instrText xml:space="preserve"> </w:instrText>
        </w:r>
        <w:r>
          <w:rPr>
            <w:noProof/>
          </w:rPr>
          <w:instrText>HYPERLINK \l "_Toc81659576"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46 Módulos de Procesamiento y de Alimentación de la Coockie</w:t>
        </w:r>
        <w:r>
          <w:rPr>
            <w:noProof/>
            <w:webHidden/>
          </w:rPr>
          <w:tab/>
        </w:r>
        <w:r>
          <w:rPr>
            <w:noProof/>
            <w:webHidden/>
          </w:rPr>
          <w:fldChar w:fldCharType="begin"/>
        </w:r>
        <w:r>
          <w:rPr>
            <w:noProof/>
            <w:webHidden/>
          </w:rPr>
          <w:instrText xml:space="preserve"> PAGEREF _Toc81659576 \h </w:instrText>
        </w:r>
      </w:ins>
      <w:r>
        <w:rPr>
          <w:noProof/>
          <w:webHidden/>
        </w:rPr>
      </w:r>
      <w:r>
        <w:rPr>
          <w:noProof/>
          <w:webHidden/>
        </w:rPr>
        <w:fldChar w:fldCharType="separate"/>
      </w:r>
      <w:ins w:id="1190" w:author="JORGE CONTRERAS ORTIZ" w:date="2021-09-04T14:47:00Z">
        <w:r>
          <w:rPr>
            <w:noProof/>
            <w:webHidden/>
          </w:rPr>
          <w:t>86</w:t>
        </w:r>
      </w:ins>
      <w:ins w:id="1191" w:author="JORGE CONTRERAS ORTIZ" w:date="2021-09-04T14:46:00Z">
        <w:r>
          <w:rPr>
            <w:noProof/>
            <w:webHidden/>
          </w:rPr>
          <w:fldChar w:fldCharType="end"/>
        </w:r>
        <w:r w:rsidRPr="00745479">
          <w:rPr>
            <w:rStyle w:val="Hipervnculo"/>
            <w:noProof/>
          </w:rPr>
          <w:fldChar w:fldCharType="end"/>
        </w:r>
      </w:ins>
    </w:p>
    <w:p w14:paraId="2552BEAD" w14:textId="04FD3807" w:rsidR="003E5AE5" w:rsidRDefault="003E5AE5">
      <w:pPr>
        <w:pStyle w:val="Tabladeilustraciones"/>
        <w:tabs>
          <w:tab w:val="right" w:leader="dot" w:pos="8494"/>
        </w:tabs>
        <w:rPr>
          <w:ins w:id="1192" w:author="JORGE CONTRERAS ORTIZ" w:date="2021-09-04T14:46:00Z"/>
          <w:rFonts w:asciiTheme="minorHAnsi" w:eastAsiaTheme="minorEastAsia" w:hAnsiTheme="minorHAnsi" w:cstheme="minorBidi"/>
          <w:noProof/>
          <w:lang w:eastAsia="es-ES"/>
        </w:rPr>
      </w:pPr>
      <w:ins w:id="119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"_Toc81659577"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47 Jerarquía Circuito</w:t>
        </w:r>
        <w:r>
          <w:rPr>
            <w:noProof/>
            <w:webHidden/>
          </w:rPr>
          <w:tab/>
        </w:r>
        <w:r>
          <w:rPr>
            <w:noProof/>
            <w:webHidden/>
          </w:rPr>
          <w:fldChar w:fldCharType="begin"/>
        </w:r>
        <w:r>
          <w:rPr>
            <w:noProof/>
            <w:webHidden/>
          </w:rPr>
          <w:instrText xml:space="preserve"> PAGEREF _Toc81659577 \h </w:instrText>
        </w:r>
      </w:ins>
      <w:r>
        <w:rPr>
          <w:noProof/>
          <w:webHidden/>
        </w:rPr>
      </w:r>
      <w:r>
        <w:rPr>
          <w:noProof/>
          <w:webHidden/>
        </w:rPr>
        <w:fldChar w:fldCharType="separate"/>
      </w:r>
      <w:ins w:id="1194" w:author="JORGE CONTRERAS ORTIZ" w:date="2021-09-04T14:47:00Z">
        <w:r>
          <w:rPr>
            <w:noProof/>
            <w:webHidden/>
          </w:rPr>
          <w:t>87</w:t>
        </w:r>
      </w:ins>
      <w:ins w:id="1195" w:author="JORGE CONTRERAS ORTIZ" w:date="2021-09-04T14:46:00Z">
        <w:r>
          <w:rPr>
            <w:noProof/>
            <w:webHidden/>
          </w:rPr>
          <w:fldChar w:fldCharType="end"/>
        </w:r>
        <w:r w:rsidRPr="00745479">
          <w:rPr>
            <w:rStyle w:val="Hipervnculo"/>
            <w:noProof/>
          </w:rPr>
          <w:fldChar w:fldCharType="end"/>
        </w:r>
      </w:ins>
    </w:p>
    <w:p w14:paraId="7269C857" w14:textId="1E732C77" w:rsidR="003E5AE5" w:rsidRDefault="003E5AE5">
      <w:pPr>
        <w:pStyle w:val="Tabladeilustraciones"/>
        <w:tabs>
          <w:tab w:val="right" w:leader="dot" w:pos="8494"/>
        </w:tabs>
        <w:rPr>
          <w:ins w:id="1196" w:author="JORGE CONTRERAS ORTIZ" w:date="2021-09-04T14:46:00Z"/>
          <w:rFonts w:asciiTheme="minorHAnsi" w:eastAsiaTheme="minorEastAsia" w:hAnsiTheme="minorHAnsi" w:cstheme="minorBidi"/>
          <w:noProof/>
          <w:lang w:eastAsia="es-ES"/>
        </w:rPr>
      </w:pPr>
      <w:ins w:id="119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48 Circuito de Alimentación</w:t>
        </w:r>
        <w:r>
          <w:rPr>
            <w:noProof/>
            <w:webHidden/>
          </w:rPr>
          <w:tab/>
        </w:r>
        <w:r>
          <w:rPr>
            <w:noProof/>
            <w:webHidden/>
          </w:rPr>
          <w:fldChar w:fldCharType="begin"/>
        </w:r>
        <w:r>
          <w:rPr>
            <w:noProof/>
            <w:webHidden/>
          </w:rPr>
          <w:instrText xml:space="preserve"> PAGEREF _Toc81659578 \h </w:instrText>
        </w:r>
      </w:ins>
      <w:r>
        <w:rPr>
          <w:noProof/>
          <w:webHidden/>
        </w:rPr>
      </w:r>
      <w:r>
        <w:rPr>
          <w:noProof/>
          <w:webHidden/>
        </w:rPr>
        <w:fldChar w:fldCharType="separate"/>
      </w:r>
      <w:ins w:id="1198" w:author="JORGE CONTRERAS ORTIZ" w:date="2021-09-04T14:47:00Z">
        <w:r>
          <w:rPr>
            <w:noProof/>
            <w:webHidden/>
          </w:rPr>
          <w:t>88</w:t>
        </w:r>
      </w:ins>
      <w:ins w:id="1199" w:author="JORGE CONTRERAS ORTIZ" w:date="2021-09-04T14:46:00Z">
        <w:r>
          <w:rPr>
            <w:noProof/>
            <w:webHidden/>
          </w:rPr>
          <w:fldChar w:fldCharType="end"/>
        </w:r>
        <w:r w:rsidRPr="00745479">
          <w:rPr>
            <w:rStyle w:val="Hipervnculo"/>
            <w:noProof/>
          </w:rPr>
          <w:fldChar w:fldCharType="end"/>
        </w:r>
      </w:ins>
    </w:p>
    <w:p w14:paraId="5F37951C" w14:textId="43FC7289" w:rsidR="003E5AE5" w:rsidRDefault="003E5AE5">
      <w:pPr>
        <w:pStyle w:val="Tabladeilustraciones"/>
        <w:tabs>
          <w:tab w:val="right" w:leader="dot" w:pos="8494"/>
        </w:tabs>
        <w:rPr>
          <w:ins w:id="1200" w:author="JORGE CONTRERAS ORTIZ" w:date="2021-09-04T14:46:00Z"/>
          <w:rFonts w:asciiTheme="minorHAnsi" w:eastAsiaTheme="minorEastAsia" w:hAnsiTheme="minorHAnsi" w:cstheme="minorBidi"/>
          <w:noProof/>
          <w:lang w:eastAsia="es-ES"/>
        </w:rPr>
      </w:pPr>
      <w:ins w:id="120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"_Toc81659579"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_Toc81659579 \h </w:instrText>
        </w:r>
      </w:ins>
      <w:r>
        <w:rPr>
          <w:noProof/>
          <w:webHidden/>
        </w:rPr>
      </w:r>
      <w:r>
        <w:rPr>
          <w:noProof/>
          <w:webHidden/>
        </w:rPr>
        <w:fldChar w:fldCharType="separate"/>
      </w:r>
      <w:ins w:id="1202" w:author="JORGE CONTRERAS ORTIZ" w:date="2021-09-04T14:47:00Z">
        <w:r>
          <w:rPr>
            <w:noProof/>
            <w:webHidden/>
          </w:rPr>
          <w:t>89</w:t>
        </w:r>
      </w:ins>
      <w:ins w:id="1203" w:author="JORGE CONTRERAS ORTIZ" w:date="2021-09-04T14:46:00Z">
        <w:r>
          <w:rPr>
            <w:noProof/>
            <w:webHidden/>
          </w:rPr>
          <w:fldChar w:fldCharType="end"/>
        </w:r>
        <w:r w:rsidRPr="00745479">
          <w:rPr>
            <w:rStyle w:val="Hipervnculo"/>
            <w:noProof/>
          </w:rPr>
          <w:fldChar w:fldCharType="end"/>
        </w:r>
      </w:ins>
    </w:p>
    <w:p w14:paraId="72603566" w14:textId="3AC4C8F0" w:rsidR="003E5AE5" w:rsidRDefault="003E5AE5">
      <w:pPr>
        <w:pStyle w:val="Tabladeilustraciones"/>
        <w:tabs>
          <w:tab w:val="right" w:leader="dot" w:pos="8494"/>
        </w:tabs>
        <w:rPr>
          <w:ins w:id="1204" w:author="JORGE CONTRERAS ORTIZ" w:date="2021-09-04T14:46:00Z"/>
          <w:rFonts w:asciiTheme="minorHAnsi" w:eastAsiaTheme="minorEastAsia" w:hAnsiTheme="minorHAnsi" w:cstheme="minorBidi"/>
          <w:noProof/>
          <w:lang w:eastAsia="es-ES"/>
        </w:rPr>
      </w:pPr>
      <w:ins w:id="120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50 Conectores Verticales</w:t>
        </w:r>
        <w:r>
          <w:rPr>
            <w:noProof/>
            <w:webHidden/>
          </w:rPr>
          <w:tab/>
        </w:r>
        <w:r>
          <w:rPr>
            <w:noProof/>
            <w:webHidden/>
          </w:rPr>
          <w:fldChar w:fldCharType="begin"/>
        </w:r>
        <w:r>
          <w:rPr>
            <w:noProof/>
            <w:webHidden/>
          </w:rPr>
          <w:instrText xml:space="preserve"> PAGEREF _Toc81659580 \h </w:instrText>
        </w:r>
      </w:ins>
      <w:r>
        <w:rPr>
          <w:noProof/>
          <w:webHidden/>
        </w:rPr>
      </w:r>
      <w:r>
        <w:rPr>
          <w:noProof/>
          <w:webHidden/>
        </w:rPr>
        <w:fldChar w:fldCharType="separate"/>
      </w:r>
      <w:ins w:id="1206" w:author="JORGE CONTRERAS ORTIZ" w:date="2021-09-04T14:47:00Z">
        <w:r>
          <w:rPr>
            <w:noProof/>
            <w:webHidden/>
          </w:rPr>
          <w:t>90</w:t>
        </w:r>
      </w:ins>
      <w:ins w:id="1207" w:author="JORGE CONTRERAS ORTIZ" w:date="2021-09-04T14:46:00Z">
        <w:r>
          <w:rPr>
            <w:noProof/>
            <w:webHidden/>
          </w:rPr>
          <w:fldChar w:fldCharType="end"/>
        </w:r>
        <w:r w:rsidRPr="00745479">
          <w:rPr>
            <w:rStyle w:val="Hipervnculo"/>
            <w:noProof/>
          </w:rPr>
          <w:fldChar w:fldCharType="end"/>
        </w:r>
      </w:ins>
    </w:p>
    <w:p w14:paraId="6FED8F46" w14:textId="5F0172D3" w:rsidR="003E5AE5" w:rsidRDefault="003E5AE5">
      <w:pPr>
        <w:pStyle w:val="Tabladeilustraciones"/>
        <w:tabs>
          <w:tab w:val="right" w:leader="dot" w:pos="8494"/>
        </w:tabs>
        <w:rPr>
          <w:ins w:id="1208" w:author="JORGE CONTRERAS ORTIZ" w:date="2021-09-04T14:46:00Z"/>
          <w:rFonts w:asciiTheme="minorHAnsi" w:eastAsiaTheme="minorEastAsia" w:hAnsiTheme="minorHAnsi" w:cstheme="minorBidi"/>
          <w:noProof/>
          <w:lang w:eastAsia="es-ES"/>
        </w:rPr>
      </w:pPr>
      <w:ins w:id="120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51 Conector USB</w:t>
        </w:r>
        <w:r>
          <w:rPr>
            <w:noProof/>
            <w:webHidden/>
          </w:rPr>
          <w:tab/>
        </w:r>
        <w:r>
          <w:rPr>
            <w:noProof/>
            <w:webHidden/>
          </w:rPr>
          <w:fldChar w:fldCharType="begin"/>
        </w:r>
        <w:r>
          <w:rPr>
            <w:noProof/>
            <w:webHidden/>
          </w:rPr>
          <w:instrText xml:space="preserve"> PAGEREF _Toc81659581 \h </w:instrText>
        </w:r>
      </w:ins>
      <w:r>
        <w:rPr>
          <w:noProof/>
          <w:webHidden/>
        </w:rPr>
      </w:r>
      <w:r>
        <w:rPr>
          <w:noProof/>
          <w:webHidden/>
        </w:rPr>
        <w:fldChar w:fldCharType="separate"/>
      </w:r>
      <w:ins w:id="1210" w:author="JORGE CONTRERAS ORTIZ" w:date="2021-09-04T14:47:00Z">
        <w:r>
          <w:rPr>
            <w:noProof/>
            <w:webHidden/>
          </w:rPr>
          <w:t>91</w:t>
        </w:r>
      </w:ins>
      <w:ins w:id="1211" w:author="JORGE CONTRERAS ORTIZ" w:date="2021-09-04T14:46:00Z">
        <w:r>
          <w:rPr>
            <w:noProof/>
            <w:webHidden/>
          </w:rPr>
          <w:fldChar w:fldCharType="end"/>
        </w:r>
        <w:r w:rsidRPr="00745479">
          <w:rPr>
            <w:rStyle w:val="Hipervnculo"/>
            <w:noProof/>
          </w:rPr>
          <w:fldChar w:fldCharType="end"/>
        </w:r>
      </w:ins>
    </w:p>
    <w:p w14:paraId="079E6F23" w14:textId="4F380158" w:rsidR="003E5AE5" w:rsidRDefault="003E5AE5">
      <w:pPr>
        <w:pStyle w:val="Tabladeilustraciones"/>
        <w:tabs>
          <w:tab w:val="right" w:leader="dot" w:pos="8494"/>
        </w:tabs>
        <w:rPr>
          <w:ins w:id="1212" w:author="JORGE CONTRERAS ORTIZ" w:date="2021-09-04T14:46:00Z"/>
          <w:rFonts w:asciiTheme="minorHAnsi" w:eastAsiaTheme="minorEastAsia" w:hAnsiTheme="minorHAnsi" w:cstheme="minorBidi"/>
          <w:noProof/>
          <w:lang w:eastAsia="es-ES"/>
        </w:rPr>
      </w:pPr>
      <w:ins w:id="121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52 Layout Completo</w:t>
        </w:r>
        <w:r>
          <w:rPr>
            <w:noProof/>
            <w:webHidden/>
          </w:rPr>
          <w:tab/>
        </w:r>
        <w:r>
          <w:rPr>
            <w:noProof/>
            <w:webHidden/>
          </w:rPr>
          <w:fldChar w:fldCharType="begin"/>
        </w:r>
        <w:r>
          <w:rPr>
            <w:noProof/>
            <w:webHidden/>
          </w:rPr>
          <w:instrText xml:space="preserve"> PAGEREF _Toc81659582 \h </w:instrText>
        </w:r>
      </w:ins>
      <w:r>
        <w:rPr>
          <w:noProof/>
          <w:webHidden/>
        </w:rPr>
      </w:r>
      <w:r>
        <w:rPr>
          <w:noProof/>
          <w:webHidden/>
        </w:rPr>
        <w:fldChar w:fldCharType="separate"/>
      </w:r>
      <w:ins w:id="1214" w:author="JORGE CONTRERAS ORTIZ" w:date="2021-09-04T14:47:00Z">
        <w:r>
          <w:rPr>
            <w:noProof/>
            <w:webHidden/>
          </w:rPr>
          <w:t>92</w:t>
        </w:r>
      </w:ins>
      <w:ins w:id="1215" w:author="JORGE CONTRERAS ORTIZ" w:date="2021-09-04T14:46:00Z">
        <w:r>
          <w:rPr>
            <w:noProof/>
            <w:webHidden/>
          </w:rPr>
          <w:fldChar w:fldCharType="end"/>
        </w:r>
        <w:r w:rsidRPr="00745479">
          <w:rPr>
            <w:rStyle w:val="Hipervnculo"/>
            <w:noProof/>
          </w:rPr>
          <w:fldChar w:fldCharType="end"/>
        </w:r>
      </w:ins>
    </w:p>
    <w:p w14:paraId="641A4B2F" w14:textId="1DBAED35" w:rsidR="003E5AE5" w:rsidRDefault="003E5AE5">
      <w:pPr>
        <w:pStyle w:val="Tabladeilustraciones"/>
        <w:tabs>
          <w:tab w:val="right" w:leader="dot" w:pos="8494"/>
        </w:tabs>
        <w:rPr>
          <w:ins w:id="1216" w:author="JORGE CONTRERAS ORTIZ" w:date="2021-09-04T14:46:00Z"/>
          <w:rFonts w:asciiTheme="minorHAnsi" w:eastAsiaTheme="minorEastAsia" w:hAnsiTheme="minorHAnsi" w:cstheme="minorBidi"/>
          <w:noProof/>
          <w:lang w:eastAsia="es-ES"/>
        </w:rPr>
      </w:pPr>
      <w:ins w:id="121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53 Layout Capa TOP</w:t>
        </w:r>
        <w:r>
          <w:rPr>
            <w:noProof/>
            <w:webHidden/>
          </w:rPr>
          <w:tab/>
        </w:r>
        <w:r>
          <w:rPr>
            <w:noProof/>
            <w:webHidden/>
          </w:rPr>
          <w:fldChar w:fldCharType="begin"/>
        </w:r>
        <w:r>
          <w:rPr>
            <w:noProof/>
            <w:webHidden/>
          </w:rPr>
          <w:instrText xml:space="preserve"> PAGEREF _Toc81659583 \h </w:instrText>
        </w:r>
      </w:ins>
      <w:r>
        <w:rPr>
          <w:noProof/>
          <w:webHidden/>
        </w:rPr>
      </w:r>
      <w:r>
        <w:rPr>
          <w:noProof/>
          <w:webHidden/>
        </w:rPr>
        <w:fldChar w:fldCharType="separate"/>
      </w:r>
      <w:ins w:id="1218" w:author="JORGE CONTRERAS ORTIZ" w:date="2021-09-04T14:47:00Z">
        <w:r>
          <w:rPr>
            <w:noProof/>
            <w:webHidden/>
          </w:rPr>
          <w:t>93</w:t>
        </w:r>
      </w:ins>
      <w:ins w:id="1219" w:author="JORGE CONTRERAS ORTIZ" w:date="2021-09-04T14:46:00Z">
        <w:r>
          <w:rPr>
            <w:noProof/>
            <w:webHidden/>
          </w:rPr>
          <w:fldChar w:fldCharType="end"/>
        </w:r>
        <w:r w:rsidRPr="00745479">
          <w:rPr>
            <w:rStyle w:val="Hipervnculo"/>
            <w:noProof/>
          </w:rPr>
          <w:fldChar w:fldCharType="end"/>
        </w:r>
      </w:ins>
    </w:p>
    <w:p w14:paraId="5FC33020" w14:textId="2FA34AC0" w:rsidR="003E5AE5" w:rsidRDefault="003E5AE5">
      <w:pPr>
        <w:pStyle w:val="Tabladeilustraciones"/>
        <w:tabs>
          <w:tab w:val="right" w:leader="dot" w:pos="8494"/>
        </w:tabs>
        <w:rPr>
          <w:ins w:id="1220" w:author="JORGE CONTRERAS ORTIZ" w:date="2021-09-04T14:46:00Z"/>
          <w:rFonts w:asciiTheme="minorHAnsi" w:eastAsiaTheme="minorEastAsia" w:hAnsiTheme="minorHAnsi" w:cstheme="minorBidi"/>
          <w:noProof/>
          <w:lang w:eastAsia="es-ES"/>
        </w:rPr>
      </w:pPr>
      <w:ins w:id="122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54 Layout Capa BOTTOM</w:t>
        </w:r>
        <w:r>
          <w:rPr>
            <w:noProof/>
            <w:webHidden/>
          </w:rPr>
          <w:tab/>
        </w:r>
        <w:r>
          <w:rPr>
            <w:noProof/>
            <w:webHidden/>
          </w:rPr>
          <w:fldChar w:fldCharType="begin"/>
        </w:r>
        <w:r>
          <w:rPr>
            <w:noProof/>
            <w:webHidden/>
          </w:rPr>
          <w:instrText xml:space="preserve"> PAGEREF _Toc81659584 \h </w:instrText>
        </w:r>
      </w:ins>
      <w:r>
        <w:rPr>
          <w:noProof/>
          <w:webHidden/>
        </w:rPr>
      </w:r>
      <w:r>
        <w:rPr>
          <w:noProof/>
          <w:webHidden/>
        </w:rPr>
        <w:fldChar w:fldCharType="separate"/>
      </w:r>
      <w:ins w:id="1222" w:author="JORGE CONTRERAS ORTIZ" w:date="2021-09-04T14:47:00Z">
        <w:r>
          <w:rPr>
            <w:noProof/>
            <w:webHidden/>
          </w:rPr>
          <w:t>94</w:t>
        </w:r>
      </w:ins>
      <w:ins w:id="1223" w:author="JORGE CONTRERAS ORTIZ" w:date="2021-09-04T14:46:00Z">
        <w:r>
          <w:rPr>
            <w:noProof/>
            <w:webHidden/>
          </w:rPr>
          <w:fldChar w:fldCharType="end"/>
        </w:r>
        <w:r w:rsidRPr="00745479">
          <w:rPr>
            <w:rStyle w:val="Hipervnculo"/>
            <w:noProof/>
          </w:rPr>
          <w:fldChar w:fldCharType="end"/>
        </w:r>
      </w:ins>
    </w:p>
    <w:p w14:paraId="5E1A2499" w14:textId="50BEFA85" w:rsidR="003E5AE5" w:rsidRDefault="003E5AE5">
      <w:pPr>
        <w:pStyle w:val="Tabladeilustraciones"/>
        <w:tabs>
          <w:tab w:val="right" w:leader="dot" w:pos="8494"/>
        </w:tabs>
        <w:rPr>
          <w:ins w:id="1224" w:author="JORGE CONTRERAS ORTIZ" w:date="2021-09-04T14:46:00Z"/>
          <w:rFonts w:asciiTheme="minorHAnsi" w:eastAsiaTheme="minorEastAsia" w:hAnsiTheme="minorHAnsi" w:cstheme="minorBidi"/>
          <w:noProof/>
          <w:lang w:eastAsia="es-ES"/>
        </w:rPr>
      </w:pPr>
      <w:ins w:id="122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"_Toc81659585"</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55 PCB Coockie Thread TOP</w:t>
        </w:r>
        <w:r>
          <w:rPr>
            <w:noProof/>
            <w:webHidden/>
          </w:rPr>
          <w:tab/>
        </w:r>
        <w:r>
          <w:rPr>
            <w:noProof/>
            <w:webHidden/>
          </w:rPr>
          <w:fldChar w:fldCharType="begin"/>
        </w:r>
        <w:r>
          <w:rPr>
            <w:noProof/>
            <w:webHidden/>
          </w:rPr>
          <w:instrText xml:space="preserve"> PAGEREF _Toc81659585 \h </w:instrText>
        </w:r>
      </w:ins>
      <w:r>
        <w:rPr>
          <w:noProof/>
          <w:webHidden/>
        </w:rPr>
      </w:r>
      <w:r>
        <w:rPr>
          <w:noProof/>
          <w:webHidden/>
        </w:rPr>
        <w:fldChar w:fldCharType="separate"/>
      </w:r>
      <w:ins w:id="1226" w:author="JORGE CONTRERAS ORTIZ" w:date="2021-09-04T14:47:00Z">
        <w:r>
          <w:rPr>
            <w:noProof/>
            <w:webHidden/>
          </w:rPr>
          <w:t>95</w:t>
        </w:r>
      </w:ins>
      <w:ins w:id="1227" w:author="JORGE CONTRERAS ORTIZ" w:date="2021-09-04T14:46:00Z">
        <w:r>
          <w:rPr>
            <w:noProof/>
            <w:webHidden/>
          </w:rPr>
          <w:fldChar w:fldCharType="end"/>
        </w:r>
        <w:r w:rsidRPr="00745479">
          <w:rPr>
            <w:rStyle w:val="Hipervnculo"/>
            <w:noProof/>
          </w:rPr>
          <w:fldChar w:fldCharType="end"/>
        </w:r>
      </w:ins>
    </w:p>
    <w:p w14:paraId="2BFAEDC8" w14:textId="3EDF1A51" w:rsidR="003E5AE5" w:rsidRDefault="003E5AE5">
      <w:pPr>
        <w:pStyle w:val="Tabladeilustraciones"/>
        <w:tabs>
          <w:tab w:val="right" w:leader="dot" w:pos="8494"/>
        </w:tabs>
        <w:rPr>
          <w:ins w:id="1228" w:author="JORGE CONTRERAS ORTIZ" w:date="2021-09-04T14:46:00Z"/>
          <w:rFonts w:asciiTheme="minorHAnsi" w:eastAsiaTheme="minorEastAsia" w:hAnsiTheme="minorHAnsi" w:cstheme="minorBidi"/>
          <w:noProof/>
          <w:lang w:eastAsia="es-ES"/>
        </w:rPr>
      </w:pPr>
      <w:ins w:id="122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"_Toc81659586"</w:instrText>
        </w:r>
        <w:r w:rsidRPr="00745479">
          <w:rPr>
            <w:rStyle w:val="Hipervnculo"/>
            <w:noProof/>
          </w:rPr>
          <w:instrText xml:space="preserve"> </w:instrText>
        </w:r>
        <w:r w:rsidRPr="00745479">
          <w:rPr>
            <w:rStyle w:val="Hipervnculo"/>
            <w:noProof/>
          </w:rPr>
          <w:fldChar w:fldCharType="separate"/>
        </w:r>
        <w:r w:rsidRPr="00745479">
          <w:rPr>
            <w:rStyle w:val="Hipervnculo"/>
            <w:noProof/>
            <w:lang w:val="en-US"/>
          </w:rPr>
          <w:t>Ilustración 56 PCB Coockie Thread Capa BOTTOM</w:t>
        </w:r>
        <w:r>
          <w:rPr>
            <w:noProof/>
            <w:webHidden/>
          </w:rPr>
          <w:tab/>
        </w:r>
        <w:r>
          <w:rPr>
            <w:noProof/>
            <w:webHidden/>
          </w:rPr>
          <w:fldChar w:fldCharType="begin"/>
        </w:r>
        <w:r>
          <w:rPr>
            <w:noProof/>
            <w:webHidden/>
          </w:rPr>
          <w:instrText xml:space="preserve"> PAGEREF _Toc81659586 \h </w:instrText>
        </w:r>
      </w:ins>
      <w:r>
        <w:rPr>
          <w:noProof/>
          <w:webHidden/>
        </w:rPr>
      </w:r>
      <w:r>
        <w:rPr>
          <w:noProof/>
          <w:webHidden/>
        </w:rPr>
        <w:fldChar w:fldCharType="separate"/>
      </w:r>
      <w:ins w:id="1230" w:author="JORGE CONTRERAS ORTIZ" w:date="2021-09-04T14:47:00Z">
        <w:r>
          <w:rPr>
            <w:noProof/>
            <w:webHidden/>
          </w:rPr>
          <w:t>95</w:t>
        </w:r>
      </w:ins>
      <w:ins w:id="1231" w:author="JORGE CONTRERAS ORTIZ" w:date="2021-09-04T14:46:00Z">
        <w:r>
          <w:rPr>
            <w:noProof/>
            <w:webHidden/>
          </w:rPr>
          <w:fldChar w:fldCharType="end"/>
        </w:r>
        <w:r w:rsidRPr="00745479">
          <w:rPr>
            <w:rStyle w:val="Hipervnculo"/>
            <w:noProof/>
          </w:rPr>
          <w:fldChar w:fldCharType="end"/>
        </w:r>
      </w:ins>
    </w:p>
    <w:p w14:paraId="5480D038" w14:textId="1ED79AC1" w:rsidR="003E5AE5" w:rsidRDefault="003E5AE5">
      <w:pPr>
        <w:pStyle w:val="Tabladeilustraciones"/>
        <w:tabs>
          <w:tab w:val="right" w:leader="dot" w:pos="8494"/>
        </w:tabs>
        <w:rPr>
          <w:ins w:id="1232" w:author="JORGE CONTRERAS ORTIZ" w:date="2021-09-04T14:46:00Z"/>
          <w:rFonts w:asciiTheme="minorHAnsi" w:eastAsiaTheme="minorEastAsia" w:hAnsiTheme="minorHAnsi" w:cstheme="minorBidi"/>
          <w:noProof/>
          <w:lang w:eastAsia="es-ES"/>
        </w:rPr>
      </w:pPr>
      <w:ins w:id="123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_Toc81659587 \h </w:instrText>
        </w:r>
      </w:ins>
      <w:r>
        <w:rPr>
          <w:noProof/>
          <w:webHidden/>
        </w:rPr>
      </w:r>
      <w:r>
        <w:rPr>
          <w:noProof/>
          <w:webHidden/>
        </w:rPr>
        <w:fldChar w:fldCharType="separate"/>
      </w:r>
      <w:ins w:id="1234" w:author="JORGE CONTRERAS ORTIZ" w:date="2021-09-04T14:47:00Z">
        <w:r>
          <w:rPr>
            <w:noProof/>
            <w:webHidden/>
          </w:rPr>
          <w:t>96</w:t>
        </w:r>
      </w:ins>
      <w:ins w:id="1235" w:author="JORGE CONTRERAS ORTIZ" w:date="2021-09-04T14:46:00Z">
        <w:r>
          <w:rPr>
            <w:noProof/>
            <w:webHidden/>
          </w:rPr>
          <w:fldChar w:fldCharType="end"/>
        </w:r>
        <w:r w:rsidRPr="00745479">
          <w:rPr>
            <w:rStyle w:val="Hipervnculo"/>
            <w:noProof/>
          </w:rPr>
          <w:fldChar w:fldCharType="end"/>
        </w:r>
      </w:ins>
    </w:p>
    <w:p w14:paraId="6CC0E7E1" w14:textId="7106FD53" w:rsidR="003E5AE5" w:rsidRDefault="003E5AE5">
      <w:pPr>
        <w:pStyle w:val="Tabladeilustraciones"/>
        <w:tabs>
          <w:tab w:val="right" w:leader="dot" w:pos="8494"/>
        </w:tabs>
        <w:rPr>
          <w:ins w:id="1236" w:author="JORGE CONTRERAS ORTIZ" w:date="2021-09-04T14:46:00Z"/>
          <w:rFonts w:asciiTheme="minorHAnsi" w:eastAsiaTheme="minorEastAsia" w:hAnsiTheme="minorHAnsi" w:cstheme="minorBidi"/>
          <w:noProof/>
          <w:lang w:eastAsia="es-ES"/>
        </w:rPr>
      </w:pPr>
      <w:ins w:id="123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"_Toc81659588"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58 Esquema montaje Red de Dos Nodos</w:t>
        </w:r>
        <w:r>
          <w:rPr>
            <w:noProof/>
            <w:webHidden/>
          </w:rPr>
          <w:tab/>
        </w:r>
        <w:r>
          <w:rPr>
            <w:noProof/>
            <w:webHidden/>
          </w:rPr>
          <w:fldChar w:fldCharType="begin"/>
        </w:r>
        <w:r>
          <w:rPr>
            <w:noProof/>
            <w:webHidden/>
          </w:rPr>
          <w:instrText xml:space="preserve"> PAGEREF _Toc81659588 \h </w:instrText>
        </w:r>
      </w:ins>
      <w:r>
        <w:rPr>
          <w:noProof/>
          <w:webHidden/>
        </w:rPr>
      </w:r>
      <w:r>
        <w:rPr>
          <w:noProof/>
          <w:webHidden/>
        </w:rPr>
        <w:fldChar w:fldCharType="separate"/>
      </w:r>
      <w:ins w:id="1238" w:author="JORGE CONTRERAS ORTIZ" w:date="2021-09-04T14:47:00Z">
        <w:r>
          <w:rPr>
            <w:noProof/>
            <w:webHidden/>
          </w:rPr>
          <w:t>97</w:t>
        </w:r>
      </w:ins>
      <w:ins w:id="1239" w:author="JORGE CONTRERAS ORTIZ" w:date="2021-09-04T14:46:00Z">
        <w:r>
          <w:rPr>
            <w:noProof/>
            <w:webHidden/>
          </w:rPr>
          <w:fldChar w:fldCharType="end"/>
        </w:r>
        <w:r w:rsidRPr="00745479">
          <w:rPr>
            <w:rStyle w:val="Hipervnculo"/>
            <w:noProof/>
          </w:rPr>
          <w:fldChar w:fldCharType="end"/>
        </w:r>
      </w:ins>
    </w:p>
    <w:p w14:paraId="3F8CA663" w14:textId="652C5F25" w:rsidR="003E5AE5" w:rsidRDefault="003E5AE5">
      <w:pPr>
        <w:pStyle w:val="Tabladeilustraciones"/>
        <w:tabs>
          <w:tab w:val="right" w:leader="dot" w:pos="8494"/>
        </w:tabs>
        <w:rPr>
          <w:ins w:id="1240" w:author="JORGE CONTRERAS ORTIZ" w:date="2021-09-04T14:46:00Z"/>
          <w:rFonts w:asciiTheme="minorHAnsi" w:eastAsiaTheme="minorEastAsia" w:hAnsiTheme="minorHAnsi" w:cstheme="minorBidi"/>
          <w:noProof/>
          <w:lang w:eastAsia="es-ES"/>
        </w:rPr>
      </w:pPr>
      <w:ins w:id="124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"_Toc81659589"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59 Logs KiTools al REALIZAR un Ping</w:t>
        </w:r>
        <w:r>
          <w:rPr>
            <w:noProof/>
            <w:webHidden/>
          </w:rPr>
          <w:tab/>
        </w:r>
        <w:r>
          <w:rPr>
            <w:noProof/>
            <w:webHidden/>
          </w:rPr>
          <w:fldChar w:fldCharType="begin"/>
        </w:r>
        <w:r>
          <w:rPr>
            <w:noProof/>
            <w:webHidden/>
          </w:rPr>
          <w:instrText xml:space="preserve"> PAGEREF _Toc81659589 \h </w:instrText>
        </w:r>
      </w:ins>
      <w:r>
        <w:rPr>
          <w:noProof/>
          <w:webHidden/>
        </w:rPr>
      </w:r>
      <w:r>
        <w:rPr>
          <w:noProof/>
          <w:webHidden/>
        </w:rPr>
        <w:fldChar w:fldCharType="separate"/>
      </w:r>
      <w:ins w:id="1242" w:author="JORGE CONTRERAS ORTIZ" w:date="2021-09-04T14:47:00Z">
        <w:r>
          <w:rPr>
            <w:noProof/>
            <w:webHidden/>
          </w:rPr>
          <w:t>98</w:t>
        </w:r>
      </w:ins>
      <w:ins w:id="1243" w:author="JORGE CONTRERAS ORTIZ" w:date="2021-09-04T14:46:00Z">
        <w:r>
          <w:rPr>
            <w:noProof/>
            <w:webHidden/>
          </w:rPr>
          <w:fldChar w:fldCharType="end"/>
        </w:r>
        <w:r w:rsidRPr="00745479">
          <w:rPr>
            <w:rStyle w:val="Hipervnculo"/>
            <w:noProof/>
          </w:rPr>
          <w:fldChar w:fldCharType="end"/>
        </w:r>
      </w:ins>
    </w:p>
    <w:p w14:paraId="11D8035A" w14:textId="413EE6FD" w:rsidR="003E5AE5" w:rsidRDefault="003E5AE5">
      <w:pPr>
        <w:pStyle w:val="Tabladeilustraciones"/>
        <w:tabs>
          <w:tab w:val="right" w:leader="dot" w:pos="8494"/>
        </w:tabs>
        <w:rPr>
          <w:ins w:id="1244" w:author="JORGE CONTRERAS ORTIZ" w:date="2021-09-04T14:46:00Z"/>
          <w:rFonts w:asciiTheme="minorHAnsi" w:eastAsiaTheme="minorEastAsia" w:hAnsiTheme="minorHAnsi" w:cstheme="minorBidi"/>
          <w:noProof/>
          <w:lang w:eastAsia="es-ES"/>
        </w:rPr>
      </w:pPr>
      <w:ins w:id="124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60 Logs KiTools al RECIBIRun Ping</w:t>
        </w:r>
        <w:r>
          <w:rPr>
            <w:noProof/>
            <w:webHidden/>
          </w:rPr>
          <w:tab/>
        </w:r>
        <w:r>
          <w:rPr>
            <w:noProof/>
            <w:webHidden/>
          </w:rPr>
          <w:fldChar w:fldCharType="begin"/>
        </w:r>
        <w:r>
          <w:rPr>
            <w:noProof/>
            <w:webHidden/>
          </w:rPr>
          <w:instrText xml:space="preserve"> PAGEREF _Toc81659590 \h </w:instrText>
        </w:r>
      </w:ins>
      <w:r>
        <w:rPr>
          <w:noProof/>
          <w:webHidden/>
        </w:rPr>
      </w:r>
      <w:r>
        <w:rPr>
          <w:noProof/>
          <w:webHidden/>
        </w:rPr>
        <w:fldChar w:fldCharType="separate"/>
      </w:r>
      <w:ins w:id="1246" w:author="JORGE CONTRERAS ORTIZ" w:date="2021-09-04T14:47:00Z">
        <w:r>
          <w:rPr>
            <w:noProof/>
            <w:webHidden/>
          </w:rPr>
          <w:t>98</w:t>
        </w:r>
      </w:ins>
      <w:ins w:id="1247" w:author="JORGE CONTRERAS ORTIZ" w:date="2021-09-04T14:46:00Z">
        <w:r>
          <w:rPr>
            <w:noProof/>
            <w:webHidden/>
          </w:rPr>
          <w:fldChar w:fldCharType="end"/>
        </w:r>
        <w:r w:rsidRPr="00745479">
          <w:rPr>
            <w:rStyle w:val="Hipervnculo"/>
            <w:noProof/>
          </w:rPr>
          <w:fldChar w:fldCharType="end"/>
        </w:r>
      </w:ins>
    </w:p>
    <w:p w14:paraId="27054FF1" w14:textId="49F0C218" w:rsidR="003E5AE5" w:rsidRDefault="003E5AE5">
      <w:pPr>
        <w:pStyle w:val="Tabladeilustraciones"/>
        <w:tabs>
          <w:tab w:val="right" w:leader="dot" w:pos="8494"/>
        </w:tabs>
        <w:rPr>
          <w:ins w:id="1248" w:author="JORGE CONTRERAS ORTIZ" w:date="2021-09-04T14:46:00Z"/>
          <w:rFonts w:asciiTheme="minorHAnsi" w:eastAsiaTheme="minorEastAsia" w:hAnsiTheme="minorHAnsi" w:cstheme="minorBidi"/>
          <w:noProof/>
          <w:lang w:eastAsia="es-ES"/>
        </w:rPr>
      </w:pPr>
      <w:ins w:id="124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61 Montaje Border Router</w:t>
        </w:r>
        <w:r>
          <w:rPr>
            <w:noProof/>
            <w:webHidden/>
          </w:rPr>
          <w:tab/>
        </w:r>
        <w:r>
          <w:rPr>
            <w:noProof/>
            <w:webHidden/>
          </w:rPr>
          <w:fldChar w:fldCharType="begin"/>
        </w:r>
        <w:r>
          <w:rPr>
            <w:noProof/>
            <w:webHidden/>
          </w:rPr>
          <w:instrText xml:space="preserve"> PAGEREF _Toc81659591 \h </w:instrText>
        </w:r>
      </w:ins>
      <w:r>
        <w:rPr>
          <w:noProof/>
          <w:webHidden/>
        </w:rPr>
      </w:r>
      <w:r>
        <w:rPr>
          <w:noProof/>
          <w:webHidden/>
        </w:rPr>
        <w:fldChar w:fldCharType="separate"/>
      </w:r>
      <w:ins w:id="1250" w:author="JORGE CONTRERAS ORTIZ" w:date="2021-09-04T14:47:00Z">
        <w:r>
          <w:rPr>
            <w:noProof/>
            <w:webHidden/>
          </w:rPr>
          <w:t>99</w:t>
        </w:r>
      </w:ins>
      <w:ins w:id="1251" w:author="JORGE CONTRERAS ORTIZ" w:date="2021-09-04T14:46:00Z">
        <w:r>
          <w:rPr>
            <w:noProof/>
            <w:webHidden/>
          </w:rPr>
          <w:fldChar w:fldCharType="end"/>
        </w:r>
        <w:r w:rsidRPr="00745479">
          <w:rPr>
            <w:rStyle w:val="Hipervnculo"/>
            <w:noProof/>
          </w:rPr>
          <w:fldChar w:fldCharType="end"/>
        </w:r>
      </w:ins>
    </w:p>
    <w:p w14:paraId="11D88587" w14:textId="6C9A77FF" w:rsidR="003E5AE5" w:rsidRDefault="003E5AE5">
      <w:pPr>
        <w:pStyle w:val="Tabladeilustraciones"/>
        <w:tabs>
          <w:tab w:val="right" w:leader="dot" w:pos="8494"/>
        </w:tabs>
        <w:rPr>
          <w:ins w:id="1252" w:author="JORGE CONTRERAS ORTIZ" w:date="2021-09-04T14:46:00Z"/>
          <w:rFonts w:asciiTheme="minorHAnsi" w:eastAsiaTheme="minorEastAsia" w:hAnsiTheme="minorHAnsi" w:cstheme="minorBidi"/>
          <w:noProof/>
          <w:lang w:eastAsia="es-ES"/>
        </w:rPr>
      </w:pPr>
      <w:ins w:id="125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"F:\\Jorge\\UPM\\master\\TFM\\Documentos\\TFM_V2.docx" \l "_Toc81659592"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w:t>
        </w:r>
        <w:r>
          <w:rPr>
            <w:noProof/>
            <w:webHidden/>
          </w:rPr>
          <w:tab/>
        </w:r>
        <w:r>
          <w:rPr>
            <w:noProof/>
            <w:webHidden/>
          </w:rPr>
          <w:fldChar w:fldCharType="begin"/>
        </w:r>
        <w:r>
          <w:rPr>
            <w:noProof/>
            <w:webHidden/>
          </w:rPr>
          <w:instrText xml:space="preserve"> PAGEREF _Toc81659592 \h </w:instrText>
        </w:r>
      </w:ins>
      <w:r>
        <w:rPr>
          <w:noProof/>
          <w:webHidden/>
        </w:rPr>
      </w:r>
      <w:r>
        <w:rPr>
          <w:noProof/>
          <w:webHidden/>
        </w:rPr>
        <w:fldChar w:fldCharType="separate"/>
      </w:r>
      <w:ins w:id="1254" w:author="JORGE CONTRERAS ORTIZ" w:date="2021-09-04T14:47:00Z">
        <w:r>
          <w:rPr>
            <w:noProof/>
            <w:webHidden/>
          </w:rPr>
          <w:t>99</w:t>
        </w:r>
      </w:ins>
      <w:ins w:id="1255" w:author="JORGE CONTRERAS ORTIZ" w:date="2021-09-04T14:46:00Z">
        <w:r>
          <w:rPr>
            <w:noProof/>
            <w:webHidden/>
          </w:rPr>
          <w:fldChar w:fldCharType="end"/>
        </w:r>
        <w:r w:rsidRPr="00745479">
          <w:rPr>
            <w:rStyle w:val="Hipervnculo"/>
            <w:noProof/>
          </w:rPr>
          <w:fldChar w:fldCharType="end"/>
        </w:r>
      </w:ins>
    </w:p>
    <w:p w14:paraId="3A874FA1" w14:textId="2ED15826" w:rsidR="003E5AE5" w:rsidRDefault="003E5AE5">
      <w:pPr>
        <w:pStyle w:val="Tabladeilustraciones"/>
        <w:tabs>
          <w:tab w:val="right" w:leader="dot" w:pos="8494"/>
        </w:tabs>
        <w:rPr>
          <w:ins w:id="1256" w:author="JORGE CONTRERAS ORTIZ" w:date="2021-09-04T14:46:00Z"/>
          <w:rFonts w:asciiTheme="minorHAnsi" w:eastAsiaTheme="minorEastAsia" w:hAnsiTheme="minorHAnsi" w:cstheme="minorBidi"/>
          <w:noProof/>
          <w:lang w:eastAsia="es-ES"/>
        </w:rPr>
      </w:pPr>
      <w:ins w:id="125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62 Topología de Red 1 nodo con BR</w:t>
        </w:r>
        <w:r>
          <w:rPr>
            <w:noProof/>
            <w:webHidden/>
          </w:rPr>
          <w:tab/>
        </w:r>
        <w:r>
          <w:rPr>
            <w:noProof/>
            <w:webHidden/>
          </w:rPr>
          <w:fldChar w:fldCharType="begin"/>
        </w:r>
        <w:r>
          <w:rPr>
            <w:noProof/>
            <w:webHidden/>
          </w:rPr>
          <w:instrText xml:space="preserve"> PAGEREF _Toc81659593 \h </w:instrText>
        </w:r>
      </w:ins>
      <w:r>
        <w:rPr>
          <w:noProof/>
          <w:webHidden/>
        </w:rPr>
      </w:r>
      <w:r>
        <w:rPr>
          <w:noProof/>
          <w:webHidden/>
        </w:rPr>
        <w:fldChar w:fldCharType="separate"/>
      </w:r>
      <w:ins w:id="1258" w:author="JORGE CONTRERAS ORTIZ" w:date="2021-09-04T14:47:00Z">
        <w:r>
          <w:rPr>
            <w:noProof/>
            <w:webHidden/>
          </w:rPr>
          <w:t>100</w:t>
        </w:r>
      </w:ins>
      <w:ins w:id="1259" w:author="JORGE CONTRERAS ORTIZ" w:date="2021-09-04T14:46:00Z">
        <w:r>
          <w:rPr>
            <w:noProof/>
            <w:webHidden/>
          </w:rPr>
          <w:fldChar w:fldCharType="end"/>
        </w:r>
        <w:r w:rsidRPr="00745479">
          <w:rPr>
            <w:rStyle w:val="Hipervnculo"/>
            <w:noProof/>
          </w:rPr>
          <w:fldChar w:fldCharType="end"/>
        </w:r>
      </w:ins>
    </w:p>
    <w:p w14:paraId="7406A72E" w14:textId="25849489" w:rsidR="003E5AE5" w:rsidRDefault="003E5AE5">
      <w:pPr>
        <w:pStyle w:val="Tabladeilustraciones"/>
        <w:tabs>
          <w:tab w:val="right" w:leader="dot" w:pos="8494"/>
        </w:tabs>
        <w:rPr>
          <w:ins w:id="1260" w:author="JORGE CONTRERAS ORTIZ" w:date="2021-09-04T14:46:00Z"/>
          <w:rFonts w:asciiTheme="minorHAnsi" w:eastAsiaTheme="minorEastAsia" w:hAnsiTheme="minorHAnsi" w:cstheme="minorBidi"/>
          <w:noProof/>
          <w:lang w:eastAsia="es-ES"/>
        </w:rPr>
      </w:pPr>
      <w:ins w:id="126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_Toc81659594 \h </w:instrText>
        </w:r>
      </w:ins>
      <w:r>
        <w:rPr>
          <w:noProof/>
          <w:webHidden/>
        </w:rPr>
      </w:r>
      <w:r>
        <w:rPr>
          <w:noProof/>
          <w:webHidden/>
        </w:rPr>
        <w:fldChar w:fldCharType="separate"/>
      </w:r>
      <w:ins w:id="1262" w:author="JORGE CONTRERAS ORTIZ" w:date="2021-09-04T14:47:00Z">
        <w:r>
          <w:rPr>
            <w:noProof/>
            <w:webHidden/>
          </w:rPr>
          <w:t>101</w:t>
        </w:r>
      </w:ins>
      <w:ins w:id="1263" w:author="JORGE CONTRERAS ORTIZ" w:date="2021-09-04T14:46:00Z">
        <w:r>
          <w:rPr>
            <w:noProof/>
            <w:webHidden/>
          </w:rPr>
          <w:fldChar w:fldCharType="end"/>
        </w:r>
        <w:r w:rsidRPr="00745479">
          <w:rPr>
            <w:rStyle w:val="Hipervnculo"/>
            <w:noProof/>
          </w:rPr>
          <w:fldChar w:fldCharType="end"/>
        </w:r>
      </w:ins>
    </w:p>
    <w:p w14:paraId="3E488BCB" w14:textId="29E1C78E" w:rsidR="003E5AE5" w:rsidRDefault="003E5AE5">
      <w:pPr>
        <w:pStyle w:val="Tabladeilustraciones"/>
        <w:tabs>
          <w:tab w:val="right" w:leader="dot" w:pos="8494"/>
        </w:tabs>
        <w:rPr>
          <w:ins w:id="1264" w:author="JORGE CONTRERAS ORTIZ" w:date="2021-09-04T14:46:00Z"/>
          <w:rFonts w:asciiTheme="minorHAnsi" w:eastAsiaTheme="minorEastAsia" w:hAnsiTheme="minorHAnsi" w:cstheme="minorBidi"/>
          <w:noProof/>
          <w:lang w:eastAsia="es-ES"/>
        </w:rPr>
      </w:pPr>
      <w:ins w:id="126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_Toc81659595 \h </w:instrText>
        </w:r>
      </w:ins>
      <w:r>
        <w:rPr>
          <w:noProof/>
          <w:webHidden/>
        </w:rPr>
      </w:r>
      <w:r>
        <w:rPr>
          <w:noProof/>
          <w:webHidden/>
        </w:rPr>
        <w:fldChar w:fldCharType="separate"/>
      </w:r>
      <w:ins w:id="1266" w:author="JORGE CONTRERAS ORTIZ" w:date="2021-09-04T14:47:00Z">
        <w:r>
          <w:rPr>
            <w:noProof/>
            <w:webHidden/>
          </w:rPr>
          <w:t>101</w:t>
        </w:r>
      </w:ins>
      <w:ins w:id="1267" w:author="JORGE CONTRERAS ORTIZ" w:date="2021-09-04T14:46:00Z">
        <w:r>
          <w:rPr>
            <w:noProof/>
            <w:webHidden/>
          </w:rPr>
          <w:fldChar w:fldCharType="end"/>
        </w:r>
        <w:r w:rsidRPr="00745479">
          <w:rPr>
            <w:rStyle w:val="Hipervnculo"/>
            <w:noProof/>
          </w:rPr>
          <w:fldChar w:fldCharType="end"/>
        </w:r>
      </w:ins>
    </w:p>
    <w:p w14:paraId="0027BCCC" w14:textId="12FB1EE0" w:rsidR="003E5AE5" w:rsidRDefault="003E5AE5">
      <w:pPr>
        <w:pStyle w:val="Tabladeilustraciones"/>
        <w:tabs>
          <w:tab w:val="right" w:leader="dot" w:pos="8494"/>
        </w:tabs>
        <w:rPr>
          <w:ins w:id="1268" w:author="JORGE CONTRERAS ORTIZ" w:date="2021-09-04T14:46:00Z"/>
          <w:rFonts w:asciiTheme="minorHAnsi" w:eastAsiaTheme="minorEastAsia" w:hAnsiTheme="minorHAnsi" w:cstheme="minorBidi"/>
          <w:noProof/>
          <w:lang w:eastAsia="es-ES"/>
        </w:rPr>
      </w:pPr>
      <w:ins w:id="126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"_Toc81659596"</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65 Ping desde PC a BR</w:t>
        </w:r>
        <w:r>
          <w:rPr>
            <w:noProof/>
            <w:webHidden/>
          </w:rPr>
          <w:tab/>
        </w:r>
        <w:r>
          <w:rPr>
            <w:noProof/>
            <w:webHidden/>
          </w:rPr>
          <w:fldChar w:fldCharType="begin"/>
        </w:r>
        <w:r>
          <w:rPr>
            <w:noProof/>
            <w:webHidden/>
          </w:rPr>
          <w:instrText xml:space="preserve"> PAGEREF _Toc81659596 \h </w:instrText>
        </w:r>
      </w:ins>
      <w:r>
        <w:rPr>
          <w:noProof/>
          <w:webHidden/>
        </w:rPr>
      </w:r>
      <w:r>
        <w:rPr>
          <w:noProof/>
          <w:webHidden/>
        </w:rPr>
        <w:fldChar w:fldCharType="separate"/>
      </w:r>
      <w:ins w:id="1270" w:author="JORGE CONTRERAS ORTIZ" w:date="2021-09-04T14:47:00Z">
        <w:r>
          <w:rPr>
            <w:noProof/>
            <w:webHidden/>
          </w:rPr>
          <w:t>102</w:t>
        </w:r>
      </w:ins>
      <w:ins w:id="1271" w:author="JORGE CONTRERAS ORTIZ" w:date="2021-09-04T14:46:00Z">
        <w:r>
          <w:rPr>
            <w:noProof/>
            <w:webHidden/>
          </w:rPr>
          <w:fldChar w:fldCharType="end"/>
        </w:r>
        <w:r w:rsidRPr="00745479">
          <w:rPr>
            <w:rStyle w:val="Hipervnculo"/>
            <w:noProof/>
          </w:rPr>
          <w:fldChar w:fldCharType="end"/>
        </w:r>
      </w:ins>
    </w:p>
    <w:p w14:paraId="0F828D9E" w14:textId="095328A0" w:rsidR="003E5AE5" w:rsidRDefault="003E5AE5">
      <w:pPr>
        <w:pStyle w:val="Tabladeilustraciones"/>
        <w:tabs>
          <w:tab w:val="right" w:leader="dot" w:pos="8494"/>
        </w:tabs>
        <w:rPr>
          <w:ins w:id="1272" w:author="JORGE CONTRERAS ORTIZ" w:date="2021-09-04T14:46:00Z"/>
          <w:rFonts w:asciiTheme="minorHAnsi" w:eastAsiaTheme="minorEastAsia" w:hAnsiTheme="minorHAnsi" w:cstheme="minorBidi"/>
          <w:noProof/>
          <w:lang w:eastAsia="es-ES"/>
        </w:rPr>
      </w:pPr>
      <w:ins w:id="127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"_Toc81659597"</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66 Ping desde PC a nodo LEADER</w:t>
        </w:r>
        <w:r>
          <w:rPr>
            <w:noProof/>
            <w:webHidden/>
          </w:rPr>
          <w:tab/>
        </w:r>
        <w:r>
          <w:rPr>
            <w:noProof/>
            <w:webHidden/>
          </w:rPr>
          <w:fldChar w:fldCharType="begin"/>
        </w:r>
        <w:r>
          <w:rPr>
            <w:noProof/>
            <w:webHidden/>
          </w:rPr>
          <w:instrText xml:space="preserve"> PAGEREF _Toc81659597 \h </w:instrText>
        </w:r>
      </w:ins>
      <w:r>
        <w:rPr>
          <w:noProof/>
          <w:webHidden/>
        </w:rPr>
      </w:r>
      <w:r>
        <w:rPr>
          <w:noProof/>
          <w:webHidden/>
        </w:rPr>
        <w:fldChar w:fldCharType="separate"/>
      </w:r>
      <w:ins w:id="1274" w:author="JORGE CONTRERAS ORTIZ" w:date="2021-09-04T14:47:00Z">
        <w:r>
          <w:rPr>
            <w:noProof/>
            <w:webHidden/>
          </w:rPr>
          <w:t>102</w:t>
        </w:r>
      </w:ins>
      <w:ins w:id="1275" w:author="JORGE CONTRERAS ORTIZ" w:date="2021-09-04T14:46:00Z">
        <w:r>
          <w:rPr>
            <w:noProof/>
            <w:webHidden/>
          </w:rPr>
          <w:fldChar w:fldCharType="end"/>
        </w:r>
        <w:r w:rsidRPr="00745479">
          <w:rPr>
            <w:rStyle w:val="Hipervnculo"/>
            <w:noProof/>
          </w:rPr>
          <w:fldChar w:fldCharType="end"/>
        </w:r>
      </w:ins>
    </w:p>
    <w:p w14:paraId="1E7FA006" w14:textId="7AE844BB" w:rsidR="003E5AE5" w:rsidRDefault="003E5AE5">
      <w:pPr>
        <w:pStyle w:val="Tabladeilustraciones"/>
        <w:tabs>
          <w:tab w:val="right" w:leader="dot" w:pos="8494"/>
        </w:tabs>
        <w:rPr>
          <w:ins w:id="1276" w:author="JORGE CONTRERAS ORTIZ" w:date="2021-09-04T14:46:00Z"/>
          <w:rFonts w:asciiTheme="minorHAnsi" w:eastAsiaTheme="minorEastAsia" w:hAnsiTheme="minorHAnsi" w:cstheme="minorBidi"/>
          <w:noProof/>
          <w:lang w:eastAsia="es-ES"/>
        </w:rPr>
      </w:pPr>
      <w:ins w:id="127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"_Toc81659598"</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67 Ping desde PC a nodo MED</w:t>
        </w:r>
        <w:r>
          <w:rPr>
            <w:noProof/>
            <w:webHidden/>
          </w:rPr>
          <w:tab/>
        </w:r>
        <w:r>
          <w:rPr>
            <w:noProof/>
            <w:webHidden/>
          </w:rPr>
          <w:fldChar w:fldCharType="begin"/>
        </w:r>
        <w:r>
          <w:rPr>
            <w:noProof/>
            <w:webHidden/>
          </w:rPr>
          <w:instrText xml:space="preserve"> PAGEREF _Toc81659598 \h </w:instrText>
        </w:r>
      </w:ins>
      <w:r>
        <w:rPr>
          <w:noProof/>
          <w:webHidden/>
        </w:rPr>
      </w:r>
      <w:r>
        <w:rPr>
          <w:noProof/>
          <w:webHidden/>
        </w:rPr>
        <w:fldChar w:fldCharType="separate"/>
      </w:r>
      <w:ins w:id="1278" w:author="JORGE CONTRERAS ORTIZ" w:date="2021-09-04T14:47:00Z">
        <w:r>
          <w:rPr>
            <w:noProof/>
            <w:webHidden/>
          </w:rPr>
          <w:t>102</w:t>
        </w:r>
      </w:ins>
      <w:ins w:id="1279" w:author="JORGE CONTRERAS ORTIZ" w:date="2021-09-04T14:46:00Z">
        <w:r>
          <w:rPr>
            <w:noProof/>
            <w:webHidden/>
          </w:rPr>
          <w:fldChar w:fldCharType="end"/>
        </w:r>
        <w:r w:rsidRPr="00745479">
          <w:rPr>
            <w:rStyle w:val="Hipervnculo"/>
            <w:noProof/>
          </w:rPr>
          <w:fldChar w:fldCharType="end"/>
        </w:r>
      </w:ins>
    </w:p>
    <w:p w14:paraId="212ABBD0" w14:textId="4588ACCF" w:rsidR="003E5AE5" w:rsidRDefault="003E5AE5">
      <w:pPr>
        <w:pStyle w:val="Tabladeilustraciones"/>
        <w:tabs>
          <w:tab w:val="right" w:leader="dot" w:pos="8494"/>
        </w:tabs>
        <w:rPr>
          <w:ins w:id="1280" w:author="JORGE CONTRERAS ORTIZ" w:date="2021-09-04T14:46:00Z"/>
          <w:rFonts w:asciiTheme="minorHAnsi" w:eastAsiaTheme="minorEastAsia" w:hAnsiTheme="minorHAnsi" w:cstheme="minorBidi"/>
          <w:noProof/>
          <w:lang w:eastAsia="es-ES"/>
        </w:rPr>
      </w:pPr>
      <w:ins w:id="128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"_Toc81659599"</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_Toc81659599 \h </w:instrText>
        </w:r>
      </w:ins>
      <w:r>
        <w:rPr>
          <w:noProof/>
          <w:webHidden/>
        </w:rPr>
      </w:r>
      <w:r>
        <w:rPr>
          <w:noProof/>
          <w:webHidden/>
        </w:rPr>
        <w:fldChar w:fldCharType="separate"/>
      </w:r>
      <w:ins w:id="1282" w:author="JORGE CONTRERAS ORTIZ" w:date="2021-09-04T14:47:00Z">
        <w:r>
          <w:rPr>
            <w:noProof/>
            <w:webHidden/>
          </w:rPr>
          <w:t>103</w:t>
        </w:r>
      </w:ins>
      <w:ins w:id="1283" w:author="JORGE CONTRERAS ORTIZ" w:date="2021-09-04T14:46:00Z">
        <w:r>
          <w:rPr>
            <w:noProof/>
            <w:webHidden/>
          </w:rPr>
          <w:fldChar w:fldCharType="end"/>
        </w:r>
        <w:r w:rsidRPr="00745479">
          <w:rPr>
            <w:rStyle w:val="Hipervnculo"/>
            <w:noProof/>
          </w:rPr>
          <w:fldChar w:fldCharType="end"/>
        </w:r>
      </w:ins>
    </w:p>
    <w:p w14:paraId="7F73D800" w14:textId="4F078FF4" w:rsidR="003E5AE5" w:rsidRDefault="003E5AE5">
      <w:pPr>
        <w:pStyle w:val="Tabladeilustraciones"/>
        <w:tabs>
          <w:tab w:val="right" w:leader="dot" w:pos="8494"/>
        </w:tabs>
        <w:rPr>
          <w:ins w:id="1284" w:author="JORGE CONTRERAS ORTIZ" w:date="2021-09-04T14:46:00Z"/>
          <w:rFonts w:asciiTheme="minorHAnsi" w:eastAsiaTheme="minorEastAsia" w:hAnsiTheme="minorHAnsi" w:cstheme="minorBidi"/>
          <w:noProof/>
          <w:lang w:eastAsia="es-ES"/>
        </w:rPr>
      </w:pPr>
      <w:ins w:id="128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"_Toc81659600"</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_Toc81659600 \h </w:instrText>
        </w:r>
      </w:ins>
      <w:r>
        <w:rPr>
          <w:noProof/>
          <w:webHidden/>
        </w:rPr>
      </w:r>
      <w:r>
        <w:rPr>
          <w:noProof/>
          <w:webHidden/>
        </w:rPr>
        <w:fldChar w:fldCharType="separate"/>
      </w:r>
      <w:ins w:id="1286" w:author="JORGE CONTRERAS ORTIZ" w:date="2021-09-04T14:47:00Z">
        <w:r>
          <w:rPr>
            <w:noProof/>
            <w:webHidden/>
          </w:rPr>
          <w:t>104</w:t>
        </w:r>
      </w:ins>
      <w:ins w:id="1287" w:author="JORGE CONTRERAS ORTIZ" w:date="2021-09-04T14:46:00Z">
        <w:r>
          <w:rPr>
            <w:noProof/>
            <w:webHidden/>
          </w:rPr>
          <w:fldChar w:fldCharType="end"/>
        </w:r>
        <w:r w:rsidRPr="00745479">
          <w:rPr>
            <w:rStyle w:val="Hipervnculo"/>
            <w:noProof/>
          </w:rPr>
          <w:fldChar w:fldCharType="end"/>
        </w:r>
      </w:ins>
    </w:p>
    <w:p w14:paraId="1A32761B" w14:textId="243CEA43" w:rsidR="003E5AE5" w:rsidRDefault="003E5AE5">
      <w:pPr>
        <w:pStyle w:val="Tabladeilustraciones"/>
        <w:tabs>
          <w:tab w:val="right" w:leader="dot" w:pos="8494"/>
        </w:tabs>
        <w:rPr>
          <w:ins w:id="1288" w:author="JORGE CONTRERAS ORTIZ" w:date="2021-09-04T14:46:00Z"/>
          <w:rFonts w:asciiTheme="minorHAnsi" w:eastAsiaTheme="minorEastAsia" w:hAnsiTheme="minorHAnsi" w:cstheme="minorBidi"/>
          <w:noProof/>
          <w:lang w:eastAsia="es-ES"/>
        </w:rPr>
      </w:pPr>
      <w:ins w:id="1289"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"_Toc81659601"</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_Toc81659601 \h </w:instrText>
        </w:r>
      </w:ins>
      <w:r>
        <w:rPr>
          <w:noProof/>
          <w:webHidden/>
        </w:rPr>
      </w:r>
      <w:r>
        <w:rPr>
          <w:noProof/>
          <w:webHidden/>
        </w:rPr>
        <w:fldChar w:fldCharType="separate"/>
      </w:r>
      <w:ins w:id="1290" w:author="JORGE CONTRERAS ORTIZ" w:date="2021-09-04T14:47:00Z">
        <w:r>
          <w:rPr>
            <w:noProof/>
            <w:webHidden/>
          </w:rPr>
          <w:t>105</w:t>
        </w:r>
      </w:ins>
      <w:ins w:id="1291" w:author="JORGE CONTRERAS ORTIZ" w:date="2021-09-04T14:46:00Z">
        <w:r>
          <w:rPr>
            <w:noProof/>
            <w:webHidden/>
          </w:rPr>
          <w:fldChar w:fldCharType="end"/>
        </w:r>
        <w:r w:rsidRPr="00745479">
          <w:rPr>
            <w:rStyle w:val="Hipervnculo"/>
            <w:noProof/>
          </w:rPr>
          <w:fldChar w:fldCharType="end"/>
        </w:r>
      </w:ins>
    </w:p>
    <w:p w14:paraId="1CE9B843" w14:textId="5956D574" w:rsidR="003E5AE5" w:rsidRDefault="003E5AE5">
      <w:pPr>
        <w:pStyle w:val="Tabladeilustraciones"/>
        <w:tabs>
          <w:tab w:val="right" w:leader="dot" w:pos="8494"/>
        </w:tabs>
        <w:rPr>
          <w:ins w:id="1292" w:author="JORGE CONTRERAS ORTIZ" w:date="2021-09-04T14:46:00Z"/>
          <w:rFonts w:asciiTheme="minorHAnsi" w:eastAsiaTheme="minorEastAsia" w:hAnsiTheme="minorHAnsi" w:cstheme="minorBidi"/>
          <w:noProof/>
          <w:lang w:eastAsia="es-ES"/>
        </w:rPr>
      </w:pPr>
      <w:ins w:id="1293"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"_Toc81659602"</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71 Ping desde PC a nuevo nodo MED.</w:t>
        </w:r>
        <w:r>
          <w:rPr>
            <w:noProof/>
            <w:webHidden/>
          </w:rPr>
          <w:tab/>
        </w:r>
        <w:r>
          <w:rPr>
            <w:noProof/>
            <w:webHidden/>
          </w:rPr>
          <w:fldChar w:fldCharType="begin"/>
        </w:r>
        <w:r>
          <w:rPr>
            <w:noProof/>
            <w:webHidden/>
          </w:rPr>
          <w:instrText xml:space="preserve"> PAGEREF _Toc81659602 \h </w:instrText>
        </w:r>
      </w:ins>
      <w:r>
        <w:rPr>
          <w:noProof/>
          <w:webHidden/>
        </w:rPr>
      </w:r>
      <w:r>
        <w:rPr>
          <w:noProof/>
          <w:webHidden/>
        </w:rPr>
        <w:fldChar w:fldCharType="separate"/>
      </w:r>
      <w:ins w:id="1294" w:author="JORGE CONTRERAS ORTIZ" w:date="2021-09-04T14:47:00Z">
        <w:r>
          <w:rPr>
            <w:noProof/>
            <w:webHidden/>
          </w:rPr>
          <w:t>105</w:t>
        </w:r>
      </w:ins>
      <w:ins w:id="1295" w:author="JORGE CONTRERAS ORTIZ" w:date="2021-09-04T14:46:00Z">
        <w:r>
          <w:rPr>
            <w:noProof/>
            <w:webHidden/>
          </w:rPr>
          <w:fldChar w:fldCharType="end"/>
        </w:r>
        <w:r w:rsidRPr="00745479">
          <w:rPr>
            <w:rStyle w:val="Hipervnculo"/>
            <w:noProof/>
          </w:rPr>
          <w:fldChar w:fldCharType="end"/>
        </w:r>
      </w:ins>
    </w:p>
    <w:p w14:paraId="4D4E9CA2" w14:textId="1E554FBC" w:rsidR="003E5AE5" w:rsidRDefault="003E5AE5">
      <w:pPr>
        <w:pStyle w:val="Tabladeilustraciones"/>
        <w:tabs>
          <w:tab w:val="right" w:leader="dot" w:pos="8494"/>
        </w:tabs>
        <w:rPr>
          <w:ins w:id="1296" w:author="JORGE CONTRERAS ORTIZ" w:date="2021-09-04T14:46:00Z"/>
          <w:rFonts w:asciiTheme="minorHAnsi" w:eastAsiaTheme="minorEastAsia" w:hAnsiTheme="minorHAnsi" w:cstheme="minorBidi"/>
          <w:noProof/>
          <w:lang w:eastAsia="es-ES"/>
        </w:rPr>
      </w:pPr>
      <w:ins w:id="1297"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"_Toc81659603"</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72 Topología A de 5 nodos</w:t>
        </w:r>
        <w:r>
          <w:rPr>
            <w:noProof/>
            <w:webHidden/>
          </w:rPr>
          <w:tab/>
        </w:r>
        <w:r>
          <w:rPr>
            <w:noProof/>
            <w:webHidden/>
          </w:rPr>
          <w:fldChar w:fldCharType="begin"/>
        </w:r>
        <w:r>
          <w:rPr>
            <w:noProof/>
            <w:webHidden/>
          </w:rPr>
          <w:instrText xml:space="preserve"> PAGEREF _Toc81659603 \h </w:instrText>
        </w:r>
      </w:ins>
      <w:r>
        <w:rPr>
          <w:noProof/>
          <w:webHidden/>
        </w:rPr>
      </w:r>
      <w:r>
        <w:rPr>
          <w:noProof/>
          <w:webHidden/>
        </w:rPr>
        <w:fldChar w:fldCharType="separate"/>
      </w:r>
      <w:ins w:id="1298" w:author="JORGE CONTRERAS ORTIZ" w:date="2021-09-04T14:47:00Z">
        <w:r>
          <w:rPr>
            <w:noProof/>
            <w:webHidden/>
          </w:rPr>
          <w:t>107</w:t>
        </w:r>
      </w:ins>
      <w:ins w:id="1299" w:author="JORGE CONTRERAS ORTIZ" w:date="2021-09-04T14:46:00Z">
        <w:r>
          <w:rPr>
            <w:noProof/>
            <w:webHidden/>
          </w:rPr>
          <w:fldChar w:fldCharType="end"/>
        </w:r>
        <w:r w:rsidRPr="00745479">
          <w:rPr>
            <w:rStyle w:val="Hipervnculo"/>
            <w:noProof/>
          </w:rPr>
          <w:fldChar w:fldCharType="end"/>
        </w:r>
      </w:ins>
    </w:p>
    <w:p w14:paraId="5BDBD8D4" w14:textId="4BBB55F1" w:rsidR="003E5AE5" w:rsidRDefault="003E5AE5">
      <w:pPr>
        <w:pStyle w:val="Tabladeilustraciones"/>
        <w:tabs>
          <w:tab w:val="right" w:leader="dot" w:pos="8494"/>
        </w:tabs>
        <w:rPr>
          <w:ins w:id="1300" w:author="JORGE CONTRERAS ORTIZ" w:date="2021-09-04T14:46:00Z"/>
          <w:rFonts w:asciiTheme="minorHAnsi" w:eastAsiaTheme="minorEastAsia" w:hAnsiTheme="minorHAnsi" w:cstheme="minorBidi"/>
          <w:noProof/>
          <w:lang w:eastAsia="es-ES"/>
        </w:rPr>
      </w:pPr>
      <w:ins w:id="1301"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"_Toc81659604"</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73 Topología B con 5 nodos</w:t>
        </w:r>
        <w:r>
          <w:rPr>
            <w:noProof/>
            <w:webHidden/>
          </w:rPr>
          <w:tab/>
        </w:r>
        <w:r>
          <w:rPr>
            <w:noProof/>
            <w:webHidden/>
          </w:rPr>
          <w:fldChar w:fldCharType="begin"/>
        </w:r>
        <w:r>
          <w:rPr>
            <w:noProof/>
            <w:webHidden/>
          </w:rPr>
          <w:instrText xml:space="preserve"> PAGEREF _Toc81659604 \h </w:instrText>
        </w:r>
      </w:ins>
      <w:r>
        <w:rPr>
          <w:noProof/>
          <w:webHidden/>
        </w:rPr>
      </w:r>
      <w:r>
        <w:rPr>
          <w:noProof/>
          <w:webHidden/>
        </w:rPr>
        <w:fldChar w:fldCharType="separate"/>
      </w:r>
      <w:ins w:id="1302" w:author="JORGE CONTRERAS ORTIZ" w:date="2021-09-04T14:47:00Z">
        <w:r>
          <w:rPr>
            <w:noProof/>
            <w:webHidden/>
          </w:rPr>
          <w:t>108</w:t>
        </w:r>
      </w:ins>
      <w:ins w:id="1303" w:author="JORGE CONTRERAS ORTIZ" w:date="2021-09-04T14:46:00Z">
        <w:r>
          <w:rPr>
            <w:noProof/>
            <w:webHidden/>
          </w:rPr>
          <w:fldChar w:fldCharType="end"/>
        </w:r>
        <w:r w:rsidRPr="00745479">
          <w:rPr>
            <w:rStyle w:val="Hipervnculo"/>
            <w:noProof/>
          </w:rPr>
          <w:fldChar w:fldCharType="end"/>
        </w:r>
      </w:ins>
    </w:p>
    <w:p w14:paraId="1C1A1F06" w14:textId="6DE51754" w:rsidR="003E5AE5" w:rsidRDefault="003E5AE5">
      <w:pPr>
        <w:pStyle w:val="Tabladeilustraciones"/>
        <w:tabs>
          <w:tab w:val="right" w:leader="dot" w:pos="8494"/>
        </w:tabs>
        <w:rPr>
          <w:ins w:id="1304" w:author="JORGE CONTRERAS ORTIZ" w:date="2021-09-04T14:46:00Z"/>
          <w:rFonts w:asciiTheme="minorHAnsi" w:eastAsiaTheme="minorEastAsia" w:hAnsiTheme="minorHAnsi" w:cstheme="minorBidi"/>
          <w:noProof/>
          <w:lang w:eastAsia="es-ES"/>
        </w:rPr>
      </w:pPr>
      <w:ins w:id="1305" w:author="JORGE CONTRERAS ORTIZ" w:date="2021-09-04T14:46:00Z">
        <w:r w:rsidRPr="00745479">
          <w:rPr>
            <w:rStyle w:val="Hipervnculo"/>
            <w:noProof/>
          </w:rPr>
          <w:fldChar w:fldCharType="begin"/>
        </w:r>
        <w:r w:rsidRPr="00745479">
          <w:rPr>
            <w:rStyle w:val="Hipervnculo"/>
            <w:noProof/>
          </w:rPr>
          <w:instrText xml:space="preserve"> </w:instrText>
        </w:r>
        <w:r>
          <w:rPr>
            <w:noProof/>
          </w:rPr>
          <w:instrText>HYPERLINK \l "_Toc81659605"</w:instrText>
        </w:r>
        <w:r w:rsidRPr="00745479">
          <w:rPr>
            <w:rStyle w:val="Hipervnculo"/>
            <w:noProof/>
          </w:rPr>
          <w:instrText xml:space="preserve"> </w:instrText>
        </w:r>
        <w:r w:rsidRPr="00745479">
          <w:rPr>
            <w:rStyle w:val="Hipervnculo"/>
            <w:noProof/>
          </w:rPr>
          <w:fldChar w:fldCharType="separate"/>
        </w:r>
        <w:r w:rsidRPr="00745479">
          <w:rPr>
            <w:rStyle w:val="Hipervnculo"/>
            <w:noProof/>
          </w:rPr>
          <w:t>Ilustración 74 Topología con 6 nodos</w:t>
        </w:r>
        <w:r>
          <w:rPr>
            <w:noProof/>
            <w:webHidden/>
          </w:rPr>
          <w:tab/>
        </w:r>
        <w:r>
          <w:rPr>
            <w:noProof/>
            <w:webHidden/>
          </w:rPr>
          <w:fldChar w:fldCharType="begin"/>
        </w:r>
        <w:r>
          <w:rPr>
            <w:noProof/>
            <w:webHidden/>
          </w:rPr>
          <w:instrText xml:space="preserve"> PAGEREF _Toc81659605 \h </w:instrText>
        </w:r>
      </w:ins>
      <w:r>
        <w:rPr>
          <w:noProof/>
          <w:webHidden/>
        </w:rPr>
      </w:r>
      <w:r>
        <w:rPr>
          <w:noProof/>
          <w:webHidden/>
        </w:rPr>
        <w:fldChar w:fldCharType="separate"/>
      </w:r>
      <w:ins w:id="1306" w:author="JORGE CONTRERAS ORTIZ" w:date="2021-09-04T14:47:00Z">
        <w:r>
          <w:rPr>
            <w:noProof/>
            <w:webHidden/>
          </w:rPr>
          <w:t>110</w:t>
        </w:r>
      </w:ins>
      <w:ins w:id="1307" w:author="JORGE CONTRERAS ORTIZ" w:date="2021-09-04T14:46:00Z">
        <w:r>
          <w:rPr>
            <w:noProof/>
            <w:webHidden/>
          </w:rPr>
          <w:fldChar w:fldCharType="end"/>
        </w:r>
        <w:r w:rsidRPr="00745479">
          <w:rPr>
            <w:rStyle w:val="Hipervnculo"/>
            <w:noProof/>
          </w:rPr>
          <w:fldChar w:fldCharType="end"/>
        </w:r>
      </w:ins>
    </w:p>
    <w:p w14:paraId="190A7AD7" w14:textId="3124F323" w:rsidR="005B42F0" w:rsidDel="00675D4D" w:rsidRDefault="005B42F0">
      <w:pPr>
        <w:pStyle w:val="Tabladeilustraciones"/>
        <w:tabs>
          <w:tab w:val="right" w:leader="dot" w:pos="8494"/>
        </w:tabs>
        <w:rPr>
          <w:del w:id="1308" w:author="JORGE CONTRERAS ORTIZ" w:date="2021-09-04T11:50:00Z"/>
          <w:rFonts w:asciiTheme="minorHAnsi" w:eastAsiaTheme="minorEastAsia" w:hAnsiTheme="minorHAnsi" w:cstheme="minorBidi"/>
          <w:noProof/>
          <w:lang w:eastAsia="es-ES"/>
        </w:rPr>
      </w:pPr>
      <w:del w:id="1309"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310" w:author="JORGE CONTRERAS ORTIZ" w:date="2021-09-04T11:50:00Z"/>
          <w:rFonts w:asciiTheme="minorHAnsi" w:eastAsiaTheme="minorEastAsia" w:hAnsiTheme="minorHAnsi" w:cstheme="minorBidi"/>
          <w:noProof/>
          <w:lang w:eastAsia="es-ES"/>
        </w:rPr>
      </w:pPr>
      <w:del w:id="1311"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312" w:author="JORGE CONTRERAS ORTIZ" w:date="2021-09-04T11:50:00Z"/>
          <w:rFonts w:asciiTheme="minorHAnsi" w:eastAsiaTheme="minorEastAsia" w:hAnsiTheme="minorHAnsi" w:cstheme="minorBidi"/>
          <w:noProof/>
          <w:lang w:eastAsia="es-ES"/>
        </w:rPr>
      </w:pPr>
      <w:del w:id="1313"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314" w:author="JORGE CONTRERAS ORTIZ" w:date="2021-09-04T11:50:00Z"/>
          <w:rFonts w:asciiTheme="minorHAnsi" w:eastAsiaTheme="minorEastAsia" w:hAnsiTheme="minorHAnsi" w:cstheme="minorBidi"/>
          <w:noProof/>
          <w:lang w:eastAsia="es-ES"/>
        </w:rPr>
      </w:pPr>
      <w:del w:id="1315"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316" w:author="JORGE CONTRERAS ORTIZ" w:date="2021-09-04T11:50:00Z"/>
          <w:rFonts w:asciiTheme="minorHAnsi" w:eastAsiaTheme="minorEastAsia" w:hAnsiTheme="minorHAnsi" w:cstheme="minorBidi"/>
          <w:noProof/>
          <w:lang w:eastAsia="es-ES"/>
        </w:rPr>
      </w:pPr>
      <w:del w:id="1317"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318" w:author="JORGE CONTRERAS ORTIZ" w:date="2021-09-04T11:50:00Z"/>
          <w:rFonts w:asciiTheme="minorHAnsi" w:eastAsiaTheme="minorEastAsia" w:hAnsiTheme="minorHAnsi" w:cstheme="minorBidi"/>
          <w:noProof/>
          <w:lang w:eastAsia="es-ES"/>
        </w:rPr>
      </w:pPr>
      <w:del w:id="1319"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320" w:author="JORGE CONTRERAS ORTIZ" w:date="2021-09-04T11:50:00Z"/>
          <w:rFonts w:asciiTheme="minorHAnsi" w:eastAsiaTheme="minorEastAsia" w:hAnsiTheme="minorHAnsi" w:cstheme="minorBidi"/>
          <w:noProof/>
          <w:lang w:eastAsia="es-ES"/>
        </w:rPr>
      </w:pPr>
      <w:del w:id="1321"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322" w:author="JORGE CONTRERAS ORTIZ" w:date="2021-09-04T11:50:00Z"/>
          <w:rFonts w:asciiTheme="minorHAnsi" w:eastAsiaTheme="minorEastAsia" w:hAnsiTheme="minorHAnsi" w:cstheme="minorBidi"/>
          <w:noProof/>
          <w:lang w:eastAsia="es-ES"/>
        </w:rPr>
      </w:pPr>
      <w:del w:id="1323"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324" w:author="JORGE CONTRERAS ORTIZ" w:date="2021-09-04T11:50:00Z"/>
          <w:rFonts w:asciiTheme="minorHAnsi" w:eastAsiaTheme="minorEastAsia" w:hAnsiTheme="minorHAnsi" w:cstheme="minorBidi"/>
          <w:noProof/>
          <w:lang w:eastAsia="es-ES"/>
        </w:rPr>
      </w:pPr>
      <w:del w:id="1325"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326" w:author="JORGE CONTRERAS ORTIZ" w:date="2021-09-04T11:50:00Z"/>
          <w:rFonts w:asciiTheme="minorHAnsi" w:eastAsiaTheme="minorEastAsia" w:hAnsiTheme="minorHAnsi" w:cstheme="minorBidi"/>
          <w:noProof/>
          <w:lang w:eastAsia="es-ES"/>
        </w:rPr>
      </w:pPr>
      <w:del w:id="1327"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328" w:author="JORGE CONTRERAS ORTIZ" w:date="2021-09-04T11:50:00Z"/>
          <w:rFonts w:asciiTheme="minorHAnsi" w:eastAsiaTheme="minorEastAsia" w:hAnsiTheme="minorHAnsi" w:cstheme="minorBidi"/>
          <w:noProof/>
          <w:lang w:eastAsia="es-ES"/>
        </w:rPr>
      </w:pPr>
      <w:del w:id="1329"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330" w:author="JORGE CONTRERAS ORTIZ" w:date="2021-09-04T11:50:00Z"/>
          <w:rFonts w:asciiTheme="minorHAnsi" w:eastAsiaTheme="minorEastAsia" w:hAnsiTheme="minorHAnsi" w:cstheme="minorBidi"/>
          <w:noProof/>
          <w:lang w:eastAsia="es-ES"/>
        </w:rPr>
      </w:pPr>
      <w:del w:id="1331"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332" w:author="JORGE CONTRERAS ORTIZ" w:date="2021-09-04T11:50:00Z"/>
          <w:rFonts w:asciiTheme="minorHAnsi" w:eastAsiaTheme="minorEastAsia" w:hAnsiTheme="minorHAnsi" w:cstheme="minorBidi"/>
          <w:noProof/>
          <w:lang w:eastAsia="es-ES"/>
        </w:rPr>
      </w:pPr>
      <w:del w:id="1333"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334" w:author="JORGE CONTRERAS ORTIZ" w:date="2021-09-04T11:50:00Z"/>
          <w:rFonts w:asciiTheme="minorHAnsi" w:eastAsiaTheme="minorEastAsia" w:hAnsiTheme="minorHAnsi" w:cstheme="minorBidi"/>
          <w:noProof/>
          <w:lang w:eastAsia="es-ES"/>
        </w:rPr>
      </w:pPr>
      <w:del w:id="1335"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336" w:author="JORGE CONTRERAS ORTIZ" w:date="2021-09-04T11:50:00Z"/>
          <w:rFonts w:asciiTheme="minorHAnsi" w:eastAsiaTheme="minorEastAsia" w:hAnsiTheme="minorHAnsi" w:cstheme="minorBidi"/>
          <w:noProof/>
          <w:lang w:eastAsia="es-ES"/>
        </w:rPr>
      </w:pPr>
      <w:del w:id="1337"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338" w:author="JORGE CONTRERAS ORTIZ" w:date="2021-09-04T11:50:00Z"/>
          <w:rFonts w:asciiTheme="minorHAnsi" w:eastAsiaTheme="minorEastAsia" w:hAnsiTheme="minorHAnsi" w:cstheme="minorBidi"/>
          <w:noProof/>
          <w:lang w:eastAsia="es-ES"/>
        </w:rPr>
      </w:pPr>
      <w:del w:id="1339"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340" w:author="JORGE CONTRERAS ORTIZ" w:date="2021-09-04T11:50:00Z"/>
          <w:rFonts w:asciiTheme="minorHAnsi" w:eastAsiaTheme="minorEastAsia" w:hAnsiTheme="minorHAnsi" w:cstheme="minorBidi"/>
          <w:noProof/>
          <w:lang w:eastAsia="es-ES"/>
        </w:rPr>
      </w:pPr>
      <w:del w:id="1341"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342" w:author="JORGE CONTRERAS ORTIZ" w:date="2021-09-04T11:50:00Z"/>
          <w:rFonts w:asciiTheme="minorHAnsi" w:eastAsiaTheme="minorEastAsia" w:hAnsiTheme="minorHAnsi" w:cstheme="minorBidi"/>
          <w:noProof/>
          <w:lang w:eastAsia="es-ES"/>
        </w:rPr>
      </w:pPr>
      <w:del w:id="1343"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344" w:author="JORGE CONTRERAS ORTIZ" w:date="2021-09-04T11:50:00Z"/>
          <w:rFonts w:asciiTheme="minorHAnsi" w:eastAsiaTheme="minorEastAsia" w:hAnsiTheme="minorHAnsi" w:cstheme="minorBidi"/>
          <w:noProof/>
          <w:lang w:eastAsia="es-ES"/>
        </w:rPr>
      </w:pPr>
      <w:del w:id="1345"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346" w:author="JORGE CONTRERAS ORTIZ" w:date="2021-09-04T11:50:00Z"/>
          <w:rFonts w:asciiTheme="minorHAnsi" w:eastAsiaTheme="minorEastAsia" w:hAnsiTheme="minorHAnsi" w:cstheme="minorBidi"/>
          <w:noProof/>
          <w:lang w:eastAsia="es-ES"/>
        </w:rPr>
      </w:pPr>
      <w:del w:id="1347"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348" w:author="JORGE CONTRERAS ORTIZ" w:date="2021-09-04T11:50:00Z"/>
          <w:rFonts w:asciiTheme="minorHAnsi" w:eastAsiaTheme="minorEastAsia" w:hAnsiTheme="minorHAnsi" w:cstheme="minorBidi"/>
          <w:noProof/>
          <w:lang w:eastAsia="es-ES"/>
        </w:rPr>
      </w:pPr>
      <w:del w:id="1349"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350" w:author="JORGE CONTRERAS ORTIZ" w:date="2021-09-04T11:50:00Z"/>
          <w:rFonts w:asciiTheme="minorHAnsi" w:eastAsiaTheme="minorEastAsia" w:hAnsiTheme="minorHAnsi" w:cstheme="minorBidi"/>
          <w:noProof/>
          <w:lang w:eastAsia="es-ES"/>
        </w:rPr>
      </w:pPr>
      <w:del w:id="1351"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352" w:author="JORGE CONTRERAS ORTIZ" w:date="2021-09-04T11:50:00Z"/>
          <w:rFonts w:asciiTheme="minorHAnsi" w:eastAsiaTheme="minorEastAsia" w:hAnsiTheme="minorHAnsi" w:cstheme="minorBidi"/>
          <w:noProof/>
          <w:lang w:eastAsia="es-ES"/>
        </w:rPr>
      </w:pPr>
      <w:del w:id="1353"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354" w:author="JORGE CONTRERAS ORTIZ" w:date="2021-09-04T11:50:00Z"/>
          <w:rFonts w:asciiTheme="minorHAnsi" w:eastAsiaTheme="minorEastAsia" w:hAnsiTheme="minorHAnsi" w:cstheme="minorBidi"/>
          <w:noProof/>
          <w:lang w:eastAsia="es-ES"/>
        </w:rPr>
      </w:pPr>
      <w:del w:id="1355"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356" w:author="JORGE CONTRERAS ORTIZ" w:date="2021-09-04T11:50:00Z"/>
          <w:rFonts w:asciiTheme="minorHAnsi" w:eastAsiaTheme="minorEastAsia" w:hAnsiTheme="minorHAnsi" w:cstheme="minorBidi"/>
          <w:noProof/>
          <w:lang w:eastAsia="es-ES"/>
        </w:rPr>
      </w:pPr>
      <w:del w:id="1357"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358" w:author="JORGE CONTRERAS ORTIZ" w:date="2021-09-04T11:50:00Z"/>
          <w:rFonts w:asciiTheme="minorHAnsi" w:eastAsiaTheme="minorEastAsia" w:hAnsiTheme="minorHAnsi" w:cstheme="minorBidi"/>
          <w:noProof/>
          <w:lang w:eastAsia="es-ES"/>
        </w:rPr>
      </w:pPr>
      <w:del w:id="1359"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360" w:author="JORGE CONTRERAS ORTIZ" w:date="2021-09-04T11:50:00Z"/>
          <w:rFonts w:asciiTheme="minorHAnsi" w:eastAsiaTheme="minorEastAsia" w:hAnsiTheme="minorHAnsi" w:cstheme="minorBidi"/>
          <w:noProof/>
          <w:lang w:eastAsia="es-ES"/>
        </w:rPr>
      </w:pPr>
      <w:del w:id="1361"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362" w:author="JORGE CONTRERAS ORTIZ" w:date="2021-09-04T11:50:00Z"/>
          <w:rFonts w:asciiTheme="minorHAnsi" w:eastAsiaTheme="minorEastAsia" w:hAnsiTheme="minorHAnsi" w:cstheme="minorBidi"/>
          <w:noProof/>
          <w:lang w:eastAsia="es-ES"/>
        </w:rPr>
      </w:pPr>
      <w:del w:id="1363"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364" w:author="JORGE CONTRERAS ORTIZ" w:date="2021-09-04T11:50:00Z"/>
          <w:rFonts w:asciiTheme="minorHAnsi" w:eastAsiaTheme="minorEastAsia" w:hAnsiTheme="minorHAnsi" w:cstheme="minorBidi"/>
          <w:noProof/>
          <w:lang w:eastAsia="es-ES"/>
        </w:rPr>
      </w:pPr>
      <w:del w:id="1365"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366" w:author="JORGE CONTRERAS ORTIZ" w:date="2021-09-04T11:50:00Z"/>
          <w:rFonts w:asciiTheme="minorHAnsi" w:eastAsiaTheme="minorEastAsia" w:hAnsiTheme="minorHAnsi" w:cstheme="minorBidi"/>
          <w:noProof/>
          <w:lang w:eastAsia="es-ES"/>
        </w:rPr>
      </w:pPr>
      <w:del w:id="1367"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368" w:author="JORGE CONTRERAS ORTIZ" w:date="2021-09-04T11:50:00Z"/>
          <w:rFonts w:asciiTheme="minorHAnsi" w:eastAsiaTheme="minorEastAsia" w:hAnsiTheme="minorHAnsi" w:cstheme="minorBidi"/>
          <w:noProof/>
          <w:lang w:eastAsia="es-ES"/>
        </w:rPr>
      </w:pPr>
      <w:del w:id="1369"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370" w:author="JORGE CONTRERAS ORTIZ" w:date="2021-09-04T11:50:00Z"/>
          <w:rFonts w:asciiTheme="minorHAnsi" w:eastAsiaTheme="minorEastAsia" w:hAnsiTheme="minorHAnsi" w:cstheme="minorBidi"/>
          <w:noProof/>
          <w:lang w:eastAsia="es-ES"/>
        </w:rPr>
      </w:pPr>
      <w:del w:id="1371"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372" w:author="JORGE CONTRERAS ORTIZ" w:date="2021-09-04T11:50:00Z"/>
          <w:rFonts w:asciiTheme="minorHAnsi" w:eastAsiaTheme="minorEastAsia" w:hAnsiTheme="minorHAnsi" w:cstheme="minorBidi"/>
          <w:noProof/>
          <w:lang w:eastAsia="es-ES"/>
        </w:rPr>
      </w:pPr>
      <w:del w:id="1373"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374" w:author="JORGE CONTRERAS ORTIZ" w:date="2021-09-04T11:50:00Z"/>
          <w:rFonts w:asciiTheme="minorHAnsi" w:eastAsiaTheme="minorEastAsia" w:hAnsiTheme="minorHAnsi" w:cstheme="minorBidi"/>
          <w:noProof/>
          <w:lang w:eastAsia="es-ES"/>
        </w:rPr>
      </w:pPr>
      <w:del w:id="1375"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376" w:author="JORGE CONTRERAS ORTIZ" w:date="2021-09-04T11:50:00Z"/>
          <w:rFonts w:asciiTheme="minorHAnsi" w:eastAsiaTheme="minorEastAsia" w:hAnsiTheme="minorHAnsi" w:cstheme="minorBidi"/>
          <w:noProof/>
          <w:lang w:eastAsia="es-ES"/>
        </w:rPr>
      </w:pPr>
      <w:del w:id="1377"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378" w:author="JORGE CONTRERAS ORTIZ" w:date="2021-09-04T11:50:00Z"/>
          <w:rFonts w:asciiTheme="minorHAnsi" w:eastAsiaTheme="minorEastAsia" w:hAnsiTheme="minorHAnsi" w:cstheme="minorBidi"/>
          <w:noProof/>
          <w:lang w:eastAsia="es-ES"/>
        </w:rPr>
      </w:pPr>
      <w:del w:id="1379"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380" w:author="JORGE CONTRERAS ORTIZ" w:date="2021-09-04T11:50:00Z"/>
          <w:rFonts w:asciiTheme="minorHAnsi" w:eastAsiaTheme="minorEastAsia" w:hAnsiTheme="minorHAnsi" w:cstheme="minorBidi"/>
          <w:noProof/>
          <w:lang w:eastAsia="es-ES"/>
        </w:rPr>
      </w:pPr>
      <w:del w:id="1381"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382" w:author="JORGE CONTRERAS ORTIZ" w:date="2021-09-04T11:50:00Z"/>
          <w:rFonts w:asciiTheme="minorHAnsi" w:eastAsiaTheme="minorEastAsia" w:hAnsiTheme="minorHAnsi" w:cstheme="minorBidi"/>
          <w:noProof/>
          <w:lang w:eastAsia="es-ES"/>
        </w:rPr>
      </w:pPr>
      <w:del w:id="1383"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384" w:author="JORGE CONTRERAS ORTIZ" w:date="2021-09-04T11:50:00Z"/>
          <w:rFonts w:asciiTheme="minorHAnsi" w:eastAsiaTheme="minorEastAsia" w:hAnsiTheme="minorHAnsi" w:cstheme="minorBidi"/>
          <w:noProof/>
          <w:lang w:eastAsia="es-ES"/>
        </w:rPr>
      </w:pPr>
      <w:del w:id="1385"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386" w:author="JORGE CONTRERAS ORTIZ" w:date="2021-09-04T11:50:00Z"/>
          <w:rFonts w:asciiTheme="minorHAnsi" w:eastAsiaTheme="minorEastAsia" w:hAnsiTheme="minorHAnsi" w:cstheme="minorBidi"/>
          <w:noProof/>
          <w:lang w:eastAsia="es-ES"/>
        </w:rPr>
      </w:pPr>
      <w:del w:id="1387"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388" w:author="JORGE CONTRERAS ORTIZ" w:date="2021-09-04T11:50:00Z"/>
          <w:rFonts w:asciiTheme="minorHAnsi" w:eastAsiaTheme="minorEastAsia" w:hAnsiTheme="minorHAnsi" w:cstheme="minorBidi"/>
          <w:noProof/>
          <w:lang w:eastAsia="es-ES"/>
        </w:rPr>
      </w:pPr>
      <w:del w:id="1389"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390" w:author="JORGE CONTRERAS ORTIZ" w:date="2021-09-04T11:50:00Z"/>
          <w:rFonts w:asciiTheme="minorHAnsi" w:eastAsiaTheme="minorEastAsia" w:hAnsiTheme="minorHAnsi" w:cstheme="minorBidi"/>
          <w:noProof/>
          <w:lang w:eastAsia="es-ES"/>
        </w:rPr>
      </w:pPr>
      <w:del w:id="1391"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392" w:author="JORGE CONTRERAS ORTIZ" w:date="2021-09-04T11:50:00Z"/>
          <w:rFonts w:asciiTheme="minorHAnsi" w:eastAsiaTheme="minorEastAsia" w:hAnsiTheme="minorHAnsi" w:cstheme="minorBidi"/>
          <w:noProof/>
          <w:lang w:eastAsia="es-ES"/>
        </w:rPr>
      </w:pPr>
      <w:del w:id="1393"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394" w:author="JORGE CONTRERAS ORTIZ" w:date="2021-09-04T11:50:00Z"/>
          <w:rFonts w:asciiTheme="minorHAnsi" w:eastAsiaTheme="minorEastAsia" w:hAnsiTheme="minorHAnsi" w:cstheme="minorBidi"/>
          <w:noProof/>
          <w:lang w:eastAsia="es-ES"/>
        </w:rPr>
      </w:pPr>
      <w:del w:id="1395"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396" w:author="JORGE CONTRERAS ORTIZ" w:date="2021-09-04T11:50:00Z"/>
          <w:rFonts w:asciiTheme="minorHAnsi" w:eastAsiaTheme="minorEastAsia" w:hAnsiTheme="minorHAnsi" w:cstheme="minorBidi"/>
          <w:noProof/>
          <w:lang w:eastAsia="es-ES"/>
        </w:rPr>
      </w:pPr>
      <w:del w:id="1397"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398" w:author="JORGE CONTRERAS ORTIZ" w:date="2021-09-04T11:50:00Z"/>
          <w:rFonts w:asciiTheme="minorHAnsi" w:eastAsiaTheme="minorEastAsia" w:hAnsiTheme="minorHAnsi" w:cstheme="minorBidi"/>
          <w:noProof/>
          <w:lang w:eastAsia="es-ES"/>
        </w:rPr>
      </w:pPr>
      <w:del w:id="1399"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400" w:author="JORGE CONTRERAS ORTIZ" w:date="2021-09-04T11:50:00Z"/>
          <w:rFonts w:asciiTheme="minorHAnsi" w:eastAsiaTheme="minorEastAsia" w:hAnsiTheme="minorHAnsi" w:cstheme="minorBidi"/>
          <w:noProof/>
          <w:lang w:eastAsia="es-ES"/>
        </w:rPr>
      </w:pPr>
      <w:del w:id="1401"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402" w:author="JORGE CONTRERAS ORTIZ" w:date="2021-09-04T11:50:00Z"/>
          <w:rFonts w:asciiTheme="minorHAnsi" w:eastAsiaTheme="minorEastAsia" w:hAnsiTheme="minorHAnsi" w:cstheme="minorBidi"/>
          <w:noProof/>
          <w:lang w:eastAsia="es-ES"/>
        </w:rPr>
      </w:pPr>
      <w:del w:id="1403"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404" w:author="JORGE CONTRERAS ORTIZ" w:date="2021-09-04T11:50:00Z"/>
          <w:rFonts w:asciiTheme="minorHAnsi" w:eastAsiaTheme="minorEastAsia" w:hAnsiTheme="minorHAnsi" w:cstheme="minorBidi"/>
          <w:noProof/>
          <w:lang w:eastAsia="es-ES"/>
        </w:rPr>
      </w:pPr>
      <w:del w:id="1405"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406" w:author="JORGE CONTRERAS ORTIZ" w:date="2021-09-04T11:50:00Z"/>
          <w:rFonts w:asciiTheme="minorHAnsi" w:eastAsiaTheme="minorEastAsia" w:hAnsiTheme="minorHAnsi" w:cstheme="minorBidi"/>
          <w:noProof/>
          <w:lang w:eastAsia="es-ES"/>
        </w:rPr>
      </w:pPr>
      <w:del w:id="1407"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408" w:author="JORGE CONTRERAS ORTIZ" w:date="2021-09-04T11:50:00Z"/>
          <w:rFonts w:asciiTheme="minorHAnsi" w:eastAsiaTheme="minorEastAsia" w:hAnsiTheme="minorHAnsi" w:cstheme="minorBidi"/>
          <w:noProof/>
          <w:lang w:eastAsia="es-ES"/>
        </w:rPr>
      </w:pPr>
      <w:del w:id="1409"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410" w:author="JORGE CONTRERAS ORTIZ" w:date="2021-09-04T11:50:00Z"/>
          <w:rFonts w:asciiTheme="minorHAnsi" w:eastAsiaTheme="minorEastAsia" w:hAnsiTheme="minorHAnsi" w:cstheme="minorBidi"/>
          <w:noProof/>
          <w:lang w:eastAsia="es-ES"/>
        </w:rPr>
      </w:pPr>
      <w:del w:id="1411"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412" w:author="JORGE CONTRERAS ORTIZ" w:date="2021-09-04T11:50:00Z"/>
          <w:rFonts w:asciiTheme="minorHAnsi" w:eastAsiaTheme="minorEastAsia" w:hAnsiTheme="minorHAnsi" w:cstheme="minorBidi"/>
          <w:noProof/>
          <w:lang w:eastAsia="es-ES"/>
        </w:rPr>
      </w:pPr>
      <w:del w:id="1413"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414" w:author="JORGE CONTRERAS ORTIZ" w:date="2021-09-04T11:50:00Z"/>
          <w:rFonts w:asciiTheme="minorHAnsi" w:eastAsiaTheme="minorEastAsia" w:hAnsiTheme="minorHAnsi" w:cstheme="minorBidi"/>
          <w:noProof/>
          <w:lang w:eastAsia="es-ES"/>
        </w:rPr>
      </w:pPr>
      <w:del w:id="1415"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416" w:author="JORGE CONTRERAS ORTIZ" w:date="2021-09-04T11:50:00Z"/>
          <w:rFonts w:asciiTheme="minorHAnsi" w:eastAsiaTheme="minorEastAsia" w:hAnsiTheme="minorHAnsi" w:cstheme="minorBidi"/>
          <w:noProof/>
          <w:lang w:eastAsia="es-ES"/>
        </w:rPr>
      </w:pPr>
      <w:del w:id="1417"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418" w:author="JORGE CONTRERAS ORTIZ" w:date="2021-09-04T11:50:00Z"/>
          <w:rFonts w:asciiTheme="minorHAnsi" w:eastAsiaTheme="minorEastAsia" w:hAnsiTheme="minorHAnsi" w:cstheme="minorBidi"/>
          <w:noProof/>
          <w:lang w:eastAsia="es-ES"/>
        </w:rPr>
      </w:pPr>
      <w:del w:id="1419"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420" w:author="JORGE CONTRERAS ORTIZ" w:date="2021-09-04T11:50:00Z"/>
          <w:rFonts w:asciiTheme="minorHAnsi" w:eastAsiaTheme="minorEastAsia" w:hAnsiTheme="minorHAnsi" w:cstheme="minorBidi"/>
          <w:noProof/>
          <w:lang w:eastAsia="es-ES"/>
        </w:rPr>
      </w:pPr>
      <w:del w:id="1421"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422" w:author="JORGE CONTRERAS ORTIZ" w:date="2021-09-04T11:50:00Z"/>
          <w:rFonts w:asciiTheme="minorHAnsi" w:eastAsiaTheme="minorEastAsia" w:hAnsiTheme="minorHAnsi" w:cstheme="minorBidi"/>
          <w:noProof/>
          <w:lang w:eastAsia="es-ES"/>
        </w:rPr>
      </w:pPr>
      <w:del w:id="1423"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424" w:author="JORGE CONTRERAS ORTIZ" w:date="2021-09-04T11:50:00Z"/>
          <w:rFonts w:asciiTheme="minorHAnsi" w:eastAsiaTheme="minorEastAsia" w:hAnsiTheme="minorHAnsi" w:cstheme="minorBidi"/>
          <w:noProof/>
          <w:lang w:eastAsia="es-ES"/>
        </w:rPr>
      </w:pPr>
      <w:del w:id="1425"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426" w:author="JORGE CONTRERAS ORTIZ" w:date="2021-09-04T11:50:00Z"/>
          <w:rFonts w:asciiTheme="minorHAnsi" w:eastAsiaTheme="minorEastAsia" w:hAnsiTheme="minorHAnsi" w:cstheme="minorBidi"/>
          <w:noProof/>
          <w:lang w:eastAsia="es-ES"/>
        </w:rPr>
      </w:pPr>
      <w:del w:id="1427"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428" w:author="JORGE CONTRERAS ORTIZ" w:date="2021-09-04T11:50:00Z"/>
          <w:rFonts w:asciiTheme="minorHAnsi" w:eastAsiaTheme="minorEastAsia" w:hAnsiTheme="minorHAnsi" w:cstheme="minorBidi"/>
          <w:noProof/>
          <w:lang w:eastAsia="es-ES"/>
        </w:rPr>
      </w:pPr>
      <w:del w:id="1429"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430" w:author="JORGE CONTRERAS ORTIZ" w:date="2021-09-04T11:50:00Z"/>
          <w:rFonts w:asciiTheme="minorHAnsi" w:eastAsiaTheme="minorEastAsia" w:hAnsiTheme="minorHAnsi" w:cstheme="minorBidi"/>
          <w:noProof/>
          <w:lang w:eastAsia="es-ES"/>
        </w:rPr>
      </w:pPr>
      <w:del w:id="1431"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432" w:author="JORGE CONTRERAS ORTIZ" w:date="2021-09-04T11:50:00Z"/>
          <w:rFonts w:asciiTheme="minorHAnsi" w:eastAsiaTheme="minorEastAsia" w:hAnsiTheme="minorHAnsi" w:cstheme="minorBidi"/>
          <w:noProof/>
          <w:lang w:eastAsia="es-ES"/>
        </w:rPr>
      </w:pPr>
      <w:del w:id="1433"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434" w:author="JORGE CONTRERAS ORTIZ" w:date="2021-09-04T11:50:00Z"/>
          <w:rFonts w:asciiTheme="minorHAnsi" w:eastAsiaTheme="minorEastAsia" w:hAnsiTheme="minorHAnsi" w:cstheme="minorBidi"/>
          <w:noProof/>
          <w:lang w:eastAsia="es-ES"/>
        </w:rPr>
      </w:pPr>
      <w:del w:id="1435"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436" w:author="JORGE CONTRERAS ORTIZ" w:date="2021-09-04T11:50:00Z"/>
          <w:rFonts w:asciiTheme="minorHAnsi" w:eastAsiaTheme="minorEastAsia" w:hAnsiTheme="minorHAnsi" w:cstheme="minorBidi"/>
          <w:noProof/>
          <w:lang w:eastAsia="es-ES"/>
        </w:rPr>
      </w:pPr>
      <w:del w:id="1437"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438" w:author="JORGE CONTRERAS ORTIZ" w:date="2021-09-04T11:50:00Z"/>
          <w:rFonts w:asciiTheme="minorHAnsi" w:eastAsiaTheme="minorEastAsia" w:hAnsiTheme="minorHAnsi" w:cstheme="minorBidi"/>
          <w:noProof/>
          <w:lang w:eastAsia="es-ES"/>
        </w:rPr>
      </w:pPr>
      <w:del w:id="1439"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440" w:author="JORGE CONTRERAS ORTIZ" w:date="2021-09-04T11:50:00Z"/>
          <w:rFonts w:asciiTheme="minorHAnsi" w:eastAsiaTheme="minorEastAsia" w:hAnsiTheme="minorHAnsi" w:cstheme="minorBidi"/>
          <w:noProof/>
          <w:lang w:eastAsia="es-ES"/>
        </w:rPr>
      </w:pPr>
      <w:del w:id="1441"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442" w:author="JORGE CONTRERAS ORTIZ" w:date="2021-09-04T11:50:00Z"/>
          <w:rFonts w:asciiTheme="minorHAnsi" w:eastAsiaTheme="minorEastAsia" w:hAnsiTheme="minorHAnsi" w:cstheme="minorBidi"/>
          <w:noProof/>
          <w:lang w:eastAsia="es-ES"/>
        </w:rPr>
      </w:pPr>
      <w:del w:id="1443"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444" w:author="JORGE CONTRERAS ORTIZ" w:date="2021-09-04T11:50:00Z"/>
          <w:rFonts w:asciiTheme="minorHAnsi" w:eastAsiaTheme="minorEastAsia" w:hAnsiTheme="minorHAnsi" w:cstheme="minorBidi"/>
          <w:noProof/>
          <w:lang w:eastAsia="es-ES"/>
        </w:rPr>
      </w:pPr>
      <w:del w:id="1445"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446" w:author="JORGE CONTRERAS ORTIZ" w:date="2021-09-04T11:50:00Z"/>
          <w:rFonts w:asciiTheme="minorHAnsi" w:eastAsiaTheme="minorEastAsia" w:hAnsiTheme="minorHAnsi" w:cstheme="minorBidi"/>
          <w:noProof/>
          <w:lang w:eastAsia="es-ES"/>
        </w:rPr>
      </w:pPr>
      <w:del w:id="1447"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448" w:author="JORGE CONTRERAS ORTIZ" w:date="2021-09-04T11:50:00Z"/>
          <w:rFonts w:asciiTheme="minorHAnsi" w:eastAsiaTheme="minorEastAsia" w:hAnsiTheme="minorHAnsi" w:cstheme="minorBidi"/>
          <w:noProof/>
          <w:lang w:eastAsia="es-ES"/>
        </w:rPr>
      </w:pPr>
      <w:del w:id="1449"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450" w:author="JORGE CONTRERAS ORTIZ" w:date="2021-09-04T11:50:00Z"/>
          <w:rFonts w:asciiTheme="minorHAnsi" w:eastAsiaTheme="minorEastAsia" w:hAnsiTheme="minorHAnsi" w:cstheme="minorBidi"/>
          <w:noProof/>
          <w:lang w:eastAsia="es-ES"/>
        </w:rPr>
      </w:pPr>
      <w:del w:id="1451"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452" w:author="JORGE CONTRERAS ORTIZ" w:date="2021-09-04T11:50:00Z"/>
          <w:rFonts w:asciiTheme="minorHAnsi" w:eastAsiaTheme="minorEastAsia" w:hAnsiTheme="minorHAnsi" w:cstheme="minorBidi"/>
          <w:noProof/>
          <w:lang w:eastAsia="es-ES"/>
        </w:rPr>
      </w:pPr>
      <w:del w:id="1453"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454" w:author="JORGE CONTRERAS ORTIZ" w:date="2021-09-04T11:50:00Z"/>
          <w:rFonts w:asciiTheme="minorHAnsi" w:eastAsiaTheme="minorEastAsia" w:hAnsiTheme="minorHAnsi" w:cstheme="minorBidi"/>
          <w:noProof/>
          <w:lang w:eastAsia="es-ES"/>
        </w:rPr>
      </w:pPr>
      <w:del w:id="1455"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456" w:author="JORGE CONTRERAS ORTIZ" w:date="2021-09-04T11:50:00Z"/>
          <w:rFonts w:asciiTheme="minorHAnsi" w:eastAsiaTheme="minorEastAsia" w:hAnsiTheme="minorHAnsi" w:cstheme="minorBidi"/>
          <w:noProof/>
          <w:lang w:eastAsia="es-ES"/>
        </w:rPr>
      </w:pPr>
      <w:del w:id="1457"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458" w:author="JORGE CONTRERAS ORTIZ" w:date="2021-09-04T09:25:00Z"/>
          <w:rFonts w:asciiTheme="minorHAnsi" w:eastAsiaTheme="minorEastAsia" w:hAnsiTheme="minorHAnsi" w:cstheme="minorBidi"/>
          <w:noProof/>
          <w:lang w:eastAsia="es-ES"/>
        </w:rPr>
      </w:pPr>
      <w:del w:id="1459" w:author="JORGE CONTRERAS ORTIZ" w:date="2021-09-04T09:25:00Z">
        <w:r w:rsidRPr="005B42F0" w:rsidDel="005B42F0">
          <w:rPr>
            <w:rPrChange w:id="1460"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461" w:author="JORGE CONTRERAS ORTIZ" w:date="2021-09-04T09:25:00Z"/>
          <w:rFonts w:asciiTheme="minorHAnsi" w:eastAsiaTheme="minorEastAsia" w:hAnsiTheme="minorHAnsi" w:cstheme="minorBidi"/>
          <w:noProof/>
          <w:lang w:eastAsia="es-ES"/>
        </w:rPr>
      </w:pPr>
      <w:del w:id="1462" w:author="JORGE CONTRERAS ORTIZ" w:date="2021-09-04T09:25:00Z">
        <w:r w:rsidRPr="005B42F0" w:rsidDel="005B42F0">
          <w:rPr>
            <w:rPrChange w:id="1463"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464" w:author="JORGE CONTRERAS ORTIZ" w:date="2021-09-04T09:25:00Z"/>
          <w:rFonts w:asciiTheme="minorHAnsi" w:eastAsiaTheme="minorEastAsia" w:hAnsiTheme="minorHAnsi" w:cstheme="minorBidi"/>
          <w:noProof/>
          <w:lang w:eastAsia="es-ES"/>
        </w:rPr>
      </w:pPr>
      <w:del w:id="1465" w:author="JORGE CONTRERAS ORTIZ" w:date="2021-09-04T09:25:00Z">
        <w:r w:rsidRPr="005B42F0" w:rsidDel="005B42F0">
          <w:rPr>
            <w:rPrChange w:id="1466"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467" w:author="JORGE CONTRERAS ORTIZ" w:date="2021-09-04T09:25:00Z"/>
          <w:rFonts w:asciiTheme="minorHAnsi" w:eastAsiaTheme="minorEastAsia" w:hAnsiTheme="minorHAnsi" w:cstheme="minorBidi"/>
          <w:noProof/>
          <w:lang w:eastAsia="es-ES"/>
        </w:rPr>
      </w:pPr>
      <w:del w:id="1468" w:author="JORGE CONTRERAS ORTIZ" w:date="2021-09-04T09:25:00Z">
        <w:r w:rsidRPr="005B42F0" w:rsidDel="005B42F0">
          <w:rPr>
            <w:rPrChange w:id="1469"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470" w:author="JORGE CONTRERAS ORTIZ" w:date="2021-09-04T09:25:00Z"/>
          <w:rFonts w:asciiTheme="minorHAnsi" w:eastAsiaTheme="minorEastAsia" w:hAnsiTheme="minorHAnsi" w:cstheme="minorBidi"/>
          <w:noProof/>
          <w:lang w:eastAsia="es-ES"/>
        </w:rPr>
      </w:pPr>
      <w:del w:id="1471" w:author="JORGE CONTRERAS ORTIZ" w:date="2021-09-04T09:25:00Z">
        <w:r w:rsidRPr="005B42F0" w:rsidDel="005B42F0">
          <w:rPr>
            <w:rPrChange w:id="1472"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473" w:author="JORGE CONTRERAS ORTIZ" w:date="2021-09-04T09:25:00Z"/>
          <w:rFonts w:asciiTheme="minorHAnsi" w:eastAsiaTheme="minorEastAsia" w:hAnsiTheme="minorHAnsi" w:cstheme="minorBidi"/>
          <w:noProof/>
          <w:lang w:eastAsia="es-ES"/>
        </w:rPr>
      </w:pPr>
      <w:del w:id="1474" w:author="JORGE CONTRERAS ORTIZ" w:date="2021-09-04T09:25:00Z">
        <w:r w:rsidRPr="005B42F0" w:rsidDel="005B42F0">
          <w:rPr>
            <w:rPrChange w:id="1475"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476" w:author="JORGE CONTRERAS ORTIZ" w:date="2021-09-04T09:25:00Z"/>
          <w:rFonts w:asciiTheme="minorHAnsi" w:eastAsiaTheme="minorEastAsia" w:hAnsiTheme="minorHAnsi" w:cstheme="minorBidi"/>
          <w:noProof/>
          <w:lang w:eastAsia="es-ES"/>
        </w:rPr>
      </w:pPr>
      <w:del w:id="1477" w:author="JORGE CONTRERAS ORTIZ" w:date="2021-09-04T09:25:00Z">
        <w:r w:rsidRPr="005B42F0" w:rsidDel="005B42F0">
          <w:rPr>
            <w:rPrChange w:id="1478"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479" w:author="JORGE CONTRERAS ORTIZ" w:date="2021-09-04T09:25:00Z"/>
          <w:rFonts w:asciiTheme="minorHAnsi" w:eastAsiaTheme="minorEastAsia" w:hAnsiTheme="minorHAnsi" w:cstheme="minorBidi"/>
          <w:noProof/>
          <w:lang w:eastAsia="es-ES"/>
        </w:rPr>
      </w:pPr>
      <w:del w:id="1480" w:author="JORGE CONTRERAS ORTIZ" w:date="2021-09-04T09:25:00Z">
        <w:r w:rsidRPr="005B42F0" w:rsidDel="005B42F0">
          <w:rPr>
            <w:rPrChange w:id="1481"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482" w:author="JORGE CONTRERAS ORTIZ" w:date="2021-09-04T09:25:00Z"/>
          <w:rFonts w:asciiTheme="minorHAnsi" w:eastAsiaTheme="minorEastAsia" w:hAnsiTheme="minorHAnsi" w:cstheme="minorBidi"/>
          <w:noProof/>
          <w:lang w:eastAsia="es-ES"/>
        </w:rPr>
      </w:pPr>
      <w:del w:id="1483" w:author="JORGE CONTRERAS ORTIZ" w:date="2021-09-04T09:25:00Z">
        <w:r w:rsidRPr="005B42F0" w:rsidDel="005B42F0">
          <w:rPr>
            <w:rPrChange w:id="1484"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485" w:author="JORGE CONTRERAS ORTIZ" w:date="2021-09-04T09:25:00Z"/>
          <w:rFonts w:asciiTheme="minorHAnsi" w:eastAsiaTheme="minorEastAsia" w:hAnsiTheme="minorHAnsi" w:cstheme="minorBidi"/>
          <w:noProof/>
          <w:lang w:eastAsia="es-ES"/>
        </w:rPr>
      </w:pPr>
      <w:del w:id="1486" w:author="JORGE CONTRERAS ORTIZ" w:date="2021-09-04T09:25:00Z">
        <w:r w:rsidRPr="005B42F0" w:rsidDel="005B42F0">
          <w:rPr>
            <w:rPrChange w:id="1487"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488" w:author="JORGE CONTRERAS ORTIZ" w:date="2021-09-04T09:25:00Z"/>
          <w:rFonts w:asciiTheme="minorHAnsi" w:eastAsiaTheme="minorEastAsia" w:hAnsiTheme="minorHAnsi" w:cstheme="minorBidi"/>
          <w:noProof/>
          <w:lang w:eastAsia="es-ES"/>
        </w:rPr>
      </w:pPr>
      <w:del w:id="1489" w:author="JORGE CONTRERAS ORTIZ" w:date="2021-09-04T09:25:00Z">
        <w:r w:rsidRPr="005B42F0" w:rsidDel="005B42F0">
          <w:rPr>
            <w:rPrChange w:id="1490"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491" w:author="JORGE CONTRERAS ORTIZ" w:date="2021-09-04T09:25:00Z"/>
          <w:rFonts w:asciiTheme="minorHAnsi" w:eastAsiaTheme="minorEastAsia" w:hAnsiTheme="minorHAnsi" w:cstheme="minorBidi"/>
          <w:noProof/>
          <w:lang w:eastAsia="es-ES"/>
        </w:rPr>
      </w:pPr>
      <w:del w:id="1492" w:author="JORGE CONTRERAS ORTIZ" w:date="2021-09-04T09:25:00Z">
        <w:r w:rsidRPr="005B42F0" w:rsidDel="005B42F0">
          <w:rPr>
            <w:rPrChange w:id="1493"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494" w:author="JORGE CONTRERAS ORTIZ" w:date="2021-09-04T09:25:00Z"/>
          <w:rFonts w:asciiTheme="minorHAnsi" w:eastAsiaTheme="minorEastAsia" w:hAnsiTheme="minorHAnsi" w:cstheme="minorBidi"/>
          <w:noProof/>
          <w:lang w:eastAsia="es-ES"/>
        </w:rPr>
      </w:pPr>
      <w:del w:id="1495" w:author="JORGE CONTRERAS ORTIZ" w:date="2021-09-04T09:25:00Z">
        <w:r w:rsidRPr="005B42F0" w:rsidDel="005B42F0">
          <w:rPr>
            <w:rPrChange w:id="1496"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497" w:author="JORGE CONTRERAS ORTIZ" w:date="2021-09-04T09:25:00Z"/>
          <w:rFonts w:asciiTheme="minorHAnsi" w:eastAsiaTheme="minorEastAsia" w:hAnsiTheme="minorHAnsi" w:cstheme="minorBidi"/>
          <w:noProof/>
          <w:lang w:eastAsia="es-ES"/>
        </w:rPr>
      </w:pPr>
      <w:del w:id="1498" w:author="JORGE CONTRERAS ORTIZ" w:date="2021-09-04T09:25:00Z">
        <w:r w:rsidRPr="005B42F0" w:rsidDel="005B42F0">
          <w:rPr>
            <w:rPrChange w:id="1499"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500" w:author="JORGE CONTRERAS ORTIZ" w:date="2021-09-04T09:25:00Z"/>
          <w:rFonts w:asciiTheme="minorHAnsi" w:eastAsiaTheme="minorEastAsia" w:hAnsiTheme="minorHAnsi" w:cstheme="minorBidi"/>
          <w:noProof/>
          <w:lang w:eastAsia="es-ES"/>
        </w:rPr>
      </w:pPr>
      <w:del w:id="1501" w:author="JORGE CONTRERAS ORTIZ" w:date="2021-09-04T09:25:00Z">
        <w:r w:rsidRPr="005B42F0" w:rsidDel="005B42F0">
          <w:rPr>
            <w:rPrChange w:id="1502"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503" w:author="JORGE CONTRERAS ORTIZ" w:date="2021-09-04T09:25:00Z"/>
          <w:rFonts w:asciiTheme="minorHAnsi" w:eastAsiaTheme="minorEastAsia" w:hAnsiTheme="minorHAnsi" w:cstheme="minorBidi"/>
          <w:noProof/>
          <w:lang w:eastAsia="es-ES"/>
        </w:rPr>
      </w:pPr>
      <w:del w:id="1504" w:author="JORGE CONTRERAS ORTIZ" w:date="2021-09-04T09:25:00Z">
        <w:r w:rsidRPr="005B42F0" w:rsidDel="005B42F0">
          <w:rPr>
            <w:rPrChange w:id="1505"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506" w:author="JORGE CONTRERAS ORTIZ" w:date="2021-09-04T09:25:00Z"/>
          <w:rFonts w:asciiTheme="minorHAnsi" w:eastAsiaTheme="minorEastAsia" w:hAnsiTheme="minorHAnsi" w:cstheme="minorBidi"/>
          <w:noProof/>
          <w:lang w:eastAsia="es-ES"/>
        </w:rPr>
      </w:pPr>
      <w:del w:id="1507" w:author="JORGE CONTRERAS ORTIZ" w:date="2021-09-04T09:25:00Z">
        <w:r w:rsidRPr="005B42F0" w:rsidDel="005B42F0">
          <w:rPr>
            <w:rPrChange w:id="1508"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509" w:author="JORGE CONTRERAS ORTIZ" w:date="2021-09-04T09:25:00Z"/>
          <w:rFonts w:asciiTheme="minorHAnsi" w:eastAsiaTheme="minorEastAsia" w:hAnsiTheme="minorHAnsi" w:cstheme="minorBidi"/>
          <w:noProof/>
          <w:lang w:eastAsia="es-ES"/>
        </w:rPr>
      </w:pPr>
      <w:del w:id="1510" w:author="JORGE CONTRERAS ORTIZ" w:date="2021-09-04T09:25:00Z">
        <w:r w:rsidRPr="005B42F0" w:rsidDel="005B42F0">
          <w:rPr>
            <w:rPrChange w:id="1511"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512" w:author="JORGE CONTRERAS ORTIZ" w:date="2021-09-04T09:25:00Z"/>
          <w:rFonts w:asciiTheme="minorHAnsi" w:eastAsiaTheme="minorEastAsia" w:hAnsiTheme="minorHAnsi" w:cstheme="minorBidi"/>
          <w:noProof/>
          <w:lang w:eastAsia="es-ES"/>
        </w:rPr>
      </w:pPr>
      <w:del w:id="1513" w:author="JORGE CONTRERAS ORTIZ" w:date="2021-09-04T09:25:00Z">
        <w:r w:rsidRPr="005B42F0" w:rsidDel="005B42F0">
          <w:rPr>
            <w:rPrChange w:id="1514"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515" w:author="JORGE CONTRERAS ORTIZ" w:date="2021-09-04T09:25:00Z"/>
          <w:rFonts w:asciiTheme="minorHAnsi" w:eastAsiaTheme="minorEastAsia" w:hAnsiTheme="minorHAnsi" w:cstheme="minorBidi"/>
          <w:noProof/>
          <w:lang w:eastAsia="es-ES"/>
        </w:rPr>
      </w:pPr>
      <w:del w:id="1516" w:author="JORGE CONTRERAS ORTIZ" w:date="2021-09-04T09:25:00Z">
        <w:r w:rsidRPr="005B42F0" w:rsidDel="005B42F0">
          <w:rPr>
            <w:rPrChange w:id="1517"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518" w:author="JORGE CONTRERAS ORTIZ" w:date="2021-09-04T09:25:00Z"/>
          <w:rFonts w:asciiTheme="minorHAnsi" w:eastAsiaTheme="minorEastAsia" w:hAnsiTheme="minorHAnsi" w:cstheme="minorBidi"/>
          <w:noProof/>
          <w:lang w:eastAsia="es-ES"/>
        </w:rPr>
      </w:pPr>
      <w:del w:id="1519" w:author="JORGE CONTRERAS ORTIZ" w:date="2021-09-04T09:25:00Z">
        <w:r w:rsidRPr="005B42F0" w:rsidDel="005B42F0">
          <w:rPr>
            <w:rPrChange w:id="1520"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521" w:author="JORGE CONTRERAS ORTIZ" w:date="2021-09-04T09:25:00Z"/>
          <w:rFonts w:asciiTheme="minorHAnsi" w:eastAsiaTheme="minorEastAsia" w:hAnsiTheme="minorHAnsi" w:cstheme="minorBidi"/>
          <w:noProof/>
          <w:lang w:eastAsia="es-ES"/>
        </w:rPr>
      </w:pPr>
      <w:del w:id="1522" w:author="JORGE CONTRERAS ORTIZ" w:date="2021-09-04T09:25:00Z">
        <w:r w:rsidRPr="005B42F0" w:rsidDel="005B42F0">
          <w:rPr>
            <w:rPrChange w:id="1523"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524" w:author="JORGE CONTRERAS ORTIZ" w:date="2021-09-04T09:25:00Z"/>
          <w:rFonts w:asciiTheme="minorHAnsi" w:eastAsiaTheme="minorEastAsia" w:hAnsiTheme="minorHAnsi" w:cstheme="minorBidi"/>
          <w:noProof/>
          <w:lang w:eastAsia="es-ES"/>
        </w:rPr>
      </w:pPr>
      <w:del w:id="1525" w:author="JORGE CONTRERAS ORTIZ" w:date="2021-09-04T09:25:00Z">
        <w:r w:rsidRPr="005B42F0" w:rsidDel="005B42F0">
          <w:rPr>
            <w:rPrChange w:id="1526"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527" w:author="JORGE CONTRERAS ORTIZ" w:date="2021-09-04T09:25:00Z"/>
          <w:rFonts w:asciiTheme="minorHAnsi" w:eastAsiaTheme="minorEastAsia" w:hAnsiTheme="minorHAnsi" w:cstheme="minorBidi"/>
          <w:noProof/>
          <w:lang w:eastAsia="es-ES"/>
        </w:rPr>
      </w:pPr>
      <w:del w:id="1528" w:author="JORGE CONTRERAS ORTIZ" w:date="2021-09-04T09:25:00Z">
        <w:r w:rsidRPr="005B42F0" w:rsidDel="005B42F0">
          <w:rPr>
            <w:rPrChange w:id="1529"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530" w:author="JORGE CONTRERAS ORTIZ" w:date="2021-09-04T09:25:00Z"/>
          <w:rFonts w:asciiTheme="minorHAnsi" w:eastAsiaTheme="minorEastAsia" w:hAnsiTheme="minorHAnsi" w:cstheme="minorBidi"/>
          <w:noProof/>
          <w:lang w:eastAsia="es-ES"/>
        </w:rPr>
      </w:pPr>
      <w:del w:id="1531" w:author="JORGE CONTRERAS ORTIZ" w:date="2021-09-04T09:25:00Z">
        <w:r w:rsidRPr="005B42F0" w:rsidDel="005B42F0">
          <w:rPr>
            <w:rPrChange w:id="1532"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533" w:author="JORGE CONTRERAS ORTIZ" w:date="2021-09-04T09:25:00Z"/>
          <w:rFonts w:asciiTheme="minorHAnsi" w:eastAsiaTheme="minorEastAsia" w:hAnsiTheme="minorHAnsi" w:cstheme="minorBidi"/>
          <w:noProof/>
          <w:lang w:eastAsia="es-ES"/>
        </w:rPr>
      </w:pPr>
      <w:del w:id="1534" w:author="JORGE CONTRERAS ORTIZ" w:date="2021-09-04T09:25:00Z">
        <w:r w:rsidRPr="005B42F0" w:rsidDel="005B42F0">
          <w:rPr>
            <w:rPrChange w:id="1535"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536" w:author="JORGE CONTRERAS ORTIZ" w:date="2021-09-04T09:25:00Z"/>
          <w:rFonts w:asciiTheme="minorHAnsi" w:eastAsiaTheme="minorEastAsia" w:hAnsiTheme="minorHAnsi" w:cstheme="minorBidi"/>
          <w:noProof/>
          <w:lang w:eastAsia="es-ES"/>
        </w:rPr>
      </w:pPr>
      <w:del w:id="1537" w:author="JORGE CONTRERAS ORTIZ" w:date="2021-09-04T09:25:00Z">
        <w:r w:rsidRPr="005B42F0" w:rsidDel="005B42F0">
          <w:rPr>
            <w:rPrChange w:id="1538"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539" w:author="JORGE CONTRERAS ORTIZ" w:date="2021-09-04T09:25:00Z"/>
          <w:rFonts w:asciiTheme="minorHAnsi" w:eastAsiaTheme="minorEastAsia" w:hAnsiTheme="minorHAnsi" w:cstheme="minorBidi"/>
          <w:noProof/>
          <w:lang w:eastAsia="es-ES"/>
        </w:rPr>
      </w:pPr>
      <w:del w:id="1540" w:author="JORGE CONTRERAS ORTIZ" w:date="2021-09-04T09:25:00Z">
        <w:r w:rsidRPr="005B42F0" w:rsidDel="005B42F0">
          <w:rPr>
            <w:rPrChange w:id="1541"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542" w:author="JORGE CONTRERAS ORTIZ" w:date="2021-09-04T09:25:00Z"/>
          <w:rFonts w:asciiTheme="minorHAnsi" w:eastAsiaTheme="minorEastAsia" w:hAnsiTheme="minorHAnsi" w:cstheme="minorBidi"/>
          <w:noProof/>
          <w:lang w:eastAsia="es-ES"/>
        </w:rPr>
      </w:pPr>
      <w:del w:id="1543" w:author="JORGE CONTRERAS ORTIZ" w:date="2021-09-04T09:25:00Z">
        <w:r w:rsidRPr="005B42F0" w:rsidDel="005B42F0">
          <w:rPr>
            <w:rPrChange w:id="1544"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545" w:author="JORGE CONTRERAS ORTIZ" w:date="2021-09-04T09:25:00Z"/>
          <w:rFonts w:asciiTheme="minorHAnsi" w:eastAsiaTheme="minorEastAsia" w:hAnsiTheme="minorHAnsi" w:cstheme="minorBidi"/>
          <w:noProof/>
          <w:lang w:eastAsia="es-ES"/>
        </w:rPr>
      </w:pPr>
      <w:del w:id="1546" w:author="JORGE CONTRERAS ORTIZ" w:date="2021-09-04T09:25:00Z">
        <w:r w:rsidRPr="005B42F0" w:rsidDel="005B42F0">
          <w:rPr>
            <w:rPrChange w:id="1547"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548" w:author="JORGE CONTRERAS ORTIZ" w:date="2021-09-04T09:25:00Z"/>
          <w:rFonts w:asciiTheme="minorHAnsi" w:eastAsiaTheme="minorEastAsia" w:hAnsiTheme="minorHAnsi" w:cstheme="minorBidi"/>
          <w:noProof/>
          <w:lang w:eastAsia="es-ES"/>
        </w:rPr>
      </w:pPr>
      <w:del w:id="1549" w:author="JORGE CONTRERAS ORTIZ" w:date="2021-09-04T09:25:00Z">
        <w:r w:rsidRPr="005B42F0" w:rsidDel="005B42F0">
          <w:rPr>
            <w:rPrChange w:id="1550"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551" w:author="JORGE CONTRERAS ORTIZ" w:date="2021-09-04T09:25:00Z"/>
          <w:rFonts w:asciiTheme="minorHAnsi" w:eastAsiaTheme="minorEastAsia" w:hAnsiTheme="minorHAnsi" w:cstheme="minorBidi"/>
          <w:noProof/>
          <w:lang w:eastAsia="es-ES"/>
        </w:rPr>
      </w:pPr>
      <w:del w:id="1552" w:author="JORGE CONTRERAS ORTIZ" w:date="2021-09-04T09:25:00Z">
        <w:r w:rsidRPr="005B42F0" w:rsidDel="005B42F0">
          <w:rPr>
            <w:rPrChange w:id="1553"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554" w:author="JORGE CONTRERAS ORTIZ" w:date="2021-09-04T09:25:00Z"/>
          <w:rFonts w:asciiTheme="minorHAnsi" w:eastAsiaTheme="minorEastAsia" w:hAnsiTheme="minorHAnsi" w:cstheme="minorBidi"/>
          <w:noProof/>
          <w:lang w:eastAsia="es-ES"/>
        </w:rPr>
      </w:pPr>
      <w:del w:id="1555" w:author="JORGE CONTRERAS ORTIZ" w:date="2021-09-04T09:25:00Z">
        <w:r w:rsidRPr="005B42F0" w:rsidDel="005B42F0">
          <w:rPr>
            <w:rPrChange w:id="1556"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557" w:author="JORGE CONTRERAS ORTIZ" w:date="2021-09-04T09:25:00Z"/>
          <w:rFonts w:asciiTheme="minorHAnsi" w:eastAsiaTheme="minorEastAsia" w:hAnsiTheme="minorHAnsi" w:cstheme="minorBidi"/>
          <w:noProof/>
          <w:lang w:eastAsia="es-ES"/>
        </w:rPr>
      </w:pPr>
      <w:del w:id="1558" w:author="JORGE CONTRERAS ORTIZ" w:date="2021-09-04T09:25:00Z">
        <w:r w:rsidRPr="005B42F0" w:rsidDel="005B42F0">
          <w:rPr>
            <w:rPrChange w:id="1559"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560" w:author="JORGE CONTRERAS ORTIZ" w:date="2021-09-04T09:25:00Z"/>
          <w:rFonts w:asciiTheme="minorHAnsi" w:eastAsiaTheme="minorEastAsia" w:hAnsiTheme="minorHAnsi" w:cstheme="minorBidi"/>
          <w:noProof/>
          <w:lang w:eastAsia="es-ES"/>
        </w:rPr>
      </w:pPr>
      <w:del w:id="1561" w:author="JORGE CONTRERAS ORTIZ" w:date="2021-09-04T09:25:00Z">
        <w:r w:rsidRPr="005B42F0" w:rsidDel="005B42F0">
          <w:rPr>
            <w:rPrChange w:id="1562"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563" w:author="JORGE CONTRERAS ORTIZ" w:date="2021-09-04T09:25:00Z"/>
          <w:rFonts w:asciiTheme="minorHAnsi" w:eastAsiaTheme="minorEastAsia" w:hAnsiTheme="minorHAnsi" w:cstheme="minorBidi"/>
          <w:noProof/>
          <w:lang w:eastAsia="es-ES"/>
        </w:rPr>
      </w:pPr>
      <w:del w:id="1564" w:author="JORGE CONTRERAS ORTIZ" w:date="2021-09-04T09:25:00Z">
        <w:r w:rsidRPr="005B42F0" w:rsidDel="005B42F0">
          <w:rPr>
            <w:rPrChange w:id="1565"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566" w:author="JORGE CONTRERAS ORTIZ" w:date="2021-09-04T09:25:00Z"/>
          <w:rFonts w:asciiTheme="minorHAnsi" w:eastAsiaTheme="minorEastAsia" w:hAnsiTheme="minorHAnsi" w:cstheme="minorBidi"/>
          <w:noProof/>
          <w:lang w:eastAsia="es-ES"/>
        </w:rPr>
      </w:pPr>
      <w:del w:id="1567" w:author="JORGE CONTRERAS ORTIZ" w:date="2021-09-04T09:25:00Z">
        <w:r w:rsidRPr="005B42F0" w:rsidDel="005B42F0">
          <w:rPr>
            <w:rPrChange w:id="1568"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569" w:author="JORGE CONTRERAS ORTIZ" w:date="2021-09-04T09:25:00Z"/>
          <w:rFonts w:asciiTheme="minorHAnsi" w:eastAsiaTheme="minorEastAsia" w:hAnsiTheme="minorHAnsi" w:cstheme="minorBidi"/>
          <w:noProof/>
          <w:lang w:eastAsia="es-ES"/>
        </w:rPr>
      </w:pPr>
      <w:del w:id="1570" w:author="JORGE CONTRERAS ORTIZ" w:date="2021-09-04T09:25:00Z">
        <w:r w:rsidRPr="005B42F0" w:rsidDel="005B42F0">
          <w:rPr>
            <w:rPrChange w:id="1571"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572" w:author="JORGE CONTRERAS ORTIZ" w:date="2021-09-04T09:25:00Z"/>
          <w:rFonts w:asciiTheme="minorHAnsi" w:eastAsiaTheme="minorEastAsia" w:hAnsiTheme="minorHAnsi" w:cstheme="minorBidi"/>
          <w:noProof/>
          <w:lang w:eastAsia="es-ES"/>
        </w:rPr>
      </w:pPr>
      <w:del w:id="1573" w:author="JORGE CONTRERAS ORTIZ" w:date="2021-09-04T09:25:00Z">
        <w:r w:rsidRPr="005B42F0" w:rsidDel="005B42F0">
          <w:rPr>
            <w:rPrChange w:id="1574"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575" w:author="JORGE CONTRERAS ORTIZ" w:date="2021-09-04T09:25:00Z"/>
          <w:rFonts w:asciiTheme="minorHAnsi" w:eastAsiaTheme="minorEastAsia" w:hAnsiTheme="minorHAnsi" w:cstheme="minorBidi"/>
          <w:noProof/>
          <w:lang w:eastAsia="es-ES"/>
        </w:rPr>
      </w:pPr>
      <w:del w:id="1576" w:author="JORGE CONTRERAS ORTIZ" w:date="2021-09-04T09:25:00Z">
        <w:r w:rsidRPr="005B42F0" w:rsidDel="005B42F0">
          <w:rPr>
            <w:rPrChange w:id="1577"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578" w:author="JORGE CONTRERAS ORTIZ" w:date="2021-09-04T09:25:00Z"/>
          <w:rFonts w:asciiTheme="minorHAnsi" w:eastAsiaTheme="minorEastAsia" w:hAnsiTheme="minorHAnsi" w:cstheme="minorBidi"/>
          <w:noProof/>
          <w:lang w:eastAsia="es-ES"/>
        </w:rPr>
      </w:pPr>
      <w:del w:id="1579" w:author="JORGE CONTRERAS ORTIZ" w:date="2021-09-04T09:25:00Z">
        <w:r w:rsidRPr="005B42F0" w:rsidDel="005B42F0">
          <w:rPr>
            <w:rPrChange w:id="1580"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581" w:author="JORGE CONTRERAS ORTIZ" w:date="2021-09-04T09:25:00Z"/>
          <w:rFonts w:asciiTheme="minorHAnsi" w:eastAsiaTheme="minorEastAsia" w:hAnsiTheme="minorHAnsi" w:cstheme="minorBidi"/>
          <w:noProof/>
          <w:lang w:eastAsia="es-ES"/>
        </w:rPr>
      </w:pPr>
      <w:del w:id="1582" w:author="JORGE CONTRERAS ORTIZ" w:date="2021-09-04T09:25:00Z">
        <w:r w:rsidRPr="005B42F0" w:rsidDel="005B42F0">
          <w:rPr>
            <w:rPrChange w:id="1583"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584" w:author="JORGE CONTRERAS ORTIZ" w:date="2021-09-04T09:25:00Z"/>
          <w:rFonts w:asciiTheme="minorHAnsi" w:eastAsiaTheme="minorEastAsia" w:hAnsiTheme="minorHAnsi" w:cstheme="minorBidi"/>
          <w:noProof/>
          <w:lang w:eastAsia="es-ES"/>
        </w:rPr>
      </w:pPr>
      <w:del w:id="1585" w:author="JORGE CONTRERAS ORTIZ" w:date="2021-09-04T09:25:00Z">
        <w:r w:rsidRPr="005B42F0" w:rsidDel="005B42F0">
          <w:rPr>
            <w:rPrChange w:id="1586"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587" w:author="JORGE CONTRERAS ORTIZ" w:date="2021-09-04T09:25:00Z"/>
          <w:rFonts w:asciiTheme="minorHAnsi" w:eastAsiaTheme="minorEastAsia" w:hAnsiTheme="minorHAnsi" w:cstheme="minorBidi"/>
          <w:noProof/>
          <w:lang w:eastAsia="es-ES"/>
        </w:rPr>
      </w:pPr>
      <w:del w:id="1588" w:author="JORGE CONTRERAS ORTIZ" w:date="2021-09-04T09:25:00Z">
        <w:r w:rsidRPr="005B42F0" w:rsidDel="005B42F0">
          <w:rPr>
            <w:rPrChange w:id="1589"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590" w:author="JORGE CONTRERAS ORTIZ" w:date="2021-09-04T09:25:00Z"/>
          <w:rFonts w:asciiTheme="minorHAnsi" w:eastAsiaTheme="minorEastAsia" w:hAnsiTheme="minorHAnsi" w:cstheme="minorBidi"/>
          <w:noProof/>
          <w:lang w:eastAsia="es-ES"/>
        </w:rPr>
      </w:pPr>
      <w:del w:id="1591" w:author="JORGE CONTRERAS ORTIZ" w:date="2021-09-04T09:25:00Z">
        <w:r w:rsidRPr="005B42F0" w:rsidDel="005B42F0">
          <w:rPr>
            <w:rPrChange w:id="1592"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593" w:author="JORGE CONTRERAS ORTIZ" w:date="2021-09-04T09:25:00Z"/>
          <w:rFonts w:asciiTheme="minorHAnsi" w:eastAsiaTheme="minorEastAsia" w:hAnsiTheme="minorHAnsi" w:cstheme="minorBidi"/>
          <w:noProof/>
          <w:lang w:eastAsia="es-ES"/>
        </w:rPr>
      </w:pPr>
      <w:del w:id="1594" w:author="JORGE CONTRERAS ORTIZ" w:date="2021-09-04T09:25:00Z">
        <w:r w:rsidRPr="005B42F0" w:rsidDel="005B42F0">
          <w:rPr>
            <w:rPrChange w:id="1595"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596" w:author="JORGE CONTRERAS ORTIZ" w:date="2021-09-04T09:25:00Z"/>
          <w:rFonts w:asciiTheme="minorHAnsi" w:eastAsiaTheme="minorEastAsia" w:hAnsiTheme="minorHAnsi" w:cstheme="minorBidi"/>
          <w:noProof/>
          <w:lang w:eastAsia="es-ES"/>
        </w:rPr>
      </w:pPr>
      <w:del w:id="1597" w:author="JORGE CONTRERAS ORTIZ" w:date="2021-09-04T09:25:00Z">
        <w:r w:rsidRPr="005B42F0" w:rsidDel="005B42F0">
          <w:rPr>
            <w:rPrChange w:id="1598"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599" w:author="JORGE CONTRERAS ORTIZ" w:date="2021-09-04T09:25:00Z"/>
          <w:rFonts w:asciiTheme="minorHAnsi" w:eastAsiaTheme="minorEastAsia" w:hAnsiTheme="minorHAnsi" w:cstheme="minorBidi"/>
          <w:noProof/>
          <w:lang w:eastAsia="es-ES"/>
        </w:rPr>
      </w:pPr>
      <w:del w:id="1600" w:author="JORGE CONTRERAS ORTIZ" w:date="2021-09-04T09:25:00Z">
        <w:r w:rsidRPr="005B42F0" w:rsidDel="005B42F0">
          <w:rPr>
            <w:rPrChange w:id="1601"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602" w:author="JORGE CONTRERAS ORTIZ" w:date="2021-09-04T09:25:00Z"/>
          <w:rFonts w:asciiTheme="minorHAnsi" w:eastAsiaTheme="minorEastAsia" w:hAnsiTheme="minorHAnsi" w:cstheme="minorBidi"/>
          <w:noProof/>
          <w:lang w:eastAsia="es-ES"/>
        </w:rPr>
      </w:pPr>
      <w:del w:id="1603" w:author="JORGE CONTRERAS ORTIZ" w:date="2021-09-04T09:25:00Z">
        <w:r w:rsidRPr="005B42F0" w:rsidDel="005B42F0">
          <w:rPr>
            <w:rPrChange w:id="1604"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605" w:author="JORGE CONTRERAS ORTIZ" w:date="2021-09-04T09:25:00Z"/>
          <w:rFonts w:asciiTheme="minorHAnsi" w:eastAsiaTheme="minorEastAsia" w:hAnsiTheme="minorHAnsi" w:cstheme="minorBidi"/>
          <w:noProof/>
          <w:lang w:eastAsia="es-ES"/>
        </w:rPr>
      </w:pPr>
      <w:del w:id="1606" w:author="JORGE CONTRERAS ORTIZ" w:date="2021-09-04T09:25:00Z">
        <w:r w:rsidRPr="005B42F0" w:rsidDel="005B42F0">
          <w:rPr>
            <w:rPrChange w:id="1607"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608" w:author="JORGE CONTRERAS ORTIZ" w:date="2021-09-04T09:25:00Z"/>
          <w:rFonts w:asciiTheme="minorHAnsi" w:eastAsiaTheme="minorEastAsia" w:hAnsiTheme="minorHAnsi" w:cstheme="minorBidi"/>
          <w:noProof/>
          <w:lang w:eastAsia="es-ES"/>
        </w:rPr>
      </w:pPr>
      <w:del w:id="1609" w:author="JORGE CONTRERAS ORTIZ" w:date="2021-09-04T09:25:00Z">
        <w:r w:rsidRPr="005B42F0" w:rsidDel="005B42F0">
          <w:rPr>
            <w:rPrChange w:id="1610"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611" w:author="JORGE CONTRERAS ORTIZ" w:date="2021-09-04T09:25:00Z"/>
          <w:rFonts w:asciiTheme="minorHAnsi" w:eastAsiaTheme="minorEastAsia" w:hAnsiTheme="minorHAnsi" w:cstheme="minorBidi"/>
          <w:noProof/>
          <w:lang w:eastAsia="es-ES"/>
        </w:rPr>
      </w:pPr>
      <w:del w:id="1612" w:author="JORGE CONTRERAS ORTIZ" w:date="2021-09-04T09:25:00Z">
        <w:r w:rsidRPr="005B42F0" w:rsidDel="005B42F0">
          <w:rPr>
            <w:rPrChange w:id="1613"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614" w:author="JORGE CONTRERAS ORTIZ" w:date="2021-09-04T09:25:00Z"/>
          <w:rFonts w:asciiTheme="minorHAnsi" w:eastAsiaTheme="minorEastAsia" w:hAnsiTheme="minorHAnsi" w:cstheme="minorBidi"/>
          <w:noProof/>
          <w:lang w:eastAsia="es-ES"/>
        </w:rPr>
      </w:pPr>
      <w:del w:id="1615" w:author="JORGE CONTRERAS ORTIZ" w:date="2021-09-04T09:25:00Z">
        <w:r w:rsidRPr="005B42F0" w:rsidDel="005B42F0">
          <w:rPr>
            <w:rPrChange w:id="1616"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617" w:author="JORGE CONTRERAS ORTIZ" w:date="2021-09-04T09:25:00Z"/>
          <w:rFonts w:asciiTheme="minorHAnsi" w:eastAsiaTheme="minorEastAsia" w:hAnsiTheme="minorHAnsi" w:cstheme="minorBidi"/>
          <w:noProof/>
          <w:lang w:eastAsia="es-ES"/>
        </w:rPr>
      </w:pPr>
      <w:del w:id="1618" w:author="JORGE CONTRERAS ORTIZ" w:date="2021-09-04T09:25:00Z">
        <w:r w:rsidRPr="005B42F0" w:rsidDel="005B42F0">
          <w:rPr>
            <w:rPrChange w:id="1619"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620" w:author="JORGE CONTRERAS ORTIZ" w:date="2021-09-04T09:25:00Z"/>
          <w:rFonts w:asciiTheme="minorHAnsi" w:eastAsiaTheme="minorEastAsia" w:hAnsiTheme="minorHAnsi" w:cstheme="minorBidi"/>
          <w:noProof/>
          <w:lang w:eastAsia="es-ES"/>
        </w:rPr>
      </w:pPr>
      <w:del w:id="1621" w:author="JORGE CONTRERAS ORTIZ" w:date="2021-09-04T09:25:00Z">
        <w:r w:rsidRPr="005B42F0" w:rsidDel="005B42F0">
          <w:rPr>
            <w:rPrChange w:id="1622"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623" w:author="JORGE CONTRERAS ORTIZ" w:date="2021-09-04T09:25:00Z"/>
          <w:rFonts w:asciiTheme="minorHAnsi" w:eastAsiaTheme="minorEastAsia" w:hAnsiTheme="minorHAnsi" w:cstheme="minorBidi"/>
          <w:noProof/>
          <w:lang w:eastAsia="es-ES"/>
        </w:rPr>
      </w:pPr>
      <w:del w:id="1624" w:author="JORGE CONTRERAS ORTIZ" w:date="2021-09-04T09:25:00Z">
        <w:r w:rsidRPr="005B42F0" w:rsidDel="005B42F0">
          <w:rPr>
            <w:rPrChange w:id="1625"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626" w:author="JORGE CONTRERAS ORTIZ" w:date="2021-09-04T09:25:00Z"/>
          <w:rFonts w:asciiTheme="minorHAnsi" w:eastAsiaTheme="minorEastAsia" w:hAnsiTheme="minorHAnsi" w:cstheme="minorBidi"/>
          <w:noProof/>
          <w:lang w:eastAsia="es-ES"/>
        </w:rPr>
      </w:pPr>
      <w:del w:id="1627" w:author="JORGE CONTRERAS ORTIZ" w:date="2021-09-04T09:25:00Z">
        <w:r w:rsidRPr="005B42F0" w:rsidDel="005B42F0">
          <w:rPr>
            <w:rPrChange w:id="1628"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629" w:author="JORGE CONTRERAS ORTIZ" w:date="2021-09-04T09:25:00Z"/>
          <w:rFonts w:asciiTheme="minorHAnsi" w:eastAsiaTheme="minorEastAsia" w:hAnsiTheme="minorHAnsi" w:cstheme="minorBidi"/>
          <w:noProof/>
          <w:lang w:eastAsia="es-ES"/>
        </w:rPr>
      </w:pPr>
      <w:del w:id="1630" w:author="JORGE CONTRERAS ORTIZ" w:date="2021-09-04T09:25:00Z">
        <w:r w:rsidRPr="005B42F0" w:rsidDel="005B42F0">
          <w:rPr>
            <w:rPrChange w:id="1631"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632" w:author="JORGE CONTRERAS ORTIZ" w:date="2021-09-04T09:25:00Z"/>
          <w:rFonts w:asciiTheme="minorHAnsi" w:eastAsiaTheme="minorEastAsia" w:hAnsiTheme="minorHAnsi" w:cstheme="minorBidi"/>
          <w:noProof/>
          <w:lang w:eastAsia="es-ES"/>
        </w:rPr>
      </w:pPr>
      <w:del w:id="1633" w:author="JORGE CONTRERAS ORTIZ" w:date="2021-09-04T09:25:00Z">
        <w:r w:rsidRPr="005B42F0" w:rsidDel="005B42F0">
          <w:rPr>
            <w:rPrChange w:id="1634"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635" w:author="JORGE CONTRERAS ORTIZ" w:date="2021-09-04T09:25:00Z"/>
          <w:rFonts w:asciiTheme="minorHAnsi" w:eastAsiaTheme="minorEastAsia" w:hAnsiTheme="minorHAnsi" w:cstheme="minorBidi"/>
          <w:noProof/>
          <w:lang w:eastAsia="es-ES"/>
        </w:rPr>
      </w:pPr>
      <w:del w:id="1636" w:author="JORGE CONTRERAS ORTIZ" w:date="2021-09-04T09:25:00Z">
        <w:r w:rsidRPr="005B42F0" w:rsidDel="005B42F0">
          <w:rPr>
            <w:rPrChange w:id="1637"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638" w:author="JORGE CONTRERAS ORTIZ" w:date="2021-09-04T09:25:00Z"/>
          <w:rFonts w:asciiTheme="minorHAnsi" w:eastAsiaTheme="minorEastAsia" w:hAnsiTheme="minorHAnsi" w:cstheme="minorBidi"/>
          <w:noProof/>
          <w:lang w:eastAsia="es-ES"/>
        </w:rPr>
      </w:pPr>
      <w:del w:id="1639" w:author="JORGE CONTRERAS ORTIZ" w:date="2021-09-04T09:25:00Z">
        <w:r w:rsidRPr="005B42F0" w:rsidDel="005B42F0">
          <w:rPr>
            <w:rPrChange w:id="1640"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641" w:author="JORGE CONTRERAS ORTIZ" w:date="2021-09-04T09:25:00Z"/>
          <w:rFonts w:asciiTheme="minorHAnsi" w:eastAsiaTheme="minorEastAsia" w:hAnsiTheme="minorHAnsi" w:cstheme="minorBidi"/>
          <w:noProof/>
          <w:lang w:eastAsia="es-ES"/>
        </w:rPr>
      </w:pPr>
      <w:del w:id="1642" w:author="JORGE CONTRERAS ORTIZ" w:date="2021-09-04T09:25:00Z">
        <w:r w:rsidRPr="005B42F0" w:rsidDel="005B42F0">
          <w:rPr>
            <w:rPrChange w:id="1643"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644" w:author="JORGE CONTRERAS ORTIZ" w:date="2021-09-04T09:25:00Z"/>
          <w:rFonts w:asciiTheme="minorHAnsi" w:eastAsiaTheme="minorEastAsia" w:hAnsiTheme="minorHAnsi" w:cstheme="minorBidi"/>
          <w:noProof/>
          <w:lang w:eastAsia="es-ES"/>
        </w:rPr>
      </w:pPr>
      <w:del w:id="1645" w:author="JORGE CONTRERAS ORTIZ" w:date="2021-09-04T09:25:00Z">
        <w:r w:rsidRPr="005B42F0" w:rsidDel="005B42F0">
          <w:rPr>
            <w:rPrChange w:id="1646"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647" w:author="JORGE CONTRERAS ORTIZ" w:date="2021-09-04T09:25:00Z"/>
          <w:rFonts w:asciiTheme="minorHAnsi" w:eastAsiaTheme="minorEastAsia" w:hAnsiTheme="minorHAnsi" w:cstheme="minorBidi"/>
          <w:noProof/>
          <w:lang w:eastAsia="es-ES"/>
        </w:rPr>
      </w:pPr>
      <w:del w:id="1648" w:author="JORGE CONTRERAS ORTIZ" w:date="2021-09-04T09:25:00Z">
        <w:r w:rsidRPr="005B42F0" w:rsidDel="005B42F0">
          <w:rPr>
            <w:rPrChange w:id="1649"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650" w:author="JORGE CONTRERAS ORTIZ" w:date="2021-09-04T09:25:00Z"/>
          <w:rFonts w:asciiTheme="minorHAnsi" w:eastAsiaTheme="minorEastAsia" w:hAnsiTheme="minorHAnsi" w:cstheme="minorBidi"/>
          <w:noProof/>
          <w:lang w:eastAsia="es-ES"/>
        </w:rPr>
      </w:pPr>
      <w:del w:id="1651" w:author="JORGE CONTRERAS ORTIZ" w:date="2021-09-04T09:25:00Z">
        <w:r w:rsidRPr="005B42F0" w:rsidDel="005B42F0">
          <w:rPr>
            <w:rPrChange w:id="1652"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653" w:author="JORGE CONTRERAS ORTIZ" w:date="2021-09-04T09:25:00Z"/>
          <w:rFonts w:asciiTheme="minorHAnsi" w:eastAsiaTheme="minorEastAsia" w:hAnsiTheme="minorHAnsi" w:cstheme="minorBidi"/>
          <w:noProof/>
          <w:lang w:eastAsia="es-ES"/>
        </w:rPr>
      </w:pPr>
      <w:del w:id="1654" w:author="JORGE CONTRERAS ORTIZ" w:date="2021-09-04T09:25:00Z">
        <w:r w:rsidRPr="005B42F0" w:rsidDel="005B42F0">
          <w:rPr>
            <w:rPrChange w:id="1655"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656" w:author="JORGE CONTRERAS ORTIZ" w:date="2021-09-04T09:25:00Z"/>
          <w:rFonts w:asciiTheme="minorHAnsi" w:eastAsiaTheme="minorEastAsia" w:hAnsiTheme="minorHAnsi" w:cstheme="minorBidi"/>
          <w:noProof/>
          <w:lang w:eastAsia="es-ES"/>
        </w:rPr>
      </w:pPr>
      <w:del w:id="1657" w:author="JORGE CONTRERAS ORTIZ" w:date="2021-09-04T09:25:00Z">
        <w:r w:rsidRPr="005B42F0" w:rsidDel="005B42F0">
          <w:rPr>
            <w:rPrChange w:id="1658"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659" w:author="JORGE CONTRERAS ORTIZ" w:date="2021-09-04T09:25:00Z"/>
          <w:rFonts w:asciiTheme="minorHAnsi" w:eastAsiaTheme="minorEastAsia" w:hAnsiTheme="minorHAnsi" w:cstheme="minorBidi"/>
          <w:noProof/>
          <w:lang w:eastAsia="es-ES"/>
        </w:rPr>
      </w:pPr>
      <w:del w:id="1660" w:author="JORGE CONTRERAS ORTIZ" w:date="2021-09-04T09:25:00Z">
        <w:r w:rsidRPr="005B42F0" w:rsidDel="005B42F0">
          <w:rPr>
            <w:rPrChange w:id="1661"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662" w:author="JORGE CONTRERAS ORTIZ" w:date="2021-09-04T09:25:00Z"/>
          <w:rFonts w:asciiTheme="minorHAnsi" w:eastAsiaTheme="minorEastAsia" w:hAnsiTheme="minorHAnsi" w:cstheme="minorBidi"/>
          <w:noProof/>
          <w:lang w:eastAsia="es-ES"/>
        </w:rPr>
      </w:pPr>
      <w:del w:id="1663" w:author="JORGE CONTRERAS ORTIZ" w:date="2021-09-04T09:25:00Z">
        <w:r w:rsidRPr="005B42F0" w:rsidDel="005B42F0">
          <w:rPr>
            <w:rPrChange w:id="1664"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665" w:author="JORGE CONTRERAS ORTIZ" w:date="2021-09-04T09:25:00Z"/>
          <w:rFonts w:asciiTheme="minorHAnsi" w:eastAsiaTheme="minorEastAsia" w:hAnsiTheme="minorHAnsi" w:cstheme="minorBidi"/>
          <w:noProof/>
          <w:lang w:eastAsia="es-ES"/>
        </w:rPr>
      </w:pPr>
      <w:del w:id="1666" w:author="JORGE CONTRERAS ORTIZ" w:date="2021-09-04T09:25:00Z">
        <w:r w:rsidRPr="005B42F0" w:rsidDel="005B42F0">
          <w:rPr>
            <w:rPrChange w:id="1667"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668" w:author="JORGE CONTRERAS ORTIZ" w:date="2021-09-04T09:25:00Z"/>
          <w:rFonts w:asciiTheme="minorHAnsi" w:eastAsiaTheme="minorEastAsia" w:hAnsiTheme="minorHAnsi" w:cstheme="minorBidi"/>
          <w:noProof/>
          <w:lang w:eastAsia="es-ES"/>
        </w:rPr>
      </w:pPr>
      <w:del w:id="1669" w:author="JORGE CONTRERAS ORTIZ" w:date="2021-09-04T09:25:00Z">
        <w:r w:rsidRPr="005B42F0" w:rsidDel="005B42F0">
          <w:rPr>
            <w:rPrChange w:id="1670"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671" w:author="JORGE CONTRERAS ORTIZ" w:date="2021-09-04T09:25:00Z"/>
          <w:rFonts w:asciiTheme="minorHAnsi" w:eastAsiaTheme="minorEastAsia" w:hAnsiTheme="minorHAnsi" w:cstheme="minorBidi"/>
          <w:noProof/>
          <w:lang w:eastAsia="es-ES"/>
        </w:rPr>
      </w:pPr>
      <w:del w:id="1672" w:author="JORGE CONTRERAS ORTIZ" w:date="2021-09-04T09:25:00Z">
        <w:r w:rsidRPr="005B42F0" w:rsidDel="005B42F0">
          <w:rPr>
            <w:rPrChange w:id="1673"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6E856505" w:rsidR="00DA3B27" w:rsidRPr="00791D37" w:rsidRDefault="00B62082" w:rsidP="00791D37">
      <w:r w:rsidRPr="00791D37">
        <w:fldChar w:fldCharType="end"/>
      </w:r>
      <w:r w:rsidR="00DA3B27" w:rsidRPr="00791D37">
        <w:br w:type="page"/>
      </w:r>
    </w:p>
    <w:p w14:paraId="76980AC4" w14:textId="4B7A4082" w:rsidR="00DA3B27" w:rsidRPr="00791D37" w:rsidRDefault="00DA3B27" w:rsidP="00791D37">
      <w:pPr>
        <w:pStyle w:val="Ttulo1"/>
      </w:pPr>
      <w:bookmarkStart w:id="1674" w:name="_Toc81659612"/>
      <w:r w:rsidRPr="00791D37">
        <w:lastRenderedPageBreak/>
        <w:t>ECUACIONES</w:t>
      </w:r>
      <w:bookmarkEnd w:id="1674"/>
    </w:p>
    <w:p w14:paraId="2C098AE0" w14:textId="77777777" w:rsidR="00DA3B27" w:rsidRPr="00791D37" w:rsidRDefault="00DA3B27" w:rsidP="00791D37">
      <w:pPr>
        <w:rPr>
          <w:rFonts w:eastAsiaTheme="majorEastAsia"/>
          <w:color w:val="2F5496" w:themeColor="accent1" w:themeShade="BF"/>
          <w:sz w:val="36"/>
        </w:rPr>
      </w:pPr>
      <w:r w:rsidRPr="00791D37">
        <w:br w:type="page"/>
      </w:r>
    </w:p>
    <w:p w14:paraId="7BDF9594" w14:textId="594E0329" w:rsidR="00DA3B27" w:rsidRPr="00791D37" w:rsidRDefault="00DA3B27" w:rsidP="00791D37">
      <w:pPr>
        <w:pStyle w:val="Ttulo1"/>
      </w:pPr>
      <w:bookmarkStart w:id="1675" w:name="_Toc81499326"/>
      <w:bookmarkStart w:id="1676" w:name="_Toc81659613"/>
      <w:r w:rsidRPr="00791D37">
        <w:lastRenderedPageBreak/>
        <w:t>TABLAS</w:t>
      </w:r>
      <w:bookmarkEnd w:id="1675"/>
      <w:bookmarkEnd w:id="1676"/>
    </w:p>
    <w:p w14:paraId="20DC1F2D" w14:textId="77777777" w:rsidR="00B62082" w:rsidRPr="00791D37" w:rsidRDefault="00B62082" w:rsidP="00791D37"/>
    <w:p w14:paraId="15C01A47" w14:textId="6EE58E74" w:rsidR="003E5AE5" w:rsidRDefault="00B62082">
      <w:pPr>
        <w:pStyle w:val="Tabladeilustraciones"/>
        <w:tabs>
          <w:tab w:val="right" w:leader="dot" w:pos="8494"/>
        </w:tabs>
        <w:rPr>
          <w:ins w:id="1677" w:author="JORGE CONTRERAS ORTIZ" w:date="2021-09-04T14:4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678" w:author="JORGE CONTRERAS ORTIZ" w:date="2021-09-04T14:47:00Z">
        <w:r w:rsidR="003E5AE5" w:rsidRPr="007F4639">
          <w:rPr>
            <w:rStyle w:val="Hipervnculo"/>
            <w:noProof/>
          </w:rPr>
          <w:fldChar w:fldCharType="begin"/>
        </w:r>
        <w:r w:rsidR="003E5AE5" w:rsidRPr="007F4639">
          <w:rPr>
            <w:rStyle w:val="Hipervnculo"/>
            <w:noProof/>
          </w:rPr>
          <w:instrText xml:space="preserve"> </w:instrText>
        </w:r>
        <w:r w:rsidR="003E5AE5">
          <w:rPr>
            <w:noProof/>
          </w:rPr>
          <w:instrText>HYPERLINK \l "_Toc81659759"</w:instrText>
        </w:r>
        <w:r w:rsidR="003E5AE5" w:rsidRPr="007F4639">
          <w:rPr>
            <w:rStyle w:val="Hipervnculo"/>
            <w:noProof/>
          </w:rPr>
          <w:instrText xml:space="preserve"> </w:instrText>
        </w:r>
        <w:r w:rsidR="003E5AE5" w:rsidRPr="007F4639">
          <w:rPr>
            <w:rStyle w:val="Hipervnculo"/>
            <w:noProof/>
          </w:rPr>
          <w:fldChar w:fldCharType="separate"/>
        </w:r>
        <w:r w:rsidR="003E5AE5" w:rsidRPr="007F4639">
          <w:rPr>
            <w:rStyle w:val="Hipervnculo"/>
            <w:noProof/>
          </w:rPr>
          <w:t>Tabla 1 Abreviaturas y Acrónimos</w:t>
        </w:r>
        <w:r w:rsidR="003E5AE5">
          <w:rPr>
            <w:noProof/>
            <w:webHidden/>
          </w:rPr>
          <w:tab/>
        </w:r>
        <w:r w:rsidR="003E5AE5">
          <w:rPr>
            <w:noProof/>
            <w:webHidden/>
          </w:rPr>
          <w:fldChar w:fldCharType="begin"/>
        </w:r>
        <w:r w:rsidR="003E5AE5">
          <w:rPr>
            <w:noProof/>
            <w:webHidden/>
          </w:rPr>
          <w:instrText xml:space="preserve"> PAGEREF _Toc81659759 \h </w:instrText>
        </w:r>
      </w:ins>
      <w:r w:rsidR="003E5AE5">
        <w:rPr>
          <w:noProof/>
          <w:webHidden/>
        </w:rPr>
      </w:r>
      <w:r w:rsidR="003E5AE5">
        <w:rPr>
          <w:noProof/>
          <w:webHidden/>
        </w:rPr>
        <w:fldChar w:fldCharType="separate"/>
      </w:r>
      <w:ins w:id="1679" w:author="JORGE CONTRERAS ORTIZ" w:date="2021-09-04T14:47:00Z">
        <w:r w:rsidR="003E5AE5">
          <w:rPr>
            <w:noProof/>
            <w:webHidden/>
          </w:rPr>
          <w:t>IX</w:t>
        </w:r>
        <w:r w:rsidR="003E5AE5">
          <w:rPr>
            <w:noProof/>
            <w:webHidden/>
          </w:rPr>
          <w:fldChar w:fldCharType="end"/>
        </w:r>
        <w:r w:rsidR="003E5AE5" w:rsidRPr="007F4639">
          <w:rPr>
            <w:rStyle w:val="Hipervnculo"/>
            <w:noProof/>
          </w:rPr>
          <w:fldChar w:fldCharType="end"/>
        </w:r>
      </w:ins>
    </w:p>
    <w:p w14:paraId="05BCE36C" w14:textId="40E038E4" w:rsidR="003E5AE5" w:rsidRDefault="003E5AE5">
      <w:pPr>
        <w:pStyle w:val="Tabladeilustraciones"/>
        <w:tabs>
          <w:tab w:val="right" w:leader="dot" w:pos="8494"/>
        </w:tabs>
        <w:rPr>
          <w:ins w:id="1680" w:author="JORGE CONTRERAS ORTIZ" w:date="2021-09-04T14:47:00Z"/>
          <w:rFonts w:asciiTheme="minorHAnsi" w:eastAsiaTheme="minorEastAsia" w:hAnsiTheme="minorHAnsi" w:cstheme="minorBidi"/>
          <w:noProof/>
          <w:lang w:eastAsia="es-ES"/>
        </w:rPr>
      </w:pPr>
      <w:ins w:id="1681"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2 Diferencias M2M – IoT [2]</w:t>
        </w:r>
        <w:r>
          <w:rPr>
            <w:noProof/>
            <w:webHidden/>
          </w:rPr>
          <w:tab/>
        </w:r>
        <w:r>
          <w:rPr>
            <w:noProof/>
            <w:webHidden/>
          </w:rPr>
          <w:fldChar w:fldCharType="begin"/>
        </w:r>
        <w:r>
          <w:rPr>
            <w:noProof/>
            <w:webHidden/>
          </w:rPr>
          <w:instrText xml:space="preserve"> PAGEREF _Toc81659760 \h </w:instrText>
        </w:r>
      </w:ins>
      <w:r>
        <w:rPr>
          <w:noProof/>
          <w:webHidden/>
        </w:rPr>
      </w:r>
      <w:r>
        <w:rPr>
          <w:noProof/>
          <w:webHidden/>
        </w:rPr>
        <w:fldChar w:fldCharType="separate"/>
      </w:r>
      <w:ins w:id="1682" w:author="JORGE CONTRERAS ORTIZ" w:date="2021-09-04T14:47:00Z">
        <w:r>
          <w:rPr>
            <w:noProof/>
            <w:webHidden/>
          </w:rPr>
          <w:t>18</w:t>
        </w:r>
        <w:r>
          <w:rPr>
            <w:noProof/>
            <w:webHidden/>
          </w:rPr>
          <w:fldChar w:fldCharType="end"/>
        </w:r>
        <w:r w:rsidRPr="007F4639">
          <w:rPr>
            <w:rStyle w:val="Hipervnculo"/>
            <w:noProof/>
          </w:rPr>
          <w:fldChar w:fldCharType="end"/>
        </w:r>
      </w:ins>
    </w:p>
    <w:p w14:paraId="3A6D609B" w14:textId="23A00C19" w:rsidR="003E5AE5" w:rsidRDefault="003E5AE5">
      <w:pPr>
        <w:pStyle w:val="Tabladeilustraciones"/>
        <w:tabs>
          <w:tab w:val="right" w:leader="dot" w:pos="8494"/>
        </w:tabs>
        <w:rPr>
          <w:ins w:id="1683" w:author="JORGE CONTRERAS ORTIZ" w:date="2021-09-04T14:47:00Z"/>
          <w:rFonts w:asciiTheme="minorHAnsi" w:eastAsiaTheme="minorEastAsia" w:hAnsiTheme="minorHAnsi" w:cstheme="minorBidi"/>
          <w:noProof/>
          <w:lang w:eastAsia="es-ES"/>
        </w:rPr>
      </w:pPr>
      <w:ins w:id="168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3 MAC Layer Frame</w:t>
        </w:r>
        <w:r>
          <w:rPr>
            <w:noProof/>
            <w:webHidden/>
          </w:rPr>
          <w:tab/>
        </w:r>
        <w:r>
          <w:rPr>
            <w:noProof/>
            <w:webHidden/>
          </w:rPr>
          <w:fldChar w:fldCharType="begin"/>
        </w:r>
        <w:r>
          <w:rPr>
            <w:noProof/>
            <w:webHidden/>
          </w:rPr>
          <w:instrText xml:space="preserve"> PAGEREF _Toc81659761 \h </w:instrText>
        </w:r>
      </w:ins>
      <w:r>
        <w:rPr>
          <w:noProof/>
          <w:webHidden/>
        </w:rPr>
      </w:r>
      <w:r>
        <w:rPr>
          <w:noProof/>
          <w:webHidden/>
        </w:rPr>
        <w:fldChar w:fldCharType="separate"/>
      </w:r>
      <w:ins w:id="1685" w:author="JORGE CONTRERAS ORTIZ" w:date="2021-09-04T14:47:00Z">
        <w:r>
          <w:rPr>
            <w:noProof/>
            <w:webHidden/>
          </w:rPr>
          <w:t>34</w:t>
        </w:r>
        <w:r>
          <w:rPr>
            <w:noProof/>
            <w:webHidden/>
          </w:rPr>
          <w:fldChar w:fldCharType="end"/>
        </w:r>
        <w:r w:rsidRPr="007F4639">
          <w:rPr>
            <w:rStyle w:val="Hipervnculo"/>
            <w:noProof/>
          </w:rPr>
          <w:fldChar w:fldCharType="end"/>
        </w:r>
      </w:ins>
    </w:p>
    <w:p w14:paraId="111FE0E5" w14:textId="41EEF0A0" w:rsidR="003E5AE5" w:rsidRDefault="003E5AE5">
      <w:pPr>
        <w:pStyle w:val="Tabladeilustraciones"/>
        <w:tabs>
          <w:tab w:val="right" w:leader="dot" w:pos="8494"/>
        </w:tabs>
        <w:rPr>
          <w:ins w:id="1686" w:author="JORGE CONTRERAS ORTIZ" w:date="2021-09-04T14:47:00Z"/>
          <w:rFonts w:asciiTheme="minorHAnsi" w:eastAsiaTheme="minorEastAsia" w:hAnsiTheme="minorHAnsi" w:cstheme="minorBidi"/>
          <w:noProof/>
          <w:lang w:eastAsia="es-ES"/>
        </w:rPr>
      </w:pPr>
      <w:ins w:id="168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4 Servicios KBRNT1</w:t>
        </w:r>
        <w:r>
          <w:rPr>
            <w:noProof/>
            <w:webHidden/>
          </w:rPr>
          <w:tab/>
        </w:r>
        <w:r>
          <w:rPr>
            <w:noProof/>
            <w:webHidden/>
          </w:rPr>
          <w:fldChar w:fldCharType="begin"/>
        </w:r>
        <w:r>
          <w:rPr>
            <w:noProof/>
            <w:webHidden/>
          </w:rPr>
          <w:instrText xml:space="preserve"> PAGEREF _Toc81659762 \h </w:instrText>
        </w:r>
      </w:ins>
      <w:r>
        <w:rPr>
          <w:noProof/>
          <w:webHidden/>
        </w:rPr>
      </w:r>
      <w:r>
        <w:rPr>
          <w:noProof/>
          <w:webHidden/>
        </w:rPr>
        <w:fldChar w:fldCharType="separate"/>
      </w:r>
      <w:ins w:id="1688" w:author="JORGE CONTRERAS ORTIZ" w:date="2021-09-04T14:47:00Z">
        <w:r>
          <w:rPr>
            <w:noProof/>
            <w:webHidden/>
          </w:rPr>
          <w:t>61</w:t>
        </w:r>
        <w:r>
          <w:rPr>
            <w:noProof/>
            <w:webHidden/>
          </w:rPr>
          <w:fldChar w:fldCharType="end"/>
        </w:r>
        <w:r w:rsidRPr="007F4639">
          <w:rPr>
            <w:rStyle w:val="Hipervnculo"/>
            <w:noProof/>
          </w:rPr>
          <w:fldChar w:fldCharType="end"/>
        </w:r>
      </w:ins>
    </w:p>
    <w:p w14:paraId="0F0368B7" w14:textId="1417DBE7" w:rsidR="003E5AE5" w:rsidRDefault="003E5AE5">
      <w:pPr>
        <w:pStyle w:val="Tabladeilustraciones"/>
        <w:tabs>
          <w:tab w:val="right" w:leader="dot" w:pos="8494"/>
        </w:tabs>
        <w:rPr>
          <w:ins w:id="1689" w:author="JORGE CONTRERAS ORTIZ" w:date="2021-09-04T14:47:00Z"/>
          <w:rFonts w:asciiTheme="minorHAnsi" w:eastAsiaTheme="minorEastAsia" w:hAnsiTheme="minorHAnsi" w:cstheme="minorBidi"/>
          <w:noProof/>
          <w:lang w:eastAsia="es-ES"/>
        </w:rPr>
      </w:pPr>
      <w:ins w:id="169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5 Comandos Servicio KiBRA</w:t>
        </w:r>
        <w:r>
          <w:rPr>
            <w:noProof/>
            <w:webHidden/>
          </w:rPr>
          <w:tab/>
        </w:r>
        <w:r>
          <w:rPr>
            <w:noProof/>
            <w:webHidden/>
          </w:rPr>
          <w:fldChar w:fldCharType="begin"/>
        </w:r>
        <w:r>
          <w:rPr>
            <w:noProof/>
            <w:webHidden/>
          </w:rPr>
          <w:instrText xml:space="preserve"> PAGEREF _Toc81659763 \h </w:instrText>
        </w:r>
      </w:ins>
      <w:r>
        <w:rPr>
          <w:noProof/>
          <w:webHidden/>
        </w:rPr>
      </w:r>
      <w:r>
        <w:rPr>
          <w:noProof/>
          <w:webHidden/>
        </w:rPr>
        <w:fldChar w:fldCharType="separate"/>
      </w:r>
      <w:ins w:id="1691" w:author="JORGE CONTRERAS ORTIZ" w:date="2021-09-04T14:47:00Z">
        <w:r>
          <w:rPr>
            <w:noProof/>
            <w:webHidden/>
          </w:rPr>
          <w:t>62</w:t>
        </w:r>
        <w:r>
          <w:rPr>
            <w:noProof/>
            <w:webHidden/>
          </w:rPr>
          <w:fldChar w:fldCharType="end"/>
        </w:r>
        <w:r w:rsidRPr="007F4639">
          <w:rPr>
            <w:rStyle w:val="Hipervnculo"/>
            <w:noProof/>
          </w:rPr>
          <w:fldChar w:fldCharType="end"/>
        </w:r>
      </w:ins>
    </w:p>
    <w:p w14:paraId="10D4FED0" w14:textId="26FA6667" w:rsidR="003E5AE5" w:rsidRDefault="003E5AE5">
      <w:pPr>
        <w:pStyle w:val="Tabladeilustraciones"/>
        <w:tabs>
          <w:tab w:val="right" w:leader="dot" w:pos="8494"/>
        </w:tabs>
        <w:rPr>
          <w:ins w:id="1692" w:author="JORGE CONTRERAS ORTIZ" w:date="2021-09-04T14:47:00Z"/>
          <w:rFonts w:asciiTheme="minorHAnsi" w:eastAsiaTheme="minorEastAsia" w:hAnsiTheme="minorHAnsi" w:cstheme="minorBidi"/>
          <w:noProof/>
          <w:lang w:eastAsia="es-ES"/>
        </w:rPr>
      </w:pPr>
      <w:ins w:id="1693"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"_Toc81659764"</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6 Servicio Ajenti</w:t>
        </w:r>
        <w:r>
          <w:rPr>
            <w:noProof/>
            <w:webHidden/>
          </w:rPr>
          <w:tab/>
        </w:r>
        <w:r>
          <w:rPr>
            <w:noProof/>
            <w:webHidden/>
          </w:rPr>
          <w:fldChar w:fldCharType="begin"/>
        </w:r>
        <w:r>
          <w:rPr>
            <w:noProof/>
            <w:webHidden/>
          </w:rPr>
          <w:instrText xml:space="preserve"> PAGEREF _Toc81659764 \h </w:instrText>
        </w:r>
      </w:ins>
      <w:r>
        <w:rPr>
          <w:noProof/>
          <w:webHidden/>
        </w:rPr>
      </w:r>
      <w:r>
        <w:rPr>
          <w:noProof/>
          <w:webHidden/>
        </w:rPr>
        <w:fldChar w:fldCharType="separate"/>
      </w:r>
      <w:ins w:id="1694" w:author="JORGE CONTRERAS ORTIZ" w:date="2021-09-04T14:47:00Z">
        <w:r>
          <w:rPr>
            <w:noProof/>
            <w:webHidden/>
          </w:rPr>
          <w:t>62</w:t>
        </w:r>
        <w:r>
          <w:rPr>
            <w:noProof/>
            <w:webHidden/>
          </w:rPr>
          <w:fldChar w:fldCharType="end"/>
        </w:r>
        <w:r w:rsidRPr="007F4639">
          <w:rPr>
            <w:rStyle w:val="Hipervnculo"/>
            <w:noProof/>
          </w:rPr>
          <w:fldChar w:fldCharType="end"/>
        </w:r>
      </w:ins>
    </w:p>
    <w:p w14:paraId="56402C3B" w14:textId="28DD093D" w:rsidR="003E5AE5" w:rsidRDefault="003E5AE5">
      <w:pPr>
        <w:pStyle w:val="Tabladeilustraciones"/>
        <w:tabs>
          <w:tab w:val="right" w:leader="dot" w:pos="8494"/>
        </w:tabs>
        <w:rPr>
          <w:ins w:id="1695" w:author="JORGE CONTRERAS ORTIZ" w:date="2021-09-04T14:47:00Z"/>
          <w:rFonts w:asciiTheme="minorHAnsi" w:eastAsiaTheme="minorEastAsia" w:hAnsiTheme="minorHAnsi" w:cstheme="minorBidi"/>
          <w:noProof/>
          <w:lang w:eastAsia="es-ES"/>
        </w:rPr>
      </w:pPr>
      <w:ins w:id="1696"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"_Toc81659765"</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7 Listar dispositivos con dfu-util</w:t>
        </w:r>
        <w:r>
          <w:rPr>
            <w:noProof/>
            <w:webHidden/>
          </w:rPr>
          <w:tab/>
        </w:r>
        <w:r>
          <w:rPr>
            <w:noProof/>
            <w:webHidden/>
          </w:rPr>
          <w:fldChar w:fldCharType="begin"/>
        </w:r>
        <w:r>
          <w:rPr>
            <w:noProof/>
            <w:webHidden/>
          </w:rPr>
          <w:instrText xml:space="preserve"> PAGEREF _Toc81659765 \h </w:instrText>
        </w:r>
      </w:ins>
      <w:r>
        <w:rPr>
          <w:noProof/>
          <w:webHidden/>
        </w:rPr>
      </w:r>
      <w:r>
        <w:rPr>
          <w:noProof/>
          <w:webHidden/>
        </w:rPr>
        <w:fldChar w:fldCharType="separate"/>
      </w:r>
      <w:ins w:id="1697" w:author="JORGE CONTRERAS ORTIZ" w:date="2021-09-04T14:47:00Z">
        <w:r>
          <w:rPr>
            <w:noProof/>
            <w:webHidden/>
          </w:rPr>
          <w:t>67</w:t>
        </w:r>
        <w:r>
          <w:rPr>
            <w:noProof/>
            <w:webHidden/>
          </w:rPr>
          <w:fldChar w:fldCharType="end"/>
        </w:r>
        <w:r w:rsidRPr="007F4639">
          <w:rPr>
            <w:rStyle w:val="Hipervnculo"/>
            <w:noProof/>
          </w:rPr>
          <w:fldChar w:fldCharType="end"/>
        </w:r>
      </w:ins>
    </w:p>
    <w:p w14:paraId="76EDB5E3" w14:textId="5C8A143D" w:rsidR="003E5AE5" w:rsidRDefault="003E5AE5">
      <w:pPr>
        <w:pStyle w:val="Tabladeilustraciones"/>
        <w:tabs>
          <w:tab w:val="right" w:leader="dot" w:pos="8494"/>
        </w:tabs>
        <w:rPr>
          <w:ins w:id="1698" w:author="JORGE CONTRERAS ORTIZ" w:date="2021-09-04T14:47:00Z"/>
          <w:rFonts w:asciiTheme="minorHAnsi" w:eastAsiaTheme="minorEastAsia" w:hAnsiTheme="minorHAnsi" w:cstheme="minorBidi"/>
          <w:noProof/>
          <w:lang w:eastAsia="es-ES"/>
        </w:rPr>
      </w:pPr>
      <w:ins w:id="1699"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"_Toc81659766"</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_Toc81659766 \h </w:instrText>
        </w:r>
      </w:ins>
      <w:r>
        <w:rPr>
          <w:noProof/>
          <w:webHidden/>
        </w:rPr>
      </w:r>
      <w:r>
        <w:rPr>
          <w:noProof/>
          <w:webHidden/>
        </w:rPr>
        <w:fldChar w:fldCharType="separate"/>
      </w:r>
      <w:ins w:id="1700" w:author="JORGE CONTRERAS ORTIZ" w:date="2021-09-04T14:47:00Z">
        <w:r>
          <w:rPr>
            <w:noProof/>
            <w:webHidden/>
          </w:rPr>
          <w:t>68</w:t>
        </w:r>
        <w:r>
          <w:rPr>
            <w:noProof/>
            <w:webHidden/>
          </w:rPr>
          <w:fldChar w:fldCharType="end"/>
        </w:r>
        <w:r w:rsidRPr="007F4639">
          <w:rPr>
            <w:rStyle w:val="Hipervnculo"/>
            <w:noProof/>
          </w:rPr>
          <w:fldChar w:fldCharType="end"/>
        </w:r>
      </w:ins>
    </w:p>
    <w:p w14:paraId="1867B93B" w14:textId="522881B7" w:rsidR="003E5AE5" w:rsidRDefault="003E5AE5">
      <w:pPr>
        <w:pStyle w:val="Tabladeilustraciones"/>
        <w:tabs>
          <w:tab w:val="right" w:leader="dot" w:pos="8494"/>
        </w:tabs>
        <w:rPr>
          <w:ins w:id="1701" w:author="JORGE CONTRERAS ORTIZ" w:date="2021-09-04T14:47:00Z"/>
          <w:rFonts w:asciiTheme="minorHAnsi" w:eastAsiaTheme="minorEastAsia" w:hAnsiTheme="minorHAnsi" w:cstheme="minorBidi"/>
          <w:noProof/>
          <w:lang w:eastAsia="es-ES"/>
        </w:rPr>
      </w:pPr>
      <w:ins w:id="1702"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"_Toc81659767"</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_Toc81659767 \h </w:instrText>
        </w:r>
      </w:ins>
      <w:r>
        <w:rPr>
          <w:noProof/>
          <w:webHidden/>
        </w:rPr>
      </w:r>
      <w:r>
        <w:rPr>
          <w:noProof/>
          <w:webHidden/>
        </w:rPr>
        <w:fldChar w:fldCharType="separate"/>
      </w:r>
      <w:ins w:id="1703" w:author="JORGE CONTRERAS ORTIZ" w:date="2021-09-04T14:47:00Z">
        <w:r>
          <w:rPr>
            <w:noProof/>
            <w:webHidden/>
          </w:rPr>
          <w:t>72</w:t>
        </w:r>
        <w:r>
          <w:rPr>
            <w:noProof/>
            <w:webHidden/>
          </w:rPr>
          <w:fldChar w:fldCharType="end"/>
        </w:r>
        <w:r w:rsidRPr="007F4639">
          <w:rPr>
            <w:rStyle w:val="Hipervnculo"/>
            <w:noProof/>
          </w:rPr>
          <w:fldChar w:fldCharType="end"/>
        </w:r>
      </w:ins>
    </w:p>
    <w:p w14:paraId="5E39D856" w14:textId="0CA353F3" w:rsidR="003E5AE5" w:rsidRDefault="003E5AE5">
      <w:pPr>
        <w:pStyle w:val="Tabladeilustraciones"/>
        <w:tabs>
          <w:tab w:val="right" w:leader="dot" w:pos="8494"/>
        </w:tabs>
        <w:rPr>
          <w:ins w:id="1704" w:author="JORGE CONTRERAS ORTIZ" w:date="2021-09-04T14:47:00Z"/>
          <w:rFonts w:asciiTheme="minorHAnsi" w:eastAsiaTheme="minorEastAsia" w:hAnsiTheme="minorHAnsi" w:cstheme="minorBidi"/>
          <w:noProof/>
          <w:lang w:eastAsia="es-ES"/>
        </w:rPr>
      </w:pPr>
      <w:ins w:id="1705"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"_Toc81659768"</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_Toc81659768 \h </w:instrText>
        </w:r>
      </w:ins>
      <w:r>
        <w:rPr>
          <w:noProof/>
          <w:webHidden/>
        </w:rPr>
      </w:r>
      <w:r>
        <w:rPr>
          <w:noProof/>
          <w:webHidden/>
        </w:rPr>
        <w:fldChar w:fldCharType="separate"/>
      </w:r>
      <w:ins w:id="1706" w:author="JORGE CONTRERAS ORTIZ" w:date="2021-09-04T14:47:00Z">
        <w:r>
          <w:rPr>
            <w:noProof/>
            <w:webHidden/>
          </w:rPr>
          <w:t>72</w:t>
        </w:r>
        <w:r>
          <w:rPr>
            <w:noProof/>
            <w:webHidden/>
          </w:rPr>
          <w:fldChar w:fldCharType="end"/>
        </w:r>
        <w:r w:rsidRPr="007F4639">
          <w:rPr>
            <w:rStyle w:val="Hipervnculo"/>
            <w:noProof/>
          </w:rPr>
          <w:fldChar w:fldCharType="end"/>
        </w:r>
      </w:ins>
    </w:p>
    <w:p w14:paraId="6C2D3527" w14:textId="1F11DB23" w:rsidR="003E5AE5" w:rsidRDefault="003E5AE5">
      <w:pPr>
        <w:pStyle w:val="Tabladeilustraciones"/>
        <w:tabs>
          <w:tab w:val="right" w:leader="dot" w:pos="8494"/>
        </w:tabs>
        <w:rPr>
          <w:ins w:id="1707" w:author="JORGE CONTRERAS ORTIZ" w:date="2021-09-04T14:47:00Z"/>
          <w:rFonts w:asciiTheme="minorHAnsi" w:eastAsiaTheme="minorEastAsia" w:hAnsiTheme="minorHAnsi" w:cstheme="minorBidi"/>
          <w:noProof/>
          <w:lang w:eastAsia="es-ES"/>
        </w:rPr>
      </w:pPr>
      <w:ins w:id="1708"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"_Toc81659769"</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11 Abrir terminal Picocom en Linux / MAC Os</w:t>
        </w:r>
        <w:r>
          <w:rPr>
            <w:noProof/>
            <w:webHidden/>
          </w:rPr>
          <w:tab/>
        </w:r>
        <w:r>
          <w:rPr>
            <w:noProof/>
            <w:webHidden/>
          </w:rPr>
          <w:fldChar w:fldCharType="begin"/>
        </w:r>
        <w:r>
          <w:rPr>
            <w:noProof/>
            <w:webHidden/>
          </w:rPr>
          <w:instrText xml:space="preserve"> PAGEREF _Toc81659769 \h </w:instrText>
        </w:r>
      </w:ins>
      <w:r>
        <w:rPr>
          <w:noProof/>
          <w:webHidden/>
        </w:rPr>
      </w:r>
      <w:r>
        <w:rPr>
          <w:noProof/>
          <w:webHidden/>
        </w:rPr>
        <w:fldChar w:fldCharType="separate"/>
      </w:r>
      <w:ins w:id="1709" w:author="JORGE CONTRERAS ORTIZ" w:date="2021-09-04T14:47:00Z">
        <w:r>
          <w:rPr>
            <w:noProof/>
            <w:webHidden/>
          </w:rPr>
          <w:t>73</w:t>
        </w:r>
        <w:r>
          <w:rPr>
            <w:noProof/>
            <w:webHidden/>
          </w:rPr>
          <w:fldChar w:fldCharType="end"/>
        </w:r>
        <w:r w:rsidRPr="007F4639">
          <w:rPr>
            <w:rStyle w:val="Hipervnculo"/>
            <w:noProof/>
          </w:rPr>
          <w:fldChar w:fldCharType="end"/>
        </w:r>
      </w:ins>
    </w:p>
    <w:p w14:paraId="1D5D182D" w14:textId="58932EAC" w:rsidR="003E5AE5" w:rsidRDefault="003E5AE5">
      <w:pPr>
        <w:pStyle w:val="Tabladeilustraciones"/>
        <w:tabs>
          <w:tab w:val="right" w:leader="dot" w:pos="8494"/>
        </w:tabs>
        <w:rPr>
          <w:ins w:id="1710" w:author="JORGE CONTRERAS ORTIZ" w:date="2021-09-04T14:47:00Z"/>
          <w:rFonts w:asciiTheme="minorHAnsi" w:eastAsiaTheme="minorEastAsia" w:hAnsiTheme="minorHAnsi" w:cstheme="minorBidi"/>
          <w:noProof/>
          <w:lang w:eastAsia="es-ES"/>
        </w:rPr>
      </w:pPr>
      <w:ins w:id="1711"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"_Toc81659770"</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12 Sintaxis comandos KSH</w:t>
        </w:r>
        <w:r>
          <w:rPr>
            <w:noProof/>
            <w:webHidden/>
          </w:rPr>
          <w:tab/>
        </w:r>
        <w:r>
          <w:rPr>
            <w:noProof/>
            <w:webHidden/>
          </w:rPr>
          <w:fldChar w:fldCharType="begin"/>
        </w:r>
        <w:r>
          <w:rPr>
            <w:noProof/>
            <w:webHidden/>
          </w:rPr>
          <w:instrText xml:space="preserve"> PAGEREF _Toc81659770 \h </w:instrText>
        </w:r>
      </w:ins>
      <w:r>
        <w:rPr>
          <w:noProof/>
          <w:webHidden/>
        </w:rPr>
      </w:r>
      <w:r>
        <w:rPr>
          <w:noProof/>
          <w:webHidden/>
        </w:rPr>
        <w:fldChar w:fldCharType="separate"/>
      </w:r>
      <w:ins w:id="1712" w:author="JORGE CONTRERAS ORTIZ" w:date="2021-09-04T14:47:00Z">
        <w:r>
          <w:rPr>
            <w:noProof/>
            <w:webHidden/>
          </w:rPr>
          <w:t>74</w:t>
        </w:r>
        <w:r>
          <w:rPr>
            <w:noProof/>
            <w:webHidden/>
          </w:rPr>
          <w:fldChar w:fldCharType="end"/>
        </w:r>
        <w:r w:rsidRPr="007F4639">
          <w:rPr>
            <w:rStyle w:val="Hipervnculo"/>
            <w:noProof/>
          </w:rPr>
          <w:fldChar w:fldCharType="end"/>
        </w:r>
      </w:ins>
    </w:p>
    <w:p w14:paraId="17752555" w14:textId="23E9B44F" w:rsidR="003E5AE5" w:rsidRDefault="003E5AE5">
      <w:pPr>
        <w:pStyle w:val="Tabladeilustraciones"/>
        <w:tabs>
          <w:tab w:val="right" w:leader="dot" w:pos="8494"/>
        </w:tabs>
        <w:rPr>
          <w:ins w:id="1713" w:author="JORGE CONTRERAS ORTIZ" w:date="2021-09-04T14:47:00Z"/>
          <w:rFonts w:asciiTheme="minorHAnsi" w:eastAsiaTheme="minorEastAsia" w:hAnsiTheme="minorHAnsi" w:cstheme="minorBidi"/>
          <w:noProof/>
          <w:lang w:eastAsia="es-ES"/>
        </w:rPr>
      </w:pPr>
      <w:ins w:id="1714"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"_Toc81659771"</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13 Formato del Paquete</w:t>
        </w:r>
        <w:r>
          <w:rPr>
            <w:noProof/>
            <w:webHidden/>
          </w:rPr>
          <w:tab/>
        </w:r>
        <w:r>
          <w:rPr>
            <w:noProof/>
            <w:webHidden/>
          </w:rPr>
          <w:fldChar w:fldCharType="begin"/>
        </w:r>
        <w:r>
          <w:rPr>
            <w:noProof/>
            <w:webHidden/>
          </w:rPr>
          <w:instrText xml:space="preserve"> PAGEREF _Toc81659771 \h </w:instrText>
        </w:r>
      </w:ins>
      <w:r>
        <w:rPr>
          <w:noProof/>
          <w:webHidden/>
        </w:rPr>
      </w:r>
      <w:r>
        <w:rPr>
          <w:noProof/>
          <w:webHidden/>
        </w:rPr>
        <w:fldChar w:fldCharType="separate"/>
      </w:r>
      <w:ins w:id="1715" w:author="JORGE CONTRERAS ORTIZ" w:date="2021-09-04T14:47:00Z">
        <w:r>
          <w:rPr>
            <w:noProof/>
            <w:webHidden/>
          </w:rPr>
          <w:t>78</w:t>
        </w:r>
        <w:r>
          <w:rPr>
            <w:noProof/>
            <w:webHidden/>
          </w:rPr>
          <w:fldChar w:fldCharType="end"/>
        </w:r>
        <w:r w:rsidRPr="007F4639">
          <w:rPr>
            <w:rStyle w:val="Hipervnculo"/>
            <w:noProof/>
          </w:rPr>
          <w:fldChar w:fldCharType="end"/>
        </w:r>
      </w:ins>
    </w:p>
    <w:p w14:paraId="0425DD16" w14:textId="39DE1E7C" w:rsidR="003E5AE5" w:rsidRDefault="003E5AE5">
      <w:pPr>
        <w:pStyle w:val="Tabladeilustraciones"/>
        <w:tabs>
          <w:tab w:val="right" w:leader="dot" w:pos="8494"/>
        </w:tabs>
        <w:rPr>
          <w:ins w:id="1716" w:author="JORGE CONTRERAS ORTIZ" w:date="2021-09-04T14:47:00Z"/>
          <w:rFonts w:asciiTheme="minorHAnsi" w:eastAsiaTheme="minorEastAsia" w:hAnsiTheme="minorHAnsi" w:cstheme="minorBidi"/>
          <w:noProof/>
          <w:lang w:eastAsia="es-ES"/>
        </w:rPr>
      </w:pPr>
      <w:ins w:id="1717"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"_Toc81659772"</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14 Bits Byte Type</w:t>
        </w:r>
        <w:r>
          <w:rPr>
            <w:noProof/>
            <w:webHidden/>
          </w:rPr>
          <w:tab/>
        </w:r>
        <w:r>
          <w:rPr>
            <w:noProof/>
            <w:webHidden/>
          </w:rPr>
          <w:fldChar w:fldCharType="begin"/>
        </w:r>
        <w:r>
          <w:rPr>
            <w:noProof/>
            <w:webHidden/>
          </w:rPr>
          <w:instrText xml:space="preserve"> PAGEREF _Toc81659772 \h </w:instrText>
        </w:r>
      </w:ins>
      <w:r>
        <w:rPr>
          <w:noProof/>
          <w:webHidden/>
        </w:rPr>
      </w:r>
      <w:r>
        <w:rPr>
          <w:noProof/>
          <w:webHidden/>
        </w:rPr>
        <w:fldChar w:fldCharType="separate"/>
      </w:r>
      <w:ins w:id="1718" w:author="JORGE CONTRERAS ORTIZ" w:date="2021-09-04T14:47:00Z">
        <w:r>
          <w:rPr>
            <w:noProof/>
            <w:webHidden/>
          </w:rPr>
          <w:t>78</w:t>
        </w:r>
        <w:r>
          <w:rPr>
            <w:noProof/>
            <w:webHidden/>
          </w:rPr>
          <w:fldChar w:fldCharType="end"/>
        </w:r>
        <w:r w:rsidRPr="007F4639">
          <w:rPr>
            <w:rStyle w:val="Hipervnculo"/>
            <w:noProof/>
          </w:rPr>
          <w:fldChar w:fldCharType="end"/>
        </w:r>
      </w:ins>
    </w:p>
    <w:p w14:paraId="3B9F591A" w14:textId="595969AE" w:rsidR="003E5AE5" w:rsidRDefault="003E5AE5">
      <w:pPr>
        <w:pStyle w:val="Tabladeilustraciones"/>
        <w:tabs>
          <w:tab w:val="right" w:leader="dot" w:pos="8494"/>
        </w:tabs>
        <w:rPr>
          <w:ins w:id="1719" w:author="JORGE CONTRERAS ORTIZ" w:date="2021-09-04T14:47:00Z"/>
          <w:rFonts w:asciiTheme="minorHAnsi" w:eastAsiaTheme="minorEastAsia" w:hAnsiTheme="minorHAnsi" w:cstheme="minorBidi"/>
          <w:noProof/>
          <w:lang w:eastAsia="es-ES"/>
        </w:rPr>
      </w:pPr>
      <w:ins w:id="1720" w:author="JORGE CONTRERAS ORTIZ" w:date="2021-09-04T14:47:00Z">
        <w:r w:rsidRPr="007F4639">
          <w:rPr>
            <w:rStyle w:val="Hipervnculo"/>
            <w:noProof/>
          </w:rPr>
          <w:fldChar w:fldCharType="begin"/>
        </w:r>
        <w:r w:rsidRPr="007F4639">
          <w:rPr>
            <w:rStyle w:val="Hipervnculo"/>
            <w:noProof/>
          </w:rPr>
          <w:instrText xml:space="preserve"> </w:instrText>
        </w:r>
        <w:r>
          <w:rPr>
            <w:noProof/>
          </w:rPr>
          <w:instrText>HYPERLINK \l "_Toc81659773"</w:instrText>
        </w:r>
        <w:r w:rsidRPr="007F4639">
          <w:rPr>
            <w:rStyle w:val="Hipervnculo"/>
            <w:noProof/>
          </w:rPr>
          <w:instrText xml:space="preserve"> </w:instrText>
        </w:r>
        <w:r w:rsidRPr="007F4639">
          <w:rPr>
            <w:rStyle w:val="Hipervnculo"/>
            <w:noProof/>
          </w:rPr>
          <w:fldChar w:fldCharType="separate"/>
        </w:r>
        <w:r w:rsidRPr="007F4639">
          <w:rPr>
            <w:rStyle w:val="Hipervnculo"/>
            <w:noProof/>
          </w:rPr>
          <w:t>Tabla 15 Significado Bits Byte Type</w:t>
        </w:r>
        <w:r>
          <w:rPr>
            <w:noProof/>
            <w:webHidden/>
          </w:rPr>
          <w:tab/>
        </w:r>
        <w:r>
          <w:rPr>
            <w:noProof/>
            <w:webHidden/>
          </w:rPr>
          <w:fldChar w:fldCharType="begin"/>
        </w:r>
        <w:r>
          <w:rPr>
            <w:noProof/>
            <w:webHidden/>
          </w:rPr>
          <w:instrText xml:space="preserve"> PAGEREF _Toc81659773 \h </w:instrText>
        </w:r>
      </w:ins>
      <w:r>
        <w:rPr>
          <w:noProof/>
          <w:webHidden/>
        </w:rPr>
      </w:r>
      <w:r>
        <w:rPr>
          <w:noProof/>
          <w:webHidden/>
        </w:rPr>
        <w:fldChar w:fldCharType="separate"/>
      </w:r>
      <w:ins w:id="1721" w:author="JORGE CONTRERAS ORTIZ" w:date="2021-09-04T14:47:00Z">
        <w:r>
          <w:rPr>
            <w:noProof/>
            <w:webHidden/>
          </w:rPr>
          <w:t>79</w:t>
        </w:r>
        <w:r>
          <w:rPr>
            <w:noProof/>
            <w:webHidden/>
          </w:rPr>
          <w:fldChar w:fldCharType="end"/>
        </w:r>
        <w:r w:rsidRPr="007F4639">
          <w:rPr>
            <w:rStyle w:val="Hipervnculo"/>
            <w:noProof/>
          </w:rPr>
          <w:fldChar w:fldCharType="end"/>
        </w:r>
      </w:ins>
    </w:p>
    <w:p w14:paraId="4FF5BD02" w14:textId="6B2A188E" w:rsidR="0098005E" w:rsidRPr="00791D37" w:rsidDel="005B42F0" w:rsidRDefault="0098005E" w:rsidP="00791D37">
      <w:pPr>
        <w:pStyle w:val="Tabladeilustraciones"/>
        <w:rPr>
          <w:del w:id="1722" w:author="JORGE CONTRERAS ORTIZ" w:date="2021-09-04T09:25:00Z"/>
          <w:rFonts w:eastAsiaTheme="minorEastAsia"/>
          <w:noProof/>
          <w:lang w:eastAsia="es-ES"/>
        </w:rPr>
      </w:pPr>
      <w:del w:id="1723" w:author="JORGE CONTRERAS ORTIZ" w:date="2021-09-04T09:25:00Z">
        <w:r w:rsidRPr="005B42F0" w:rsidDel="005B42F0">
          <w:rPr>
            <w:rPrChange w:id="1724"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725" w:author="JORGE CONTRERAS ORTIZ" w:date="2021-09-04T09:25:00Z"/>
          <w:rFonts w:eastAsiaTheme="minorEastAsia"/>
          <w:noProof/>
          <w:lang w:eastAsia="es-ES"/>
        </w:rPr>
      </w:pPr>
      <w:del w:id="1726" w:author="JORGE CONTRERAS ORTIZ" w:date="2021-09-04T09:25:00Z">
        <w:r w:rsidRPr="005B42F0" w:rsidDel="005B42F0">
          <w:rPr>
            <w:rPrChange w:id="1727" w:author="JORGE CONTRERAS ORTIZ" w:date="2021-09-04T09:25:00Z">
              <w:rPr>
                <w:rStyle w:val="Hipervnculo"/>
                <w:i/>
                <w:iCs/>
                <w:noProof/>
              </w:rPr>
            </w:rPrChange>
          </w:rPr>
          <w:delText xml:space="preserve">Tabla 2 Diferencias M2M – IoT </w:delText>
        </w:r>
        <w:r w:rsidRPr="005B42F0" w:rsidDel="005B42F0">
          <w:rPr>
            <w:rPrChange w:id="1728"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729" w:author="JORGE CONTRERAS ORTIZ" w:date="2021-09-04T09:25:00Z"/>
          <w:rFonts w:eastAsiaTheme="minorEastAsia"/>
          <w:noProof/>
          <w:lang w:eastAsia="es-ES"/>
        </w:rPr>
      </w:pPr>
      <w:del w:id="1730" w:author="JORGE CONTRERAS ORTIZ" w:date="2021-09-04T09:25:00Z">
        <w:r w:rsidRPr="005B42F0" w:rsidDel="005B42F0">
          <w:rPr>
            <w:rPrChange w:id="1731"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732" w:author="JORGE CONTRERAS ORTIZ" w:date="2021-09-04T09:25:00Z"/>
          <w:rFonts w:eastAsiaTheme="minorEastAsia"/>
          <w:noProof/>
          <w:lang w:eastAsia="es-ES"/>
        </w:rPr>
      </w:pPr>
      <w:del w:id="1733" w:author="JORGE CONTRERAS ORTIZ" w:date="2021-09-04T09:25:00Z">
        <w:r w:rsidRPr="005B42F0" w:rsidDel="005B42F0">
          <w:rPr>
            <w:rPrChange w:id="1734"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735" w:author="JORGE CONTRERAS ORTIZ" w:date="2021-09-04T09:25:00Z"/>
          <w:rFonts w:eastAsiaTheme="minorEastAsia"/>
          <w:noProof/>
          <w:lang w:eastAsia="es-ES"/>
        </w:rPr>
      </w:pPr>
      <w:del w:id="1736" w:author="JORGE CONTRERAS ORTIZ" w:date="2021-09-04T09:25:00Z">
        <w:r w:rsidRPr="005B42F0" w:rsidDel="005B42F0">
          <w:rPr>
            <w:rPrChange w:id="1737"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738" w:author="JORGE CONTRERAS ORTIZ" w:date="2021-09-04T09:25:00Z"/>
          <w:rFonts w:eastAsiaTheme="minorEastAsia"/>
          <w:noProof/>
          <w:lang w:eastAsia="es-ES"/>
        </w:rPr>
      </w:pPr>
      <w:del w:id="1739" w:author="JORGE CONTRERAS ORTIZ" w:date="2021-09-04T09:25:00Z">
        <w:r w:rsidRPr="005B42F0" w:rsidDel="005B42F0">
          <w:rPr>
            <w:rPrChange w:id="1740"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741" w:author="JORGE CONTRERAS ORTIZ" w:date="2021-09-04T09:25:00Z"/>
          <w:rFonts w:eastAsiaTheme="minorEastAsia"/>
          <w:noProof/>
          <w:lang w:eastAsia="es-ES"/>
        </w:rPr>
      </w:pPr>
      <w:del w:id="1742" w:author="JORGE CONTRERAS ORTIZ" w:date="2021-09-04T09:25:00Z">
        <w:r w:rsidRPr="005B42F0" w:rsidDel="005B42F0">
          <w:rPr>
            <w:rPrChange w:id="1743"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744" w:author="JORGE CONTRERAS ORTIZ" w:date="2021-09-04T09:25:00Z"/>
          <w:rFonts w:eastAsiaTheme="minorEastAsia"/>
          <w:noProof/>
          <w:lang w:eastAsia="es-ES"/>
        </w:rPr>
      </w:pPr>
      <w:del w:id="1745" w:author="JORGE CONTRERAS ORTIZ" w:date="2021-09-04T09:25:00Z">
        <w:r w:rsidRPr="005B42F0" w:rsidDel="005B42F0">
          <w:rPr>
            <w:rPrChange w:id="1746"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747" w:author="JORGE CONTRERAS ORTIZ" w:date="2021-09-04T09:25:00Z"/>
          <w:rFonts w:eastAsiaTheme="minorEastAsia"/>
          <w:noProof/>
          <w:lang w:eastAsia="es-ES"/>
        </w:rPr>
      </w:pPr>
      <w:del w:id="1748" w:author="JORGE CONTRERAS ORTIZ" w:date="2021-09-04T09:25:00Z">
        <w:r w:rsidRPr="005B42F0" w:rsidDel="005B42F0">
          <w:rPr>
            <w:rPrChange w:id="1749"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750" w:author="JORGE CONTRERAS ORTIZ" w:date="2021-09-04T09:25:00Z"/>
          <w:rFonts w:eastAsiaTheme="minorEastAsia"/>
          <w:noProof/>
          <w:lang w:eastAsia="es-ES"/>
        </w:rPr>
      </w:pPr>
      <w:del w:id="1751" w:author="JORGE CONTRERAS ORTIZ" w:date="2021-09-04T09:25:00Z">
        <w:r w:rsidRPr="005B42F0" w:rsidDel="005B42F0">
          <w:rPr>
            <w:rPrChange w:id="1752"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753" w:author="JORGE CONTRERAS ORTIZ" w:date="2021-09-04T09:25:00Z"/>
          <w:rFonts w:eastAsiaTheme="minorEastAsia"/>
          <w:noProof/>
          <w:lang w:eastAsia="es-ES"/>
        </w:rPr>
      </w:pPr>
      <w:del w:id="1754" w:author="JORGE CONTRERAS ORTIZ" w:date="2021-09-04T09:25:00Z">
        <w:r w:rsidRPr="005B42F0" w:rsidDel="005B42F0">
          <w:rPr>
            <w:rPrChange w:id="1755"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756" w:author="JORGE CONTRERAS ORTIZ" w:date="2021-09-04T09:25:00Z"/>
          <w:rFonts w:eastAsiaTheme="minorEastAsia"/>
          <w:noProof/>
          <w:lang w:eastAsia="es-ES"/>
        </w:rPr>
      </w:pPr>
      <w:del w:id="1757" w:author="JORGE CONTRERAS ORTIZ" w:date="2021-09-04T09:25:00Z">
        <w:r w:rsidRPr="005B42F0" w:rsidDel="005B42F0">
          <w:rPr>
            <w:rPrChange w:id="1758"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759" w:author="JORGE CONTRERAS ORTIZ" w:date="2021-09-04T09:25:00Z"/>
          <w:rFonts w:eastAsiaTheme="minorEastAsia"/>
          <w:noProof/>
          <w:lang w:eastAsia="es-ES"/>
        </w:rPr>
      </w:pPr>
      <w:del w:id="1760" w:author="JORGE CONTRERAS ORTIZ" w:date="2021-09-04T09:25:00Z">
        <w:r w:rsidRPr="005B42F0" w:rsidDel="005B42F0">
          <w:rPr>
            <w:rPrChange w:id="1761"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762" w:author="JORGE CONTRERAS ORTIZ" w:date="2021-09-04T09:25:00Z"/>
          <w:rFonts w:eastAsiaTheme="minorEastAsia"/>
          <w:noProof/>
          <w:lang w:eastAsia="es-ES"/>
        </w:rPr>
      </w:pPr>
      <w:del w:id="1763" w:author="JORGE CONTRERAS ORTIZ" w:date="2021-09-04T09:25:00Z">
        <w:r w:rsidRPr="005B42F0" w:rsidDel="005B42F0">
          <w:rPr>
            <w:rPrChange w:id="1764"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765" w:author="JORGE CONTRERAS ORTIZ" w:date="2021-09-04T09:25:00Z"/>
          <w:rFonts w:eastAsiaTheme="minorEastAsia"/>
          <w:noProof/>
          <w:lang w:eastAsia="es-ES"/>
        </w:rPr>
      </w:pPr>
      <w:del w:id="1766" w:author="JORGE CONTRERAS ORTIZ" w:date="2021-09-04T09:25:00Z">
        <w:r w:rsidRPr="005B42F0" w:rsidDel="005B42F0">
          <w:rPr>
            <w:rPrChange w:id="1767"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483BBB78" w:rsidR="00DA3B27" w:rsidRPr="00791D37" w:rsidRDefault="00DA3B27" w:rsidP="00791D37">
      <w:pPr>
        <w:pStyle w:val="Ttulo1"/>
      </w:pPr>
      <w:bookmarkStart w:id="1768" w:name="_Toc81499327"/>
      <w:bookmarkStart w:id="1769" w:name="_Toc81659614"/>
      <w:r w:rsidRPr="00791D37">
        <w:lastRenderedPageBreak/>
        <w:t>CÓDIGOS</w:t>
      </w:r>
      <w:bookmarkEnd w:id="1768"/>
      <w:bookmarkEnd w:id="1769"/>
    </w:p>
    <w:p w14:paraId="1B8DE3CD" w14:textId="77777777" w:rsidR="00434554" w:rsidRDefault="00434554" w:rsidP="00791D37">
      <w:pPr>
        <w:rPr>
          <w:ins w:id="1770" w:author="JORGE CONTRERAS ORTIZ" w:date="2021-09-04T09:12:00Z"/>
        </w:rPr>
      </w:pPr>
    </w:p>
    <w:p w14:paraId="4A063BF3" w14:textId="77777777" w:rsidR="00434554" w:rsidRDefault="00434554" w:rsidP="00791D37">
      <w:pPr>
        <w:rPr>
          <w:ins w:id="1771" w:author="JORGE CONTRERAS ORTIZ" w:date="2021-09-04T09:12:00Z"/>
        </w:rPr>
        <w:sectPr w:rsidR="00434554" w:rsidSect="00675D4D">
          <w:footerReference w:type="default" r:id="rId10"/>
          <w:pgSz w:w="11906" w:h="16838"/>
          <w:pgMar w:top="1417" w:right="1701" w:bottom="1417" w:left="1701" w:header="708" w:footer="708" w:gutter="0"/>
          <w:pgNumType w:fmt="upperRoman" w:start="1"/>
          <w:cols w:space="708"/>
          <w:docGrid w:linePitch="360"/>
        </w:sectPr>
      </w:pPr>
    </w:p>
    <w:p w14:paraId="3693D31F" w14:textId="5CE14AFA" w:rsidR="00DA3B27" w:rsidRPr="00791D37" w:rsidRDefault="00DA3B27" w:rsidP="00791D37">
      <w:pPr>
        <w:rPr>
          <w:rFonts w:eastAsiaTheme="majorEastAsia"/>
          <w:color w:val="2F5496" w:themeColor="accent1" w:themeShade="BF"/>
          <w:sz w:val="36"/>
        </w:rPr>
      </w:pPr>
      <w:r w:rsidRPr="00791D37">
        <w:br w:type="page"/>
      </w:r>
    </w:p>
    <w:p w14:paraId="69C34E84" w14:textId="77777777" w:rsidR="00DA3B27" w:rsidRPr="00791D37" w:rsidRDefault="00DA3B27" w:rsidP="00791D37">
      <w:pPr>
        <w:pStyle w:val="Ttulo1"/>
        <w:numPr>
          <w:ilvl w:val="0"/>
          <w:numId w:val="1"/>
        </w:numPr>
      </w:pPr>
      <w:bookmarkStart w:id="1777" w:name="_Toc81499328"/>
      <w:bookmarkStart w:id="1778" w:name="_Toc81659615"/>
      <w:commentRangeStart w:id="1779"/>
      <w:r w:rsidRPr="00791D37">
        <w:lastRenderedPageBreak/>
        <w:t>INTRODUCCIÓN</w:t>
      </w:r>
      <w:commentRangeEnd w:id="1779"/>
      <w:r w:rsidRPr="00791D37">
        <w:rPr>
          <w:rStyle w:val="Refdecomentario"/>
          <w:rFonts w:eastAsiaTheme="minorHAnsi"/>
          <w:color w:val="auto"/>
        </w:rPr>
        <w:commentReference w:id="1779"/>
      </w:r>
      <w:r w:rsidRPr="00791D37">
        <w:t xml:space="preserve"> Y OBJETIVOS DEL TRABAJO</w:t>
      </w:r>
      <w:bookmarkEnd w:id="1777"/>
      <w:bookmarkEnd w:id="1778"/>
    </w:p>
    <w:p w14:paraId="04A80030" w14:textId="77777777" w:rsidR="00DA3B27" w:rsidRPr="00791D37" w:rsidRDefault="00DA3B27" w:rsidP="00791D37"/>
    <w:p w14:paraId="77F86C72" w14:textId="1D52F275" w:rsidR="00DA3B27" w:rsidRPr="00791D37" w:rsidRDefault="0098005E" w:rsidP="00791D37">
      <w:r w:rsidRPr="00791D37">
        <w:t xml:space="preserve">En este proyecto se introduce la tecnología THREAD a la plataforma </w:t>
      </w:r>
      <w:proofErr w:type="spellStart"/>
      <w:r w:rsidRPr="00791D37">
        <w:t>Coockies</w:t>
      </w:r>
      <w:proofErr w:type="spellEnd"/>
      <w:r w:rsidRPr="00791D37">
        <w:t>, dotando a dicha plataforma de una nueva capa Hardware de Comunicaciones. Para esto, se comenzará con una primera analítica y/o exploración de la propia tecnología, analizando sus ventajas e inconvenientes frente a otras tecnologías existentes hoy en día</w:t>
      </w:r>
      <w:r w:rsidR="00D6148E" w:rsidRPr="00791D37">
        <w:t xml:space="preserve">,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proofErr w:type="spellStart"/>
      <w:r w:rsidR="00D6148E" w:rsidRPr="00791D37">
        <w:t>Coockies</w:t>
      </w:r>
      <w:proofErr w:type="spellEnd"/>
      <w:r w:rsidR="00D6148E" w:rsidRPr="00791D37">
        <w:t>. Una vez verificado el Hardware diseñado, se pasará al análisis más en profundidad del protocolo THREAD mediante diferentes pruebas de conectividad, envío de datos y estabilidad.</w:t>
      </w:r>
    </w:p>
    <w:p w14:paraId="1065500C" w14:textId="4C439E04" w:rsidR="00DA3B27" w:rsidRPr="00791D37" w:rsidRDefault="00DA3B27" w:rsidP="00791D37">
      <w:r w:rsidRPr="00791D37">
        <w:t>Los objetivos</w:t>
      </w:r>
      <w:r w:rsidR="00D6148E" w:rsidRPr="00791D37">
        <w:t xml:space="preserve"> más en específico</w:t>
      </w:r>
      <w:r w:rsidRPr="00791D37">
        <w:t xml:space="preserve"> </w:t>
      </w:r>
      <w:commentRangeStart w:id="1780"/>
      <w:r w:rsidRPr="00791D37">
        <w:t>de este proyecto han sido:</w:t>
      </w:r>
      <w:commentRangeEnd w:id="1780"/>
      <w:r w:rsidRPr="00791D37">
        <w:rPr>
          <w:rStyle w:val="Refdecomentario"/>
        </w:rPr>
        <w:commentReference w:id="1780"/>
      </w:r>
    </w:p>
    <w:p w14:paraId="19BC8EF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Manejo de los </w:t>
      </w:r>
      <w:proofErr w:type="spellStart"/>
      <w:r w:rsidRPr="00791D37">
        <w:t>Evaluation</w:t>
      </w:r>
      <w:proofErr w:type="spellEnd"/>
      <w:r w:rsidRPr="00791D37">
        <w:t xml:space="preserve"> Dongles USB (dispositivos KTDG102) de KIRALE, como primera interacción con el protocolo de comandos utilizado, tanto comandos KSH, a través de la herramienta </w:t>
      </w:r>
      <w:proofErr w:type="spellStart"/>
      <w:r w:rsidRPr="00791D37">
        <w:t>KiTools</w:t>
      </w:r>
      <w:proofErr w:type="spellEnd"/>
      <w:r w:rsidRPr="00791D37">
        <w:t>, como comandos KBI, a través de puerto UART con un microcontrolador.</w:t>
      </w:r>
    </w:p>
    <w:p w14:paraId="71C457F7"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p>
    <w:p w14:paraId="146F8336"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Diseño de PCB para integrar el dispositivo KTWM102 a la plataforma de la Cookie.</w:t>
      </w:r>
    </w:p>
    <w:p w14:paraId="1509786D"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Configuración y conectividad del nodo </w:t>
      </w:r>
      <w:proofErr w:type="spellStart"/>
      <w:r w:rsidRPr="00791D37">
        <w:t>Border</w:t>
      </w:r>
      <w:proofErr w:type="spellEnd"/>
      <w:r w:rsidRPr="00791D37">
        <w:t xml:space="preserve"> </w:t>
      </w:r>
      <w:proofErr w:type="spellStart"/>
      <w:r w:rsidRPr="00791D37">
        <w:t>Router</w:t>
      </w:r>
      <w:proofErr w:type="spellEnd"/>
      <w:r w:rsidRPr="00791D37">
        <w:t xml:space="preserve"> a la red externa.</w:t>
      </w:r>
    </w:p>
    <w:p w14:paraId="275D9DDA"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Creación de una red THREAD integrando los nodos Dongle USB junto con el BR.</w:t>
      </w:r>
    </w:p>
    <w:p w14:paraId="4D7D8D22"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 xml:space="preserve">Conectividad entre un nodo de la red THREAD y un punto de la red externa, como un PC, a través del </w:t>
      </w:r>
      <w:proofErr w:type="spellStart"/>
      <w:r w:rsidRPr="00791D37">
        <w:t>Border</w:t>
      </w:r>
      <w:proofErr w:type="spellEnd"/>
      <w:r w:rsidRPr="00791D37">
        <w:t xml:space="preserve"> </w:t>
      </w:r>
      <w:proofErr w:type="spellStart"/>
      <w:r w:rsidRPr="00791D37">
        <w:t>Router</w:t>
      </w:r>
      <w:proofErr w:type="spellEnd"/>
      <w:r w:rsidRPr="00791D37">
        <w:t>.</w:t>
      </w:r>
    </w:p>
    <w:p w14:paraId="649C427E"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Envío de mensajes UDP vía Sockets entre un PC externo y los nodos dentro de la red.</w:t>
      </w:r>
    </w:p>
    <w:p w14:paraId="59AFC040"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t>Validación de la PCB diseñada e integración en la red creada anteriormente.</w:t>
      </w:r>
    </w:p>
    <w:p w14:paraId="466F4758" w14:textId="77777777" w:rsidR="00DA3B27" w:rsidRPr="00791D37" w:rsidRDefault="00DA3B27" w:rsidP="00791D37">
      <w:pPr>
        <w:pStyle w:val="Prrafodelista"/>
        <w:numPr>
          <w:ilvl w:val="0"/>
          <w:numId w:val="2"/>
        </w:numPr>
        <w:rPr>
          <w:rFonts w:eastAsiaTheme="majorEastAsia"/>
          <w:color w:val="2F5496" w:themeColor="accent1" w:themeShade="BF"/>
          <w:sz w:val="36"/>
          <w:szCs w:val="36"/>
        </w:rPr>
      </w:pPr>
      <w:r w:rsidRPr="00791D37">
        <w:br w:type="page"/>
      </w:r>
    </w:p>
    <w:p w14:paraId="3610CA9E" w14:textId="77777777" w:rsidR="00DA3B27" w:rsidRPr="00791D37" w:rsidRDefault="00DA3B27" w:rsidP="00791D37">
      <w:pPr>
        <w:rPr>
          <w:rFonts w:eastAsiaTheme="majorEastAsia"/>
          <w:color w:val="2F5496" w:themeColor="accent1" w:themeShade="BF"/>
          <w:sz w:val="32"/>
          <w:szCs w:val="32"/>
        </w:rPr>
      </w:pPr>
      <w:r w:rsidRPr="00791D37">
        <w:lastRenderedPageBreak/>
        <w:br w:type="page"/>
      </w:r>
    </w:p>
    <w:p w14:paraId="3D39EC76" w14:textId="77777777" w:rsidR="00DA3B27" w:rsidRPr="00791D37" w:rsidRDefault="00DA3B27" w:rsidP="00791D37">
      <w:pPr>
        <w:pStyle w:val="Ttulo1"/>
        <w:numPr>
          <w:ilvl w:val="0"/>
          <w:numId w:val="1"/>
        </w:numPr>
      </w:pPr>
      <w:bookmarkStart w:id="1781" w:name="_Toc81499329"/>
      <w:bookmarkStart w:id="1782" w:name="_Toc81659616"/>
      <w:r w:rsidRPr="00791D37">
        <w:lastRenderedPageBreak/>
        <w:t>ESTADO DEL ARTE</w:t>
      </w:r>
      <w:bookmarkEnd w:id="1781"/>
      <w:bookmarkEnd w:id="1782"/>
    </w:p>
    <w:p w14:paraId="72313545" w14:textId="77777777" w:rsidR="00DA3B27" w:rsidRPr="00791D37" w:rsidRDefault="00DA3B27" w:rsidP="00791D37"/>
    <w:p w14:paraId="64D58011" w14:textId="77777777" w:rsidR="00DA3B27" w:rsidRPr="00791D37" w:rsidRDefault="00DA3B27" w:rsidP="00791D37">
      <w:r w:rsidRPr="00791D37">
        <w:t>En los últimos años, se han ido desarrollando cada vez más las tecnologías para Internet of Things, IoT.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1783" w:name="_Toc81499330"/>
      <w:bookmarkStart w:id="1784" w:name="_Toc81659617"/>
      <w:r w:rsidRPr="00791D37">
        <w:t>INTERNET OF THINGS (IoT)</w:t>
      </w:r>
      <w:bookmarkEnd w:id="1783"/>
      <w:bookmarkEnd w:id="1784"/>
    </w:p>
    <w:p w14:paraId="292F6596" w14:textId="77777777" w:rsidR="00DA3B27" w:rsidRPr="00791D37" w:rsidRDefault="00DA3B27" w:rsidP="00791D37"/>
    <w:p w14:paraId="1A5901E3" w14:textId="6CAABCB6" w:rsidR="00DA3B27" w:rsidRPr="00791D37" w:rsidRDefault="00DA3B27" w:rsidP="00791D37">
      <w:r w:rsidRPr="00791D37">
        <w:t xml:space="preserve">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 A pesar de esto, el 4G ha mejorado algunas de las capacidades de las redes móviles, dando a los dispositivos IoT acceso a Internet. Dentro de la conectividad 4G hay varios tipos de tecnologías como BLE, WiMaxb, LTE, Zigbee, LoRa, NB-IoT, etc.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785" w:name="_Toc81659618"/>
      <w:bookmarkStart w:id="1786"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786"/>
      <w:r w:rsidR="00AD1498" w:rsidRPr="00791D37">
        <w:rPr>
          <w:noProof/>
        </w:rPr>
        <w:t>[2]</w:t>
      </w:r>
      <w:bookmarkEnd w:id="1785"/>
      <w:r w:rsidRPr="00791D37">
        <w:fldChar w:fldCharType="end"/>
      </w:r>
    </w:p>
    <w:p w14:paraId="2F6D54EF" w14:textId="77777777" w:rsidR="00DA3B27" w:rsidRPr="00791D37" w:rsidRDefault="00DA3B27" w:rsidP="00791D37"/>
    <w:p w14:paraId="1060291F" w14:textId="77777777" w:rsidR="00DA3B27" w:rsidRPr="00791D37" w:rsidRDefault="00DA3B27" w:rsidP="00791D37">
      <w:commentRangeStart w:id="1787"/>
      <w:r w:rsidRPr="00791D37">
        <w:t xml:space="preserve">Mientras que IoT ofrece muy buenas oportunidades, sigue siendo un reto pendiente el manejo de todo lo que lleva integración continua del mundo físico. Actualmente hay dos </w:t>
      </w:r>
      <w:proofErr w:type="spellStart"/>
      <w:r w:rsidRPr="00791D37">
        <w:t>APIs</w:t>
      </w:r>
      <w:proofErr w:type="spellEnd"/>
      <w:r w:rsidRPr="00791D37">
        <w:t xml:space="preserve"> para las comunicaciones IoT:</w:t>
      </w:r>
    </w:p>
    <w:p w14:paraId="54164B00" w14:textId="77777777" w:rsidR="00DA3B27" w:rsidRPr="00791D37" w:rsidRDefault="00DA3B27" w:rsidP="00791D37">
      <w:pPr>
        <w:pStyle w:val="Prrafodelista"/>
        <w:numPr>
          <w:ilvl w:val="0"/>
          <w:numId w:val="2"/>
        </w:numPr>
      </w:pPr>
      <w:r w:rsidRPr="00791D37">
        <w:t>REST basado en API.</w:t>
      </w:r>
    </w:p>
    <w:p w14:paraId="76481670" w14:textId="77777777" w:rsidR="00DA3B27" w:rsidRPr="00791D37" w:rsidRDefault="00DA3B27" w:rsidP="00791D37">
      <w:pPr>
        <w:pStyle w:val="Prrafodelista"/>
        <w:numPr>
          <w:ilvl w:val="0"/>
          <w:numId w:val="2"/>
        </w:numPr>
      </w:pPr>
      <w:proofErr w:type="spellStart"/>
      <w:r w:rsidRPr="00791D37">
        <w:t>WebSocket</w:t>
      </w:r>
      <w:proofErr w:type="spellEnd"/>
      <w:r w:rsidRPr="00791D37">
        <w:t xml:space="preserve"> basado en API.</w:t>
      </w:r>
    </w:p>
    <w:p w14:paraId="4691C5EA" w14:textId="77777777" w:rsidR="00DA3B27" w:rsidRPr="00791D37" w:rsidRDefault="00DA3B27" w:rsidP="00791D37"/>
    <w:p w14:paraId="61628C54" w14:textId="77777777" w:rsidR="00DA3B27" w:rsidRPr="00791D37" w:rsidRDefault="00DA3B27" w:rsidP="00791D37">
      <w:r w:rsidRPr="00791D37">
        <w:t>IoT es un término paraguas, que acoge a muchas tecnologías dentro de sí. Las siguientes tecnologías son ejemplos de las que dan paso al desarrollo de IoT:</w:t>
      </w:r>
    </w:p>
    <w:p w14:paraId="1CAE690E" w14:textId="77777777" w:rsidR="00DA3B27" w:rsidRPr="00791D37" w:rsidRDefault="00DA3B27" w:rsidP="00791D37">
      <w:pPr>
        <w:pStyle w:val="Prrafodelista"/>
        <w:numPr>
          <w:ilvl w:val="0"/>
          <w:numId w:val="2"/>
        </w:numPr>
      </w:pPr>
      <w:r w:rsidRPr="00791D37">
        <w:t>Wireless Sensor Networks (WSN).</w:t>
      </w:r>
    </w:p>
    <w:p w14:paraId="6A00FF32" w14:textId="77777777" w:rsidR="00DA3B27" w:rsidRPr="00791D37" w:rsidRDefault="00DA3B27" w:rsidP="00791D37">
      <w:pPr>
        <w:pStyle w:val="Prrafodelista"/>
        <w:numPr>
          <w:ilvl w:val="0"/>
          <w:numId w:val="2"/>
        </w:numPr>
      </w:pPr>
      <w:r w:rsidRPr="00791D37">
        <w:t>Cloud Computing.</w:t>
      </w:r>
    </w:p>
    <w:p w14:paraId="434B1B72" w14:textId="77777777" w:rsidR="00DA3B27" w:rsidRPr="00791D37" w:rsidRDefault="00DA3B27" w:rsidP="00791D37">
      <w:pPr>
        <w:pStyle w:val="Prrafodelista"/>
        <w:numPr>
          <w:ilvl w:val="0"/>
          <w:numId w:val="2"/>
        </w:numPr>
      </w:pPr>
      <w:r w:rsidRPr="00791D37">
        <w:t xml:space="preserve">Big Data </w:t>
      </w:r>
      <w:proofErr w:type="spellStart"/>
      <w:r w:rsidRPr="00791D37">
        <w:t>Analytics</w:t>
      </w:r>
      <w:proofErr w:type="spellEnd"/>
      <w:r w:rsidRPr="00791D37">
        <w:t>.</w:t>
      </w:r>
    </w:p>
    <w:p w14:paraId="3368CF0A" w14:textId="77777777" w:rsidR="00DA3B27" w:rsidRPr="00791D37" w:rsidRDefault="00DA3B27" w:rsidP="00791D37">
      <w:pPr>
        <w:pStyle w:val="Prrafodelista"/>
        <w:numPr>
          <w:ilvl w:val="0"/>
          <w:numId w:val="2"/>
        </w:numPr>
      </w:pPr>
      <w:r w:rsidRPr="00791D37">
        <w:t>Sistemas Embebidos</w:t>
      </w:r>
    </w:p>
    <w:p w14:paraId="56DB7851" w14:textId="77777777" w:rsidR="00DA3B27" w:rsidRPr="00791D37" w:rsidRDefault="00DA3B27" w:rsidP="00791D37">
      <w:pPr>
        <w:pStyle w:val="Prrafodelista"/>
        <w:numPr>
          <w:ilvl w:val="0"/>
          <w:numId w:val="2"/>
        </w:numPr>
      </w:pPr>
      <w:r w:rsidRPr="00791D37">
        <w:t>Arquitectura y Protocolos de Seguridad</w:t>
      </w:r>
    </w:p>
    <w:p w14:paraId="3CA3926B" w14:textId="77777777" w:rsidR="00DA3B27" w:rsidRPr="00791D37" w:rsidRDefault="00DA3B27" w:rsidP="00791D37">
      <w:pPr>
        <w:pStyle w:val="Prrafodelista"/>
        <w:numPr>
          <w:ilvl w:val="0"/>
          <w:numId w:val="2"/>
        </w:numPr>
      </w:pPr>
      <w:r w:rsidRPr="00791D37">
        <w:t>Protocolos de Comunicación</w:t>
      </w:r>
    </w:p>
    <w:p w14:paraId="6A34E849" w14:textId="77777777" w:rsidR="00DA3B27" w:rsidRPr="00791D37" w:rsidRDefault="00DA3B27" w:rsidP="00791D37">
      <w:pPr>
        <w:pStyle w:val="Prrafodelista"/>
        <w:numPr>
          <w:ilvl w:val="0"/>
          <w:numId w:val="2"/>
        </w:numPr>
      </w:pPr>
      <w:r w:rsidRPr="00791D37">
        <w:t>Servicios Web.</w:t>
      </w:r>
    </w:p>
    <w:p w14:paraId="0AC03B6C" w14:textId="77777777" w:rsidR="00DA3B27" w:rsidRPr="00791D37" w:rsidRDefault="00DA3B27" w:rsidP="00791D37">
      <w:pPr>
        <w:pStyle w:val="Prrafodelista"/>
        <w:numPr>
          <w:ilvl w:val="0"/>
          <w:numId w:val="2"/>
        </w:numPr>
      </w:pPr>
      <w:r w:rsidRPr="00791D37">
        <w:t>Internet Móvil</w:t>
      </w:r>
    </w:p>
    <w:p w14:paraId="0BB45E3A" w14:textId="77777777" w:rsidR="00DA3B27" w:rsidRPr="00791D37" w:rsidRDefault="00DA3B27" w:rsidP="00791D37">
      <w:pPr>
        <w:pStyle w:val="Prrafodelista"/>
        <w:numPr>
          <w:ilvl w:val="0"/>
          <w:numId w:val="2"/>
        </w:numPr>
      </w:pPr>
      <w:r w:rsidRPr="00791D37">
        <w:t>Motor de búsqueda semántico.</w:t>
      </w:r>
    </w:p>
    <w:p w14:paraId="218F8F32" w14:textId="77777777" w:rsidR="00DA3B27" w:rsidRPr="00791D37" w:rsidRDefault="00DA3B27" w:rsidP="00791D37"/>
    <w:p w14:paraId="1B752684" w14:textId="77777777" w:rsidR="00DA3B27" w:rsidRPr="00791D37" w:rsidRDefault="00DA3B27" w:rsidP="00791D37">
      <w:r w:rsidRPr="00791D37">
        <w:t xml:space="preserve">Dentro de todas estas tecnologías, las WSN son el corazón de IoT. </w:t>
      </w:r>
      <w:commentRangeStart w:id="1788"/>
      <w:commentRangeEnd w:id="1788"/>
      <w:r w:rsidRPr="00791D37">
        <w:rPr>
          <w:rStyle w:val="Refdecomentario"/>
        </w:rPr>
        <w:commentReference w:id="1788"/>
      </w:r>
    </w:p>
    <w:p w14:paraId="78535604" w14:textId="77777777" w:rsidR="00DA3B27" w:rsidRPr="00791D37" w:rsidRDefault="00DA3B27" w:rsidP="00791D37"/>
    <w:p w14:paraId="3017BCE8" w14:textId="77777777" w:rsidR="00DA3B27" w:rsidRPr="00791D37" w:rsidRDefault="00DA3B27" w:rsidP="00791D37">
      <w:r w:rsidRPr="00791D37">
        <w:t>También existe otra tecnología 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rsidP="00791D37">
            <w:r w:rsidRPr="00791D37">
              <w:t>M2M</w:t>
            </w:r>
          </w:p>
        </w:tc>
        <w:tc>
          <w:tcPr>
            <w:tcW w:w="4530" w:type="dxa"/>
            <w:shd w:val="clear" w:color="auto" w:fill="D9D9D9" w:themeFill="background1" w:themeFillShade="D9"/>
            <w:vAlign w:val="center"/>
          </w:tcPr>
          <w:p w14:paraId="18EFFC8F" w14:textId="77777777" w:rsidR="00DA3B27" w:rsidRPr="00791D37" w:rsidRDefault="00DA3B27" w:rsidP="00791D37">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rsidP="00791D37">
            <w:r w:rsidRPr="00791D37">
              <w:t>Centrada en la capa por debajo de la capa de red.</w:t>
            </w:r>
          </w:p>
        </w:tc>
        <w:tc>
          <w:tcPr>
            <w:tcW w:w="4530" w:type="dxa"/>
            <w:vAlign w:val="center"/>
          </w:tcPr>
          <w:p w14:paraId="38A45CAD" w14:textId="77777777" w:rsidR="00DA3B27" w:rsidRPr="00791D37" w:rsidRDefault="00DA3B27" w:rsidP="00791D37">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rsidP="00791D37">
            <w:proofErr w:type="spellStart"/>
            <w:r w:rsidRPr="00791D37">
              <w:t>Sensado</w:t>
            </w:r>
            <w:proofErr w:type="spellEnd"/>
            <w:r w:rsidRPr="00791D37">
              <w:t xml:space="preserve"> y actuación pueden no estar involucrados.</w:t>
            </w:r>
          </w:p>
        </w:tc>
        <w:tc>
          <w:tcPr>
            <w:tcW w:w="4530" w:type="dxa"/>
            <w:vAlign w:val="center"/>
          </w:tcPr>
          <w:p w14:paraId="38FA091A" w14:textId="77777777" w:rsidR="00DA3B27" w:rsidRPr="00791D37" w:rsidRDefault="00DA3B27" w:rsidP="00791D37">
            <w:proofErr w:type="spellStart"/>
            <w:r w:rsidRPr="00791D37">
              <w:t>Sensado</w:t>
            </w:r>
            <w:proofErr w:type="spellEnd"/>
            <w:r w:rsidRPr="00791D37">
              <w:t xml:space="preserve"> y actuación pueden estar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rsidP="00791D37">
            <w:r w:rsidRPr="00791D37">
              <w:t>Énfasis en hardware.</w:t>
            </w:r>
          </w:p>
        </w:tc>
        <w:tc>
          <w:tcPr>
            <w:tcW w:w="4530" w:type="dxa"/>
            <w:vAlign w:val="center"/>
          </w:tcPr>
          <w:p w14:paraId="6AAF0287" w14:textId="77777777" w:rsidR="00DA3B27" w:rsidRPr="00791D37" w:rsidRDefault="00DA3B27" w:rsidP="00791D37">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rsidP="00791D37">
            <w:r w:rsidRPr="00791D37">
              <w:t>La nube no está involucrada.</w:t>
            </w:r>
          </w:p>
        </w:tc>
        <w:tc>
          <w:tcPr>
            <w:tcW w:w="4530" w:type="dxa"/>
            <w:vAlign w:val="center"/>
          </w:tcPr>
          <w:p w14:paraId="102212C5" w14:textId="77777777" w:rsidR="00DA3B27" w:rsidRPr="00791D37" w:rsidRDefault="00DA3B27" w:rsidP="00791D37">
            <w:r w:rsidRPr="00791D37">
              <w:t xml:space="preserve">La nube </w:t>
            </w:r>
            <w:proofErr w:type="spellStart"/>
            <w:r w:rsidRPr="00791D37">
              <w:t>esta</w:t>
            </w:r>
            <w:proofErr w:type="spellEnd"/>
            <w:r w:rsidRPr="00791D37">
              <w:t xml:space="preserve"> involucrada.</w:t>
            </w:r>
          </w:p>
        </w:tc>
      </w:tr>
    </w:tbl>
    <w:p w14:paraId="7ECE2430" w14:textId="36293B7A" w:rsidR="00DA3B27" w:rsidRPr="00791D37" w:rsidRDefault="00DA3B27" w:rsidP="006242EF">
      <w:pPr>
        <w:pStyle w:val="TDC3"/>
        <w:rPr>
          <w:rFonts w:eastAsiaTheme="minorHAnsi"/>
        </w:rPr>
      </w:pPr>
      <w:bookmarkStart w:id="1789" w:name="_Toc81659760"/>
      <w:bookmarkStart w:id="1790" w:name="_Toc81499562"/>
      <w:r w:rsidRPr="00791D37">
        <w:rPr>
          <w:rFonts w:eastAsiaTheme="minorHAnsi"/>
        </w:rPr>
        <w:t xml:space="preserve">Tabla </w:t>
      </w:r>
      <w:r w:rsidR="006242EF">
        <w:rPr>
          <w:rFonts w:eastAsiaTheme="minorHAnsi"/>
        </w:rPr>
        <w:fldChar w:fldCharType="begin"/>
      </w:r>
      <w:r w:rsidR="006242EF">
        <w:rPr>
          <w:rFonts w:eastAsiaTheme="minorHAnsi"/>
        </w:rPr>
        <w:instrText xml:space="preserve"> SEQ Tabla \* ARABIC </w:instrText>
      </w:r>
      <w:r w:rsidR="006242EF">
        <w:rPr>
          <w:rFonts w:eastAsiaTheme="minorHAnsi"/>
        </w:rPr>
        <w:fldChar w:fldCharType="separate"/>
      </w:r>
      <w:r w:rsidR="003E5AE5">
        <w:rPr>
          <w:rFonts w:eastAsiaTheme="minorHAnsi"/>
          <w:noProof/>
        </w:rPr>
        <w:t>2</w:t>
      </w:r>
      <w:r w:rsidR="006242EF">
        <w:rPr>
          <w:rFonts w:eastAsiaTheme="minorHAnsi"/>
        </w:rPr>
        <w:fldChar w:fldCharType="end"/>
      </w:r>
      <w:r w:rsidRPr="00791D37">
        <w:rPr>
          <w:rFonts w:eastAsiaTheme="minorHAnsi"/>
        </w:rPr>
        <w:t xml:space="preserve"> Diferencias M2M – IoT </w:t>
      </w:r>
      <w:r w:rsidRPr="00791D37">
        <w:rPr>
          <w:rFonts w:eastAsiaTheme="minorHAnsi"/>
        </w:rPr>
        <w:fldChar w:fldCharType="begin" w:fldLock="1"/>
      </w:r>
      <w:r w:rsidR="00AD1498" w:rsidRPr="00791D37">
        <w:rPr>
          <w:rFonts w:eastAsiaTheme="minorHAnsi"/>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rPr>
          <w:rFonts w:eastAsiaTheme="minorHAnsi"/>
        </w:rPr>
        <w:fldChar w:fldCharType="separate"/>
      </w:r>
      <w:bookmarkEnd w:id="1790"/>
      <w:r w:rsidR="00AD1498" w:rsidRPr="00791D37">
        <w:rPr>
          <w:rFonts w:eastAsiaTheme="minorHAnsi"/>
          <w:noProof/>
        </w:rPr>
        <w:t>[2]</w:t>
      </w:r>
      <w:bookmarkEnd w:id="1789"/>
      <w:r w:rsidRPr="00791D37">
        <w:rPr>
          <w:rFonts w:eastAsiaTheme="minorHAnsi"/>
        </w:rPr>
        <w:fldChar w:fldCharType="end"/>
      </w:r>
    </w:p>
    <w:p w14:paraId="454F50A7" w14:textId="77777777" w:rsidR="00DA3B27" w:rsidRPr="00791D37" w:rsidRDefault="00DA3B27" w:rsidP="00791D37"/>
    <w:p w14:paraId="0ED60364" w14:textId="77777777" w:rsidR="00DA3B27" w:rsidRPr="00791D37" w:rsidRDefault="00DA3B27" w:rsidP="00791D3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commentRangeEnd w:id="1787"/>
      <w:r w:rsidRPr="00791D37">
        <w:rPr>
          <w:rStyle w:val="Refdecomentario"/>
        </w:rPr>
        <w:commentReference w:id="1787"/>
      </w:r>
    </w:p>
    <w:p w14:paraId="26184BDE" w14:textId="77777777" w:rsidR="00DA3B27" w:rsidRPr="00791D37" w:rsidRDefault="00DA3B27" w:rsidP="00791D37"/>
    <w:p w14:paraId="0D233EC5" w14:textId="446414AC" w:rsidR="00DA3B27" w:rsidRPr="00791D37" w:rsidRDefault="005B42F0" w:rsidP="00791D37">
      <w:pPr>
        <w:pStyle w:val="Ttulo3"/>
      </w:pPr>
      <w:bookmarkStart w:id="1791" w:name="_Toc81659619"/>
      <w:bookmarkStart w:id="1792"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792"/>
      <w:r w:rsidR="00AD1498" w:rsidRPr="00791D37">
        <w:rPr>
          <w:noProof/>
        </w:rPr>
        <w:t>[2]</w:t>
      </w:r>
      <w:bookmarkEnd w:id="1791"/>
      <w:r w:rsidR="00DA3B27" w:rsidRPr="00791D37">
        <w:fldChar w:fldCharType="end"/>
      </w:r>
    </w:p>
    <w:p w14:paraId="1C2BCB1C" w14:textId="77777777" w:rsidR="00DA3B27" w:rsidRPr="00791D37" w:rsidRDefault="00DA3B27" w:rsidP="00791D37"/>
    <w:p w14:paraId="571BA5D8" w14:textId="77777777" w:rsidR="00DA3B27" w:rsidRPr="00791D37" w:rsidRDefault="00DA3B27" w:rsidP="00791D37">
      <w:r w:rsidRPr="00791D37">
        <w:t>Los principales componentes funcionales 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793" w:name="_Toc81499333"/>
      <w:bookmarkStart w:id="1794" w:name="_Toc81659620"/>
      <w:r w:rsidRPr="00791D37">
        <w:t>DISPOSITIVO</w:t>
      </w:r>
      <w:bookmarkEnd w:id="1793"/>
      <w:bookmarkEnd w:id="1794"/>
    </w:p>
    <w:p w14:paraId="63BF1156" w14:textId="77777777" w:rsidR="00DA3B27" w:rsidRPr="00791D37" w:rsidRDefault="00DA3B27" w:rsidP="00791D37"/>
    <w:p w14:paraId="3408F506" w14:textId="47E7C536" w:rsidR="00DA3B27" w:rsidRPr="00791D37" w:rsidRDefault="00DA3B27" w:rsidP="00791D37">
      <w:commentRangeStart w:id="1795"/>
      <w:del w:id="1796" w:author="JORGE CONTRERAS ORTIZ" w:date="2021-09-04T09:29:00Z">
        <w:r w:rsidRPr="00791D37" w:rsidDel="005B42F0">
          <w:delText xml:space="preserve">Los </w:delText>
        </w:r>
      </w:del>
      <w:ins w:id="1797" w:author="JORGE CONTRERAS ORTIZ" w:date="2021-09-04T09:29:00Z">
        <w:r w:rsidR="005B42F0">
          <w:t>Cada</w:t>
        </w:r>
        <w:r w:rsidR="005B42F0" w:rsidRPr="00791D37">
          <w:t xml:space="preserve"> </w:t>
        </w:r>
      </w:ins>
      <w:r w:rsidRPr="00791D37">
        <w:t>dispositivo</w:t>
      </w:r>
      <w:del w:id="1798" w:author="JORGE CONTRERAS ORTIZ" w:date="2021-09-04T09:29:00Z">
        <w:r w:rsidRPr="00791D37" w:rsidDel="005B42F0">
          <w:delText>s</w:delText>
        </w:r>
      </w:del>
      <w:r w:rsidRPr="00791D37">
        <w:t xml:space="preserve"> IoT </w:t>
      </w:r>
      <w:del w:id="1799" w:author="JORGE CONTRERAS ORTIZ" w:date="2021-09-04T09:29:00Z">
        <w:r w:rsidRPr="00791D37" w:rsidDel="005B42F0">
          <w:delText>tienen identidades únicas</w:delText>
        </w:r>
      </w:del>
      <w:ins w:id="1800" w:author="JORGE CONTRERAS ORTIZ" w:date="2021-09-04T09:29:00Z">
        <w:r w:rsidR="005B42F0">
          <w:t>tiene una identidad única que lo hace distinguible respecto al resto</w:t>
        </w:r>
      </w:ins>
      <w:r w:rsidRPr="00791D37">
        <w:t>. Es un dispositivo</w:t>
      </w:r>
      <w:ins w:id="1801" w:author="JORGE CONTRERAS ORTIZ" w:date="2021-09-04T09:31:00Z">
        <w:r w:rsidR="005B42F0">
          <w:t xml:space="preserve"> </w:t>
        </w:r>
      </w:ins>
      <w:del w:id="1802" w:author="JORGE CONTRERAS ORTIZ" w:date="2021-09-04T09:31:00Z">
        <w:r w:rsidRPr="00791D37" w:rsidDel="005B42F0">
          <w:delText xml:space="preserve"> </w:delText>
        </w:r>
      </w:del>
      <w:del w:id="1803" w:author="JORGE CONTRERAS ORTIZ" w:date="2021-09-04T09:30:00Z">
        <w:r w:rsidRPr="00791D37" w:rsidDel="005B42F0">
          <w:delText xml:space="preserve">físico </w:delText>
        </w:r>
      </w:del>
      <w:r w:rsidRPr="00791D37">
        <w:t xml:space="preserve">que está </w:t>
      </w:r>
      <w:del w:id="1804" w:author="JORGE CONTRERAS ORTIZ" w:date="2021-09-04T09:30:00Z">
        <w:r w:rsidRPr="00791D37" w:rsidDel="005B42F0">
          <w:delText xml:space="preserve">embebido </w:delText>
        </w:r>
      </w:del>
      <w:ins w:id="1805" w:author="JORGE CONTRERAS ORTIZ" w:date="2021-09-04T09:30:00Z">
        <w:r w:rsidR="005B42F0">
          <w:t>implementado</w:t>
        </w:r>
        <w:r w:rsidR="005B42F0" w:rsidRPr="00791D37">
          <w:t xml:space="preserve"> </w:t>
        </w:r>
      </w:ins>
      <w:del w:id="1806" w:author="JORGE CONTRERAS ORTIZ" w:date="2021-09-04T09:31:00Z">
        <w:r w:rsidRPr="00791D37" w:rsidDel="005B42F0">
          <w:delText>con sensores, actuadores, electrónica, software,</w:delText>
        </w:r>
      </w:del>
      <w:ins w:id="1807" w:author="JORGE CONTRERAS ORTIZ" w:date="2021-09-04T09:31:00Z">
        <w:r w:rsidR="005B42F0">
          <w:t>con sistemas hardware y software a</w:t>
        </w:r>
      </w:ins>
      <w:r w:rsidRPr="00791D37">
        <w:t xml:space="preserve"> una red de conectividad con otros objetos con los que intercambiar datos. Se realizan tareas como sensorizado, actuación y monitorización de manera remota. </w:t>
      </w:r>
      <w:del w:id="1808"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77777777" w:rsidR="00DA3B27" w:rsidRPr="00791D37" w:rsidRDefault="00DA3B27" w:rsidP="00791D37">
      <w:r w:rsidRPr="00791D37">
        <w:lastRenderedPageBreak/>
        <w:t xml:space="preserve">Los dispositivos restringidos son pequeños, al igual que sus capacidades de cómputo, memoria y otras características. Estos pequeños dispositivos restringidos necesitan de un dispositivo que haga de </w:t>
      </w:r>
      <w:proofErr w:type="spellStart"/>
      <w:r w:rsidRPr="00791D37">
        <w:t>Gateaway</w:t>
      </w:r>
      <w:proofErr w:type="spellEnd"/>
      <w:r w:rsidRPr="00791D37">
        <w:t xml:space="preserve"> para poder conectarse a la plataforma de la nube.</w:t>
      </w:r>
    </w:p>
    <w:p w14:paraId="38793C66" w14:textId="77777777" w:rsidR="00DA3B27" w:rsidRPr="00791D37" w:rsidRDefault="00DA3B27" w:rsidP="00791D37">
      <w:r w:rsidRPr="00791D37">
        <w:t xml:space="preserve">Los dispositivos estándar son similares a pequeños ordenadores y dirigen los datos directamente a la nube de la red sin necesidad de un </w:t>
      </w:r>
      <w:proofErr w:type="spellStart"/>
      <w:r w:rsidRPr="00791D37">
        <w:t>Gateaway</w:t>
      </w:r>
      <w:proofErr w:type="spellEnd"/>
      <w:r w:rsidRPr="00791D37">
        <w:t>.</w:t>
      </w:r>
    </w:p>
    <w:p w14:paraId="1E0EF39E" w14:textId="77777777" w:rsidR="00DA3B27" w:rsidRPr="00791D37" w:rsidRDefault="00DA3B27" w:rsidP="00791D37"/>
    <w:p w14:paraId="3EA4B0B7" w14:textId="77777777" w:rsidR="00DA3B27" w:rsidRPr="00791D37" w:rsidRDefault="00DA3B27" w:rsidP="00FE1EC4">
      <w:pPr>
        <w:pStyle w:val="Ttulo4"/>
      </w:pPr>
      <w:bookmarkStart w:id="1809" w:name="_Toc81499334"/>
      <w:bookmarkStart w:id="1810" w:name="_Toc81659621"/>
      <w:r w:rsidRPr="00791D37">
        <w:t>Red Local</w:t>
      </w:r>
      <w:bookmarkEnd w:id="1809"/>
      <w:bookmarkEnd w:id="1810"/>
    </w:p>
    <w:p w14:paraId="4F1C3EC9" w14:textId="77777777" w:rsidR="00DA3B27" w:rsidRPr="00791D37" w:rsidRDefault="00DA3B27" w:rsidP="00791D37"/>
    <w:p w14:paraId="09A18ADA" w14:textId="77777777" w:rsidR="00DA3B27" w:rsidRPr="00791D37" w:rsidRDefault="00DA3B27" w:rsidP="00791D37">
      <w:r w:rsidRPr="00791D37">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rsidRPr="00791D37">
        <w:t>routers</w:t>
      </w:r>
      <w:proofErr w:type="spellEnd"/>
      <w:r w:rsidRPr="00791D37">
        <w:t xml:space="preserve">, puentes, LAN, WAN y MAN. Esta conectividad de las redes para los sensores se puede utilizar cualquiera de las tecnologías disponibles como el </w:t>
      </w:r>
      <w:proofErr w:type="spellStart"/>
      <w:r w:rsidRPr="00791D37">
        <w:t>Wi</w:t>
      </w:r>
      <w:proofErr w:type="spellEnd"/>
      <w:r w:rsidRPr="00791D37">
        <w:t>-Fi, LTE, etc. Para la generación de esta red 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77777777" w:rsidR="00DA3B27" w:rsidRPr="00791D37" w:rsidRDefault="00DA3B27" w:rsidP="00791D37">
      <w:pPr>
        <w:pStyle w:val="Prrafodelista"/>
        <w:numPr>
          <w:ilvl w:val="0"/>
          <w:numId w:val="2"/>
        </w:numPr>
      </w:pPr>
      <w:r w:rsidRPr="00791D37">
        <w:t>Despliegue IPV6</w:t>
      </w:r>
    </w:p>
    <w:p w14:paraId="053DFF5A" w14:textId="77777777" w:rsidR="00DA3B27" w:rsidRPr="00791D37" w:rsidRDefault="00DA3B27" w:rsidP="00791D37"/>
    <w:p w14:paraId="3679C7B5" w14:textId="77777777" w:rsidR="00DA3B27" w:rsidRPr="00791D37" w:rsidRDefault="00DA3B27" w:rsidP="00FE1EC4">
      <w:pPr>
        <w:pStyle w:val="Ttulo4"/>
      </w:pPr>
      <w:bookmarkStart w:id="1811" w:name="_Toc81499335"/>
      <w:bookmarkStart w:id="1812" w:name="_Toc81659622"/>
      <w:r w:rsidRPr="00791D37">
        <w:t>Internet</w:t>
      </w:r>
      <w:bookmarkEnd w:id="1811"/>
      <w:bookmarkEnd w:id="1812"/>
    </w:p>
    <w:p w14:paraId="78EF4471" w14:textId="77777777" w:rsidR="00DA3B27" w:rsidRPr="00791D37" w:rsidRDefault="00DA3B27" w:rsidP="00791D37"/>
    <w:p w14:paraId="431FB22A" w14:textId="789931CA" w:rsidR="00DA3B27" w:rsidRPr="00791D37" w:rsidRDefault="00DA3B27" w:rsidP="00791D37">
      <w:r w:rsidRPr="00791D37">
        <w:t xml:space="preserve">El Internet es el sistema de redes de ordenadores interconectados globalmente usando el protocolo de internet para unir los diferentes dispositivos. Internet da la posibilidad de nuevos servicios, acelerando y permitiendo nuevas zonas de interacción con mensajes instantáneos y social </w:t>
      </w:r>
      <w:proofErr w:type="spellStart"/>
      <w:r w:rsidRPr="00791D37">
        <w:t>networking</w:t>
      </w:r>
      <w:proofErr w:type="spellEnd"/>
      <w:r w:rsidRPr="00791D37">
        <w:t>, entre otros.</w:t>
      </w:r>
      <w:commentRangeEnd w:id="1795"/>
      <w:r w:rsidRPr="00791D37">
        <w:rPr>
          <w:rStyle w:val="Refdecomentario"/>
        </w:rPr>
        <w:commentReference w:id="1795"/>
      </w:r>
    </w:p>
    <w:p w14:paraId="3202C80E" w14:textId="77777777" w:rsidR="00DA3B27" w:rsidRPr="00791D37" w:rsidRDefault="00DA3B27" w:rsidP="00791D37"/>
    <w:p w14:paraId="2FC18FE9" w14:textId="77777777" w:rsidR="00DA3B27" w:rsidRPr="00791D37" w:rsidRDefault="00DA3B27" w:rsidP="00FE1EC4">
      <w:pPr>
        <w:pStyle w:val="Ttulo4"/>
      </w:pPr>
      <w:bookmarkStart w:id="1813" w:name="_Toc81499336"/>
      <w:bookmarkStart w:id="1814" w:name="_Toc81659623"/>
      <w:r w:rsidRPr="00791D37">
        <w:t>Servicios Backend</w:t>
      </w:r>
      <w:bookmarkEnd w:id="1813"/>
      <w:bookmarkEnd w:id="1814"/>
    </w:p>
    <w:p w14:paraId="2FBABAC8" w14:textId="77777777" w:rsidR="00DA3B27" w:rsidRPr="00791D37" w:rsidRDefault="00DA3B27" w:rsidP="00791D37"/>
    <w:p w14:paraId="299C5C08" w14:textId="77777777" w:rsidR="00DA3B27" w:rsidRPr="00791D37" w:rsidRDefault="00DA3B27" w:rsidP="00791D37">
      <w:r w:rsidRPr="00791D37">
        <w:t>Los servicios principales que se ofrecen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77777777" w:rsidR="00DA3B27" w:rsidRPr="00791D37" w:rsidRDefault="00DA3B27" w:rsidP="00791D37">
      <w:pPr>
        <w:pStyle w:val="Prrafodelista"/>
        <w:numPr>
          <w:ilvl w:val="0"/>
          <w:numId w:val="2"/>
        </w:numPr>
      </w:pPr>
      <w:r w:rsidRPr="00791D37">
        <w:t>Servicios de búsqueda de datos.</w:t>
      </w:r>
    </w:p>
    <w:p w14:paraId="5520BA26" w14:textId="77777777" w:rsidR="00DA3B27" w:rsidRPr="00791D37" w:rsidRDefault="00DA3B27" w:rsidP="00791D37">
      <w:r w:rsidRPr="00791D37">
        <w: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t>
      </w:r>
    </w:p>
    <w:p w14:paraId="63923731" w14:textId="77777777" w:rsidR="00DA3B27" w:rsidRPr="00791D37" w:rsidRDefault="00DA3B27" w:rsidP="00791D37">
      <w:r w:rsidRPr="00791D37">
        <w:t>Una vez se recolectan los datos con el producto, se envían a la nube, donde se guardarán en servidores que permitirán al usuario computarlos.</w:t>
      </w:r>
    </w:p>
    <w:p w14:paraId="7B5C4883" w14:textId="77777777" w:rsidR="00DA3B27" w:rsidRPr="00791D37" w:rsidRDefault="00DA3B27" w:rsidP="00791D37"/>
    <w:p w14:paraId="1E56B125" w14:textId="77777777" w:rsidR="00DA3B27" w:rsidRPr="00791D37" w:rsidRDefault="00DA3B27" w:rsidP="00791D37"/>
    <w:p w14:paraId="7ED68D1D" w14:textId="77777777" w:rsidR="00DA3B27" w:rsidRPr="00791D37" w:rsidRDefault="00DA3B27" w:rsidP="00FE1EC4">
      <w:pPr>
        <w:pStyle w:val="Ttulo4"/>
      </w:pPr>
      <w:bookmarkStart w:id="1815" w:name="_Toc81499337"/>
      <w:bookmarkStart w:id="1816" w:name="_Toc81659624"/>
      <w:r w:rsidRPr="00791D37">
        <w:lastRenderedPageBreak/>
        <w:t>Aplicaciones</w:t>
      </w:r>
      <w:bookmarkEnd w:id="1815"/>
      <w:bookmarkEnd w:id="1816"/>
    </w:p>
    <w:p w14:paraId="07F085FA" w14:textId="77777777" w:rsidR="00DA3B27" w:rsidRPr="00791D37" w:rsidRDefault="00DA3B27" w:rsidP="00791D37"/>
    <w:p w14:paraId="315085CA" w14:textId="77777777" w:rsidR="00DA3B27" w:rsidRPr="00791D37" w:rsidRDefault="00DA3B27" w:rsidP="00791D37">
      <w:r w:rsidRPr="00791D37">
        <w:t>Las principales aplicaciones para IoT son:</w:t>
      </w:r>
    </w:p>
    <w:p w14:paraId="7929522C" w14:textId="77777777" w:rsidR="00DA3B27" w:rsidRPr="00791D37" w:rsidRDefault="00DA3B27" w:rsidP="00791D37">
      <w:pPr>
        <w:pStyle w:val="Prrafodelista"/>
        <w:numPr>
          <w:ilvl w:val="0"/>
          <w:numId w:val="2"/>
        </w:numPr>
      </w:pPr>
      <w:r w:rsidRPr="00791D37">
        <w:t>Smart Home</w:t>
      </w:r>
    </w:p>
    <w:p w14:paraId="4142603D" w14:textId="77777777" w:rsidR="00DA3B27" w:rsidRPr="00791D37" w:rsidRDefault="00DA3B27" w:rsidP="00791D37">
      <w:pPr>
        <w:pStyle w:val="Prrafodelista"/>
        <w:numPr>
          <w:ilvl w:val="0"/>
          <w:numId w:val="2"/>
        </w:numPr>
      </w:pPr>
      <w:r w:rsidRPr="00791D37">
        <w:t>Accesorios</w:t>
      </w:r>
    </w:p>
    <w:p w14:paraId="2A72E08C" w14:textId="77777777" w:rsidR="00DA3B27" w:rsidRPr="00791D37" w:rsidRDefault="00DA3B27" w:rsidP="00791D37">
      <w:pPr>
        <w:pStyle w:val="Prrafodelista"/>
        <w:numPr>
          <w:ilvl w:val="0"/>
          <w:numId w:val="2"/>
        </w:numPr>
      </w:pPr>
      <w:r w:rsidRPr="00791D37">
        <w:t>Coches conectados</w:t>
      </w:r>
    </w:p>
    <w:p w14:paraId="141D3347" w14:textId="77777777" w:rsidR="00DA3B27" w:rsidRPr="00791D37" w:rsidRDefault="00DA3B27" w:rsidP="00791D37">
      <w:pPr>
        <w:pStyle w:val="Prrafodelista"/>
        <w:numPr>
          <w:ilvl w:val="0"/>
          <w:numId w:val="2"/>
        </w:numPr>
      </w:pPr>
      <w:r w:rsidRPr="00791D37">
        <w:t>Smart Cities</w:t>
      </w:r>
    </w:p>
    <w:p w14:paraId="3F44EB28" w14:textId="77777777" w:rsidR="00DA3B27" w:rsidRPr="00791D37" w:rsidRDefault="00DA3B27" w:rsidP="00791D37">
      <w:pPr>
        <w:pStyle w:val="Prrafodelista"/>
        <w:numPr>
          <w:ilvl w:val="0"/>
          <w:numId w:val="2"/>
        </w:numPr>
      </w:pPr>
      <w:r w:rsidRPr="00791D37">
        <w:t>IoT en la Agricultura</w:t>
      </w:r>
    </w:p>
    <w:p w14:paraId="51FE387E" w14:textId="77777777" w:rsidR="00DA3B27" w:rsidRPr="00791D37" w:rsidRDefault="00DA3B27" w:rsidP="00791D37"/>
    <w:p w14:paraId="20CA273F" w14:textId="1EC37655" w:rsidR="00DA3B27" w:rsidRPr="00791D37" w:rsidRDefault="00B83329" w:rsidP="00791D37">
      <w:pPr>
        <w:pStyle w:val="Ttulo3"/>
      </w:pPr>
      <w:bookmarkStart w:id="1817" w:name="_Toc81499338"/>
      <w:bookmarkStart w:id="1818" w:name="_Toc81659625"/>
      <w:r w:rsidRPr="00791D37">
        <w:t>SENSORES</w:t>
      </w:r>
      <w:bookmarkEnd w:id="1817"/>
      <w:bookmarkEnd w:id="1818"/>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77777777" w:rsidR="00DA3B27" w:rsidRPr="00791D37" w:rsidRDefault="00DA3B27" w:rsidP="00791D37">
      <w:pPr>
        <w:pStyle w:val="Prrafodelista"/>
        <w:numPr>
          <w:ilvl w:val="0"/>
          <w:numId w:val="4"/>
        </w:numPr>
        <w:rPr>
          <w:b/>
          <w:bCs/>
        </w:rPr>
      </w:pPr>
      <w:r w:rsidRPr="00791D37">
        <w:rPr>
          <w:b/>
          <w:bCs/>
        </w:rPr>
        <w:t xml:space="preserve">Sensores Analógicos: </w:t>
      </w:r>
      <w:r w:rsidRPr="00791D37">
        <w:t>Estos sensores generan una señal continua de salida. Sensores de este tipo son como los acelerómetros, sensor de presión, de sonido, de temperatura, etc. Sensores que captan cantidades analógicas y que son continuas en la naturaleza.</w:t>
      </w:r>
    </w:p>
    <w:p w14:paraId="6935E2D6" w14:textId="77777777" w:rsidR="00DA3B27" w:rsidRPr="00791D37" w:rsidRDefault="00DA3B27" w:rsidP="00791D37"/>
    <w:p w14:paraId="534C2B0B" w14:textId="77777777" w:rsidR="00DA3B27" w:rsidRPr="00791D37" w:rsidRDefault="00DA3B27" w:rsidP="00791D37">
      <w:pPr>
        <w:pStyle w:val="Prrafodelista"/>
        <w:numPr>
          <w:ilvl w:val="0"/>
          <w:numId w:val="4"/>
        </w:numPr>
        <w:rPr>
          <w:b/>
          <w:bCs/>
        </w:rPr>
      </w:pPr>
      <w:r w:rsidRPr="00791D37">
        <w:rPr>
          <w:b/>
          <w:bCs/>
        </w:rPr>
        <w:t xml:space="preserve">Sensores Digitales: </w:t>
      </w:r>
      <w:r w:rsidRPr="00791D37">
        <w:t>Son usados para medidas analíticas generalmente. Producen una salida binaria, un “1” lógico o un “0” lógico, son valores discretos que pueden ser un solo “bit” (transmisión serie) o un conjunto de bits formando un único “byte” de salida (transmisión paralela).</w:t>
      </w:r>
    </w:p>
    <w:p w14:paraId="2C1C3624" w14:textId="77777777"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77777777" w:rsidR="00DA3B27" w:rsidRPr="00791D37" w:rsidRDefault="00DA3B27" w:rsidP="00791D37">
      <w:pPr>
        <w:pStyle w:val="Prrafodelista"/>
        <w:numPr>
          <w:ilvl w:val="0"/>
          <w:numId w:val="5"/>
        </w:numPr>
        <w:rPr>
          <w:b/>
          <w:bCs/>
        </w:rPr>
      </w:pPr>
      <w:r w:rsidRPr="00791D37">
        <w:rPr>
          <w:b/>
          <w:bCs/>
        </w:rPr>
        <w:t xml:space="preserve">Sensores escalares: </w:t>
      </w:r>
      <w:r w:rsidRPr="00791D37">
        <w:t>La señal de salida generada por el sensor, o el voltaje, es proporcional a la magnitud que se está midiendo. Mediciones físicas como temperatura, presión, etc., son magnitudes escalares cuyo valor es suficiente información. Dichas mediciones también variarán respondiendo proporcionalmente a los cambios en la medida realizada.</w:t>
      </w:r>
    </w:p>
    <w:p w14:paraId="61E164E4" w14:textId="77777777" w:rsidR="00DA3B27" w:rsidRPr="00791D37" w:rsidRDefault="00DA3B27" w:rsidP="00791D37"/>
    <w:p w14:paraId="1EE874D8" w14:textId="77777777" w:rsidR="00DA3B27" w:rsidRPr="00791D37" w:rsidRDefault="00DA3B27" w:rsidP="00791D37">
      <w:pPr>
        <w:pStyle w:val="Prrafodelista"/>
        <w:numPr>
          <w:ilvl w:val="0"/>
          <w:numId w:val="5"/>
        </w:numPr>
      </w:pPr>
      <w:r w:rsidRPr="00791D37">
        <w:rPr>
          <w:b/>
          <w:bCs/>
        </w:rPr>
        <w:t xml:space="preserve">Sensores vectoriales: </w:t>
      </w:r>
      <w:r w:rsidRPr="00791D37">
        <w:t>Se produce una señal de salida, o voltaje, proporcionales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1819" w:name="_Toc81659626"/>
      <w:bookmarkStart w:id="1820"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1820"/>
      <w:r w:rsidR="00AD1498" w:rsidRPr="00791D37">
        <w:rPr>
          <w:noProof/>
        </w:rPr>
        <w:t>[3]</w:t>
      </w:r>
      <w:bookmarkEnd w:id="1819"/>
      <w:r w:rsidR="00DA3B27" w:rsidRPr="00791D37">
        <w:fldChar w:fldCharType="end"/>
      </w:r>
    </w:p>
    <w:p w14:paraId="06CDD20D" w14:textId="77777777" w:rsidR="00DA3B27" w:rsidRPr="00791D37" w:rsidRDefault="00DA3B27" w:rsidP="00791D37"/>
    <w:p w14:paraId="20FFE423" w14:textId="77777777" w:rsidR="00DA3B27" w:rsidRPr="00791D37" w:rsidRDefault="00DA3B27" w:rsidP="00791D37">
      <w:r w:rsidRPr="00791D37">
        <w:lastRenderedPageBreak/>
        <w:t xml:space="preserve">La arquitectura de las tecnologías IoT es una arquitectura orientada al servicio (SOA por sus siglas en inglés). A continuación, se explicará una arquitectura SOA de cuatro capas, la </w:t>
      </w:r>
      <w:proofErr w:type="spellStart"/>
      <w:r w:rsidRPr="00791D37">
        <w:t>cuál</w:t>
      </w:r>
      <w:proofErr w:type="spellEnd"/>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77777777" w:rsidR="00DA3B27" w:rsidRPr="00791D37" w:rsidRDefault="00DA3B27" w:rsidP="00FE1EC4">
      <w:pPr>
        <w:pStyle w:val="Ttulo4"/>
      </w:pPr>
      <w:bookmarkStart w:id="1821" w:name="_Toc81499340"/>
      <w:bookmarkStart w:id="1822" w:name="_Toc81659627"/>
      <w:r w:rsidRPr="00791D37">
        <w:t>Capa de Sensorizado</w:t>
      </w:r>
      <w:bookmarkEnd w:id="1821"/>
      <w:bookmarkEnd w:id="1822"/>
    </w:p>
    <w:p w14:paraId="47A47AED" w14:textId="77777777" w:rsidR="00DA3B27" w:rsidRPr="00791D37" w:rsidRDefault="00DA3B27" w:rsidP="00791D37"/>
    <w:p w14:paraId="0C0CB449" w14:textId="77777777" w:rsidR="00DA3B27" w:rsidRPr="00791D37" w:rsidRDefault="00DA3B27" w:rsidP="00791D37">
      <w:r w:rsidRPr="00791D37">
        <w:t>IoT puede considerarse una red física globalmente interconectada, en la cual, las cosas pueden ser conectadas o ser controladas remotamente. 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7777777" w:rsidR="00DA3B27" w:rsidRPr="00791D37" w:rsidRDefault="00DA3B27" w:rsidP="00FE1EC4">
      <w:pPr>
        <w:pStyle w:val="Ttulo4"/>
      </w:pPr>
      <w:bookmarkStart w:id="1823" w:name="_Toc81499341"/>
      <w:bookmarkStart w:id="1824" w:name="_Toc81659628"/>
      <w:r w:rsidRPr="00791D37">
        <w:t>Capa de Red</w:t>
      </w:r>
      <w:bookmarkEnd w:id="1823"/>
      <w:bookmarkEnd w:id="1824"/>
    </w:p>
    <w:p w14:paraId="7DFA570B" w14:textId="77777777" w:rsidR="00DA3B27" w:rsidRPr="00791D37" w:rsidRDefault="00DA3B27" w:rsidP="00791D37"/>
    <w:p w14:paraId="07EA4D0A" w14:textId="77777777" w:rsidR="00DA3B27" w:rsidRPr="00791D37" w:rsidRDefault="00DA3B27" w:rsidP="00791D37">
      <w:r w:rsidRPr="00791D37">
        <w:t>La función de esta capa es la de conectar todo entre sí y permitir el envío de información entre dispositivos. Además, es capaz de añadir información sobre las infraestructuras IT existentes. En la arquitectura SOA de IoT, los servicios, aportados por los dispositivos, son desplegados en redes heterogéneas y los dispositivos relacionados se introducen en el servicio de Internet.</w:t>
      </w:r>
    </w:p>
    <w:p w14:paraId="429A3ED7" w14:textId="77777777" w:rsidR="00DA3B27" w:rsidRPr="00791D37" w:rsidRDefault="00DA3B27" w:rsidP="00791D37">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requerimientos de los usuarios y/o aplicaciones. Por otro lado, es importante que se automatice el encontrar y mapear los dispositivos o “cosas” para una dinámica red cambiante. Estos dispositivos necesitan que se les asigne un rol automáticamente, para desplegar, manejar y organizar (scheduling) comportamientos de los dispositivos y ser capaces de cambiar de rol en cualquier momento según necesite. Esto habilita a los dispositivos para colaborar en la realización de las distintas tareas. 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77777777" w:rsidR="00DA3B27" w:rsidRPr="00791D37" w:rsidRDefault="00DA3B27" w:rsidP="00FE1EC4">
      <w:pPr>
        <w:pStyle w:val="Ttulo4"/>
      </w:pPr>
      <w:bookmarkStart w:id="1825" w:name="_Toc81499342"/>
      <w:bookmarkStart w:id="1826" w:name="_Toc81659629"/>
      <w:r w:rsidRPr="00791D37">
        <w:t>Capa de Servicio</w:t>
      </w:r>
      <w:bookmarkEnd w:id="1825"/>
      <w:bookmarkEnd w:id="1826"/>
    </w:p>
    <w:p w14:paraId="7F110491" w14:textId="77777777" w:rsidR="00DA3B27" w:rsidRPr="00791D37" w:rsidRDefault="00DA3B27" w:rsidP="00791D37"/>
    <w:p w14:paraId="4AE924D6" w14:textId="77777777" w:rsidR="00DA3B27" w:rsidRPr="00791D37" w:rsidRDefault="00DA3B27" w:rsidP="00791D37">
      <w:r w:rsidRPr="00791D37">
        <w:t xml:space="preserve">Esta capa se apoya en la tecnología del Middleware que aporta funcionalidades para integrar de manera correcta servicios y aplicaciones en IoT. La tecnología Middleware provee a IoT con una plataforma coste-eficiencia, donde pueden ser reusadas las plataformas Hardware and Software. La principal actividad de esta capa implica las especificaciones de servicio para middleware. Una capa de servicio bien diseñada será capaz de identificar los requerimientos comunes de aplicación y dar </w:t>
      </w:r>
      <w:proofErr w:type="spellStart"/>
      <w:r w:rsidRPr="00791D37">
        <w:t>APIs</w:t>
      </w:r>
      <w:proofErr w:type="spellEnd"/>
      <w:r w:rsidRPr="00791D37">
        <w:t xml:space="preserve"> y protocolos para soportar los servicios, aplicaciones y necesidades de usuario requeridas. Además, se procesan todos los problemas orientados al </w:t>
      </w:r>
      <w:r w:rsidRPr="00791D37">
        <w:lastRenderedPageBreak/>
        <w:t>servicio, incluyendo el intercambio y almacenamiento de información, gestión de datos, comunicación y motor de búsqueda. Los componentes de esta capa son:</w:t>
      </w:r>
    </w:p>
    <w:p w14:paraId="6D3710D0" w14:textId="77777777" w:rsidR="00DA3B27" w:rsidRPr="00791D37" w:rsidRDefault="00DA3B27" w:rsidP="00791D37">
      <w:pPr>
        <w:pStyle w:val="Prrafodelista"/>
        <w:numPr>
          <w:ilvl w:val="0"/>
          <w:numId w:val="2"/>
        </w:numPr>
      </w:pPr>
      <w:r w:rsidRPr="00791D37">
        <w:t>Descubrimiento de Servicio: Encontrar objetos que puedan aportar los servicios requeridos y la información deseada de manera eficiente.</w:t>
      </w:r>
    </w:p>
    <w:p w14:paraId="748CEB0E" w14:textId="77777777" w:rsidR="00DA3B27" w:rsidRPr="00791D37" w:rsidRDefault="00DA3B27" w:rsidP="00791D37"/>
    <w:p w14:paraId="5D225CB7" w14:textId="77777777" w:rsidR="00DA3B27" w:rsidRPr="00791D37" w:rsidRDefault="00DA3B27" w:rsidP="00791D37">
      <w:pPr>
        <w:pStyle w:val="Prrafodelista"/>
        <w:numPr>
          <w:ilvl w:val="0"/>
          <w:numId w:val="2"/>
        </w:numPr>
      </w:pPr>
      <w:r w:rsidRPr="00791D37">
        <w:t>Composición de Servicio: Habilita la interacción entre los dispositivos conectados. Esta fase es para hacer el scheduling, u organización, o recrear servicios más ajustados de cara a conseguir la manera más fiable de lograr los requerimientos.</w:t>
      </w:r>
    </w:p>
    <w:p w14:paraId="0A4BB03A" w14:textId="77777777" w:rsidR="00DA3B27" w:rsidRPr="00791D37" w:rsidRDefault="00DA3B27" w:rsidP="00791D37"/>
    <w:p w14:paraId="14B44916" w14:textId="77777777" w:rsidR="00DA3B27" w:rsidRPr="00791D37" w:rsidRDefault="00DA3B27" w:rsidP="00791D37">
      <w:pPr>
        <w:pStyle w:val="Prrafodelista"/>
        <w:numPr>
          <w:ilvl w:val="0"/>
          <w:numId w:val="2"/>
        </w:numPr>
      </w:pPr>
      <w:r w:rsidRPr="00791D37">
        <w:t>Gestión de la confianza: Buscando un mecanismo de confianza que pueda evaluar y usar la información aportada por los otros servicios para crear un sistema de confianza.</w:t>
      </w:r>
    </w:p>
    <w:p w14:paraId="63648451" w14:textId="77777777" w:rsidR="00DA3B27" w:rsidRPr="00791D37" w:rsidRDefault="00DA3B27" w:rsidP="00791D37"/>
    <w:p w14:paraId="22350187" w14:textId="77777777" w:rsidR="00DA3B27" w:rsidRPr="00791D37" w:rsidRDefault="00DA3B27" w:rsidP="00791D37">
      <w:pPr>
        <w:pStyle w:val="Prrafodelista"/>
        <w:numPr>
          <w:ilvl w:val="0"/>
          <w:numId w:val="2"/>
        </w:numPr>
      </w:pPr>
      <w:r w:rsidRPr="00791D37">
        <w:t xml:space="preserve">Servicio </w:t>
      </w:r>
      <w:proofErr w:type="spellStart"/>
      <w:r w:rsidRPr="00791D37">
        <w:t>APIs</w:t>
      </w:r>
      <w:proofErr w:type="spellEnd"/>
      <w:r w:rsidRPr="00791D37">
        <w:t>: Apoyando la interacción entre los servicios requeridos en IoT.</w:t>
      </w:r>
    </w:p>
    <w:p w14:paraId="6688534F" w14:textId="77777777" w:rsidR="00DA3B27" w:rsidRPr="00791D37" w:rsidRDefault="00DA3B27" w:rsidP="00791D37"/>
    <w:p w14:paraId="16F0F18B" w14:textId="77777777" w:rsidR="00DA3B27" w:rsidRPr="00791D37" w:rsidRDefault="00DA3B27" w:rsidP="00791D37"/>
    <w:p w14:paraId="346F0DEE" w14:textId="77777777" w:rsidR="00DA3B27" w:rsidRPr="00791D37" w:rsidRDefault="00DA3B27" w:rsidP="00FE1EC4">
      <w:pPr>
        <w:pStyle w:val="Ttulo4"/>
      </w:pPr>
      <w:bookmarkStart w:id="1827" w:name="_Toc81499343"/>
      <w:bookmarkStart w:id="1828" w:name="_Toc81659630"/>
      <w:r w:rsidRPr="00791D37">
        <w:t>Capa de Interfaz</w:t>
      </w:r>
      <w:bookmarkEnd w:id="1827"/>
      <w:bookmarkEnd w:id="1828"/>
    </w:p>
    <w:p w14:paraId="2376324A" w14:textId="77777777" w:rsidR="00DA3B27" w:rsidRPr="00791D37" w:rsidRDefault="00DA3B27" w:rsidP="00791D37"/>
    <w:p w14:paraId="0873F7A9" w14:textId="77777777" w:rsidR="00DA3B27" w:rsidRPr="00791D37" w:rsidRDefault="00DA3B27" w:rsidP="00791D37">
      <w:r w:rsidRPr="00791D37">
        <w:t>En IoT hay muchos dispositivos involucrados, los cuáles son de diferentes proveedores y no siempre usan los mismos estándares o protocolos, por lo que suele haber problemas en las comunicaciones e intercambios de información entre los dispositivos. Cómo el número de dispositivos sigue creciendo, este problema se incrementa y se hace más dificultoso. Va apareciendo la necesidad de una capa de Interfaz que simplifique la gestión y la interconexión de los distintos dispositivos.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77777777" w:rsidR="00DA3B27" w:rsidRPr="00791D37" w:rsidRDefault="00DA3B27" w:rsidP="00791D37">
      <w:r w:rsidRPr="00791D37">
        <w:t xml:space="preserve">Tradicionalmente, la capa de servicio daba una API universal a las aplicaciones. Sin embargo, con los nuevos resultados de investigaciones sobre SOA-IoT, se ha visto que el Proceso de provisionamiento de servicios (SPP de sus siglas en inglés) puede también dar una interacción efectiva entre aplicaciones y servicios.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Pr="00791D37">
        <w:t>QoS</w:t>
      </w:r>
      <w:proofErr w:type="spellEnd"/>
      <w:r w:rsidRPr="00791D37">
        <w:t>, todas las instancias de servicios se clasifican y un mecanismo de provisionamiento según demanda se usará para identificar los servicios que encajen con los requerimientos de la aplicación. Finalmente se evalúa el proceso.</w:t>
      </w:r>
    </w:p>
    <w:p w14:paraId="2505884D" w14:textId="77777777" w:rsidR="00DA3B27" w:rsidRPr="00791D37" w:rsidRDefault="00DA3B27" w:rsidP="00791D37"/>
    <w:p w14:paraId="604AAA51" w14:textId="1AA804E1" w:rsidR="00DA3B27" w:rsidRPr="00791D37" w:rsidRDefault="00DA3B27" w:rsidP="00791D37">
      <w:pPr>
        <w:pStyle w:val="Ttulo2"/>
      </w:pPr>
      <w:bookmarkStart w:id="1829" w:name="_Toc81659631"/>
      <w:bookmarkStart w:id="1830" w:name="_Toc81499344"/>
      <w:r w:rsidRPr="00791D37">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830"/>
      <w:r w:rsidR="00AD1498" w:rsidRPr="00791D37">
        <w:rPr>
          <w:noProof/>
        </w:rPr>
        <w:t>[4]</w:t>
      </w:r>
      <w:bookmarkEnd w:id="1829"/>
      <w:r w:rsidRPr="00791D37">
        <w:fldChar w:fldCharType="end"/>
      </w:r>
    </w:p>
    <w:p w14:paraId="2B74D60B" w14:textId="77777777" w:rsidR="00DA3B27" w:rsidRPr="00791D37" w:rsidRDefault="00DA3B27" w:rsidP="00791D37"/>
    <w:p w14:paraId="3C443E0F" w14:textId="77777777" w:rsidR="00DA3B27" w:rsidRPr="00791D37" w:rsidRDefault="00DA3B27" w:rsidP="00791D37">
      <w:r w:rsidRPr="00791D37">
        <w:t xml:space="preserve">Muchas de las soluciones patentadas, como ZigBee, están vinculadas verticalmente o perpendicularmente a una capa de enlace y los perfiles de aplicación solamente resuelven </w:t>
      </w:r>
      <w:r w:rsidRPr="00791D37">
        <w:lastRenderedPageBreak/>
        <w:t>una pequeña parte de las múltiples aplicaciones para redes inalámbricas integradas. Estas también se encuentran con problemas a la hora de evolucionarlas, integración a Internet y de escalabilidad.</w:t>
      </w:r>
    </w:p>
    <w:p w14:paraId="210DAC07" w14:textId="77777777" w:rsidR="00DA3B27" w:rsidRPr="00791D37" w:rsidRDefault="00DA3B27" w:rsidP="00791D37">
      <w:r w:rsidRPr="00791D37">
        <w:rPr>
          <w:b/>
          <w:bCs/>
        </w:rPr>
        <w:t xml:space="preserve">6LoWPAN </w:t>
      </w:r>
      <w:r w:rsidRPr="00791D37">
        <w:t>consigue vencer estos problemas gracias al uso de IPV6, en dispositivos integrados de bajo consumo y procesamiento limitado, sobre redes inalámbricas de bajo ancho de banda.</w:t>
      </w:r>
    </w:p>
    <w:p w14:paraId="248D5592" w14:textId="77777777" w:rsidR="00DA3B27" w:rsidRPr="00791D37" w:rsidRDefault="00DA3B27" w:rsidP="00791D37"/>
    <w:p w14:paraId="5D189163" w14:textId="0848451B" w:rsidR="00DA3B27" w:rsidRPr="00791D37" w:rsidRDefault="00DA3B27" w:rsidP="00791D37">
      <w:pPr>
        <w:pStyle w:val="Ttulo3"/>
      </w:pPr>
      <w:bookmarkStart w:id="1831" w:name="_Toc81659632"/>
      <w:bookmarkStart w:id="1832" w:name="_Toc81499345"/>
      <w:bookmarkStart w:id="1833" w:name="_Ref81655481"/>
      <w:r w:rsidRPr="00791D37">
        <w:t xml:space="preserve">Significado 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832"/>
      <w:r w:rsidR="00AD1498" w:rsidRPr="00791D37">
        <w:rPr>
          <w:noProof/>
        </w:rPr>
        <w:t>[4]</w:t>
      </w:r>
      <w:bookmarkEnd w:id="1831"/>
      <w:r w:rsidRPr="00791D37">
        <w:fldChar w:fldCharType="end"/>
      </w:r>
      <w:bookmarkEnd w:id="1833"/>
    </w:p>
    <w:p w14:paraId="128E6A85" w14:textId="77777777" w:rsidR="00DA3B27" w:rsidRPr="00791D37" w:rsidRDefault="00DA3B27" w:rsidP="00791D37"/>
    <w:p w14:paraId="7C9924D6" w14:textId="77777777" w:rsidR="00DA3B27" w:rsidRPr="00791D37" w:rsidRDefault="00DA3B27" w:rsidP="00791D37">
      <w:r w:rsidRPr="00791D37">
        <w:t xml:space="preserve">6LoWPAN es la abreviación de IPv6 </w:t>
      </w:r>
      <w:proofErr w:type="spellStart"/>
      <w:r w:rsidRPr="00791D37">
        <w:t>over</w:t>
      </w:r>
      <w:proofErr w:type="spellEnd"/>
      <w:r w:rsidRPr="00791D37">
        <w:t xml:space="preserve">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77777777"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 de una persona.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77777777" w:rsidR="00DA3B27" w:rsidRPr="00791D37" w:rsidRDefault="00DA3B27" w:rsidP="00791D37"/>
    <w:p w14:paraId="30EFDB3B" w14:textId="1FE4B5C8" w:rsidR="00DA3B27" w:rsidRPr="00791D37" w:rsidRDefault="00DA3B27" w:rsidP="00791D37">
      <w:pPr>
        <w:pStyle w:val="Ttulo3"/>
      </w:pPr>
      <w:bookmarkStart w:id="1834" w:name="_Toc81659633"/>
      <w:bookmarkStart w:id="1835" w:name="_Toc81499346"/>
      <w:r w:rsidRPr="00791D37">
        <w:t xml:space="preserve">Pila de Protocolos de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Pr="00791D37">
        <w:fldChar w:fldCharType="separate"/>
      </w:r>
      <w:bookmarkEnd w:id="1835"/>
      <w:r w:rsidR="00AD1498" w:rsidRPr="00791D37">
        <w:rPr>
          <w:noProof/>
        </w:rPr>
        <w:t>[4]–[6]</w:t>
      </w:r>
      <w:bookmarkEnd w:id="1834"/>
      <w:r w:rsidRPr="00791D37">
        <w:fldChar w:fldCharType="end"/>
      </w:r>
    </w:p>
    <w:p w14:paraId="7CBA25D2" w14:textId="77777777" w:rsidR="00DA3B27" w:rsidRPr="00791D37" w:rsidRDefault="00DA3B27" w:rsidP="00791D37"/>
    <w:p w14:paraId="0C49DCC2" w14:textId="7795C476" w:rsidR="00DA3B27" w:rsidRPr="00791D37" w:rsidRDefault="00DA3B27" w:rsidP="00791D37">
      <w:r w:rsidRPr="00791D37">
        <w:t xml:space="preserve">El concepto básico de la pila del 6LoWPAN, </w:t>
      </w:r>
      <w:ins w:id="1836"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1837" w:author="JORGE CONTRERAS ORTIZ" w:date="2021-09-04T14:47:00Z">
        <w:r w:rsidR="003E5AE5" w:rsidRPr="00791D37">
          <w:t xml:space="preserve">Ilustración </w:t>
        </w:r>
        <w:r w:rsidR="003E5AE5">
          <w:rPr>
            <w:noProof/>
          </w:rPr>
          <w:t>1</w:t>
        </w:r>
      </w:ins>
      <w:ins w:id="1838" w:author="JORGE CONTRERAS ORTIZ" w:date="2021-09-04T13:43:00Z">
        <w:r w:rsidR="00F92885">
          <w:fldChar w:fldCharType="end"/>
        </w:r>
      </w:ins>
      <w:del w:id="1839"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lastRenderedPageBreak/>
        <w:drawing>
          <wp:inline distT="0" distB="0" distL="0" distR="0" wp14:anchorId="2FC331A5" wp14:editId="6E544B33">
            <wp:extent cx="4105275" cy="3371850"/>
            <wp:effectExtent l="0" t="0" r="9525"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A7C627B" w14:textId="1A8C4CCD" w:rsidR="00DA3B27" w:rsidRPr="00F21168" w:rsidRDefault="00DA3B27" w:rsidP="00F21168">
      <w:pPr>
        <w:pStyle w:val="Descripcin"/>
        <w:jc w:val="center"/>
      </w:pPr>
      <w:bookmarkStart w:id="1840" w:name="_Ref81655480"/>
      <w:bookmarkStart w:id="1841" w:name="_Toc81659531"/>
      <w:bookmarkStart w:id="1842" w:name="_Toc81499576"/>
      <w:bookmarkStart w:id="1843" w:name="_Toc81499811"/>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1</w:t>
      </w:r>
      <w:r w:rsidRPr="00F21168">
        <w:fldChar w:fldCharType="end"/>
      </w:r>
      <w:bookmarkEnd w:id="1840"/>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1842"/>
      <w:bookmarkEnd w:id="1843"/>
      <w:r w:rsidR="00AD1498" w:rsidRPr="00791D37">
        <w:rPr>
          <w:noProof/>
        </w:rPr>
        <w:t>[6]</w:t>
      </w:r>
      <w:bookmarkEnd w:id="1841"/>
      <w:r w:rsidRPr="00F21168">
        <w:fldChar w:fldCharType="end"/>
      </w:r>
    </w:p>
    <w:p w14:paraId="40DAEC1D" w14:textId="77777777"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77777777" w:rsidR="00DA3B27" w:rsidRPr="00791D37" w:rsidRDefault="00DA3B27" w:rsidP="00791D37">
      <w:r w:rsidRPr="00791D37">
        <w:t>Gracias a los esfuerzos de los diferentes equipos de trabajo en la investigación de la suite con el protocolo IPv6 basada en el estándar IEEE 802.15.4, se consigue crear una red 6LoWPAN autoorganizada con protocolo de enrutamiento.</w:t>
      </w:r>
    </w:p>
    <w:p w14:paraId="1E1C4818" w14:textId="77777777" w:rsidR="00DA3B27" w:rsidRPr="00791D37" w:rsidRDefault="00DA3B27" w:rsidP="00791D37">
      <w:r w:rsidRPr="00791D37">
        <w:t>La tecnología de las capas bajas de 6LoWPAN apoyan el estándar IEEE 802.15.4 de las capas física (PHY) y MAC. Uno de los problemas se encuentra en el tamaño de la Payload de la capa MAC en IPv6, ya que esta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 enmallada.</w:t>
      </w:r>
    </w:p>
    <w:p w14:paraId="3E06722C" w14:textId="77777777" w:rsidR="00DA3B27" w:rsidRPr="00791D37" w:rsidRDefault="00DA3B27" w:rsidP="00791D37"/>
    <w:p w14:paraId="1856D755" w14:textId="6618A0D9" w:rsidR="00DA3B27" w:rsidRPr="00791D37" w:rsidRDefault="00DA3B27" w:rsidP="00791D37">
      <w:pPr>
        <w:pStyle w:val="Ttulo3"/>
      </w:pPr>
      <w:bookmarkStart w:id="1844" w:name="_Toc81659634"/>
      <w:bookmarkStart w:id="1845" w:name="_Toc81499347"/>
      <w:r w:rsidRPr="00791D37">
        <w:t xml:space="preserve">Principales características de 6LoWPAN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bookmarkEnd w:id="1845"/>
      <w:r w:rsidR="00AD1498" w:rsidRPr="00791D37">
        <w:rPr>
          <w:noProof/>
        </w:rPr>
        <w:t>[7]</w:t>
      </w:r>
      <w:bookmarkEnd w:id="1844"/>
      <w:r w:rsidRPr="00791D37">
        <w:fldChar w:fldCharType="end"/>
      </w:r>
    </w:p>
    <w:p w14:paraId="568F8715" w14:textId="77777777" w:rsidR="00DA3B27" w:rsidRPr="00791D37" w:rsidRDefault="00DA3B27" w:rsidP="00791D37"/>
    <w:p w14:paraId="5B3E1B1A" w14:textId="424C86CE" w:rsidR="00DA3B27" w:rsidRPr="00791D37" w:rsidRDefault="00DA3B27" w:rsidP="00791D37">
      <w:r w:rsidRPr="00791D37">
        <w:t>Como se ha indicado tanto e</w:t>
      </w:r>
      <w:del w:id="1846" w:author="JORGE CONTRERAS ORTIZ" w:date="2021-09-04T13:44:00Z">
        <w:r w:rsidRPr="00791D37" w:rsidDel="00E915C0">
          <w:delText xml:space="preserve">n </w:delText>
        </w:r>
      </w:del>
      <w:ins w:id="1847"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1848" w:author="JORGE CONTRERAS ORTIZ" w:date="2021-09-04T14:47:00Z">
        <w:r w:rsidR="003E5AE5">
          <w:t>2.2.1</w:t>
        </w:r>
      </w:ins>
      <w:ins w:id="1849" w:author="JORGE CONTRERAS ORTIZ" w:date="2021-09-04T13:44:00Z">
        <w:r w:rsidR="00E915C0">
          <w:fldChar w:fldCharType="end"/>
        </w:r>
        <w:r w:rsidR="00E915C0">
          <w:t xml:space="preserve"> </w:t>
        </w:r>
      </w:ins>
      <w:del w:id="1850" w:author="JORGE CONTRERAS ORTIZ" w:date="2021-09-04T13:44:00Z">
        <w:r w:rsidRPr="00791D37" w:rsidDel="00F92885">
          <w:delText xml:space="preserve">el apartado anterior </w:delText>
        </w:r>
      </w:del>
      <w:r w:rsidRPr="00791D37">
        <w:t xml:space="preserve">como en </w:t>
      </w:r>
      <w:ins w:id="1851" w:author="JORGE CONTRERAS ORTIZ" w:date="2021-09-04T13:43:00Z">
        <w:r w:rsidR="00F92885">
          <w:fldChar w:fldCharType="begin"/>
        </w:r>
        <w:r w:rsidR="00F92885">
          <w:instrText xml:space="preserve"> REF _Ref81655480 \h </w:instrText>
        </w:r>
      </w:ins>
      <w:ins w:id="1852" w:author="JORGE CONTRERAS ORTIZ" w:date="2021-09-04T13:43:00Z">
        <w:r w:rsidR="00F92885">
          <w:fldChar w:fldCharType="separate"/>
        </w:r>
      </w:ins>
      <w:ins w:id="1853" w:author="JORGE CONTRERAS ORTIZ" w:date="2021-09-04T14:47:00Z">
        <w:r w:rsidR="003E5AE5" w:rsidRPr="00791D37">
          <w:t xml:space="preserve">Ilustración </w:t>
        </w:r>
        <w:r w:rsidR="003E5AE5">
          <w:rPr>
            <w:noProof/>
          </w:rPr>
          <w:t>1</w:t>
        </w:r>
      </w:ins>
      <w:ins w:id="1854" w:author="JORGE CONTRERAS ORTIZ" w:date="2021-09-04T13:43:00Z">
        <w:r w:rsidR="00F92885">
          <w:fldChar w:fldCharType="end"/>
        </w:r>
      </w:ins>
      <w:del w:id="1855"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1856" w:author="JORGE CONTRERAS ORTIZ" w:date="2021-09-04T13:44:00Z">
        <w:r w:rsidRPr="00791D37" w:rsidDel="00E915C0">
          <w:delText>cuál</w:delText>
        </w:r>
      </w:del>
      <w:ins w:id="1857"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 xml:space="preserve">Este estándar 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77777777" w:rsidR="00DA3B27" w:rsidRPr="00791D37" w:rsidRDefault="00DA3B27" w:rsidP="00FE1EC4">
      <w:pPr>
        <w:pStyle w:val="Ttulo4"/>
      </w:pPr>
      <w:bookmarkStart w:id="1858" w:name="_Toc81499348"/>
      <w:bookmarkStart w:id="1859" w:name="_Toc81659635"/>
      <w:r w:rsidRPr="00791D37">
        <w:lastRenderedPageBreak/>
        <w:t>Compresión de cabecera</w:t>
      </w:r>
      <w:bookmarkEnd w:id="1858"/>
      <w:bookmarkEnd w:id="1859"/>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77777777" w:rsidR="00DA3B27" w:rsidRPr="00791D37" w:rsidRDefault="00DA3B27" w:rsidP="00FE1EC4">
      <w:pPr>
        <w:pStyle w:val="Ttulo4"/>
      </w:pPr>
      <w:bookmarkStart w:id="1860" w:name="_Toc81499349"/>
      <w:bookmarkStart w:id="1861" w:name="_Toc81659636"/>
      <w:r w:rsidRPr="00791D37">
        <w:t>Enrutamiento</w:t>
      </w:r>
      <w:bookmarkEnd w:id="1860"/>
      <w:bookmarkEnd w:id="1861"/>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77777777" w:rsidR="00DA3B27" w:rsidRPr="00791D37" w:rsidRDefault="00DA3B27" w:rsidP="00791D37">
      <w:r w:rsidRPr="00791D37">
        <w:t xml:space="preserve">Debido a que las redes con </w:t>
      </w:r>
      <w:proofErr w:type="spellStart"/>
      <w:r w:rsidRPr="00791D37">
        <w:t>perdidas</w:t>
      </w:r>
      <w:proofErr w:type="spellEnd"/>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77777777" w:rsidR="00DA3B27" w:rsidRPr="00791D37" w:rsidRDefault="00DA3B27" w:rsidP="00791D37">
      <w:r w:rsidRPr="00791D37">
        <w:t xml:space="preserve">También, </w:t>
      </w:r>
      <w:commentRangeStart w:id="1862"/>
      <w:r w:rsidRPr="00791D37">
        <w:t>RPL está pensado para ser usado en redes con bastantes nodos</w:t>
      </w:r>
      <w:commentRangeEnd w:id="1862"/>
      <w:r w:rsidRPr="00791D37">
        <w:rPr>
          <w:rStyle w:val="Refdecomentario"/>
        </w:rPr>
        <w:commentReference w:id="1862"/>
      </w:r>
      <w:r w:rsidRPr="00791D37">
        <w:t>, los cuales tendrán recursos limitados y las redes estarán “manejadas” por uno o pocos “</w:t>
      </w:r>
      <w:proofErr w:type="spellStart"/>
      <w:r w:rsidRPr="00791D37">
        <w:t>supernodos</w:t>
      </w:r>
      <w:proofErr w:type="spellEnd"/>
      <w:r w:rsidRPr="00791D37">
        <w:t xml:space="preserve">” o </w:t>
      </w:r>
      <w:proofErr w:type="spellStart"/>
      <w:r w:rsidRPr="00791D37">
        <w:t>border</w:t>
      </w:r>
      <w:proofErr w:type="spellEnd"/>
      <w:r w:rsidRPr="00791D37">
        <w:t xml:space="preserve"> </w:t>
      </w:r>
      <w:proofErr w:type="spellStart"/>
      <w:r w:rsidRPr="00791D37">
        <w:t>routers</w:t>
      </w:r>
      <w:proofErr w:type="spellEnd"/>
      <w:r w:rsidRPr="00791D37">
        <w:t xml:space="preserve"> en el caso de 6LoWPAN.</w:t>
      </w:r>
    </w:p>
    <w:p w14:paraId="2C97668A" w14:textId="77777777" w:rsidR="00DA3B27" w:rsidRPr="00791D37" w:rsidRDefault="00DA3B27" w:rsidP="00791D37"/>
    <w:p w14:paraId="474578D3" w14:textId="77777777" w:rsidR="00DA3B27" w:rsidRPr="00791D37" w:rsidRDefault="00DA3B27" w:rsidP="00791D37"/>
    <w:p w14:paraId="4F391570" w14:textId="77777777" w:rsidR="00DA3B27" w:rsidRPr="00791D37" w:rsidRDefault="00DA3B27" w:rsidP="00FE1EC4">
      <w:pPr>
        <w:pStyle w:val="Ttulo4"/>
      </w:pPr>
      <w:bookmarkStart w:id="1863" w:name="_Toc81499350"/>
      <w:bookmarkStart w:id="1864" w:name="_Toc81659637"/>
      <w:r w:rsidRPr="00791D37">
        <w:t>Seguridad</w:t>
      </w:r>
      <w:bookmarkEnd w:id="1863"/>
      <w:bookmarkEnd w:id="1864"/>
    </w:p>
    <w:p w14:paraId="5BF83AE9" w14:textId="77777777" w:rsidR="00DA3B27" w:rsidRPr="00791D37" w:rsidRDefault="00DA3B27" w:rsidP="00791D37"/>
    <w:p w14:paraId="5CF8D296" w14:textId="77777777" w:rsidR="00DA3B27" w:rsidRPr="00791D37" w:rsidRDefault="00DA3B27" w:rsidP="00791D37">
      <w:r w:rsidRPr="00791D37">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Para asegurar dicha seguridad </w:t>
      </w:r>
      <w:proofErr w:type="spellStart"/>
      <w:r w:rsidRPr="00791D37">
        <w:t>end</w:t>
      </w:r>
      <w:proofErr w:type="spellEnd"/>
      <w:r w:rsidRPr="00791D37">
        <w:t>-to-</w:t>
      </w:r>
      <w:proofErr w:type="spellStart"/>
      <w:r w:rsidRPr="00791D37">
        <w:t>end</w:t>
      </w:r>
      <w:proofErr w:type="spellEnd"/>
      <w:r w:rsidRPr="00791D37">
        <w:t>, como en Internet, se necesita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77777777" w:rsidR="00DA3B27" w:rsidRPr="00791D37" w:rsidRDefault="00DA3B27" w:rsidP="00791D37">
      <w:r w:rsidRPr="00791D37">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Al contrario de TLS, que trabaja en TCP, DTLS trabaja en UDP, el cuál es adecuado para redes limitadas como es el caso de 6LoWPAN.</w:t>
      </w:r>
    </w:p>
    <w:p w14:paraId="7B4E017A" w14:textId="77777777" w:rsidR="00DA3B27" w:rsidRPr="00791D37" w:rsidRDefault="00DA3B27" w:rsidP="00791D37"/>
    <w:p w14:paraId="7A9B8EBE" w14:textId="77777777" w:rsidR="00DA3B27" w:rsidRPr="00791D37" w:rsidRDefault="00DA3B27" w:rsidP="00FE1EC4">
      <w:pPr>
        <w:pStyle w:val="Ttulo4"/>
      </w:pPr>
      <w:bookmarkStart w:id="1865" w:name="_Toc81499351"/>
      <w:bookmarkStart w:id="1866" w:name="_Toc81659638"/>
      <w:r w:rsidRPr="00791D37">
        <w:t>Protocolos de aplicación</w:t>
      </w:r>
      <w:bookmarkEnd w:id="1865"/>
      <w:bookmarkEnd w:id="1866"/>
    </w:p>
    <w:p w14:paraId="3CBFFEBE" w14:textId="77777777" w:rsidR="00DA3B27" w:rsidRPr="00791D37" w:rsidRDefault="00DA3B27" w:rsidP="00791D37"/>
    <w:p w14:paraId="2C9C9245" w14:textId="77777777" w:rsidR="00DA3B27" w:rsidRPr="00791D37" w:rsidRDefault="00DA3B27" w:rsidP="00791D37">
      <w:r w:rsidRPr="00791D37">
        <w:t xml:space="preserve">Actualmente hay muchos protocolos de aplicación disponibles para 6LoWPAN, pero los dos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-Sensor Network MQTT-SN.</w:t>
      </w:r>
    </w:p>
    <w:p w14:paraId="0DA43357" w14:textId="77777777"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con limitaciones, se usa UDP con un sistema propio de </w:t>
      </w:r>
      <w:r w:rsidRPr="00791D37">
        <w:lastRenderedPageBreak/>
        <w:t xml:space="preserve">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7777777" w:rsidR="00DA3B27" w:rsidRPr="00791D37" w:rsidRDefault="00DA3B27" w:rsidP="00791D37">
      <w:pPr>
        <w:pStyle w:val="Ttulo3"/>
      </w:pPr>
      <w:bookmarkStart w:id="1867" w:name="_Toc81499352"/>
      <w:bookmarkStart w:id="1868" w:name="_Toc81659639"/>
      <w:r w:rsidRPr="00791D37">
        <w:t>Retos de 6LoWPAN</w:t>
      </w:r>
      <w:bookmarkEnd w:id="1867"/>
      <w:bookmarkEnd w:id="1868"/>
    </w:p>
    <w:p w14:paraId="4AA6C5D6" w14:textId="77777777" w:rsidR="00DA3B27" w:rsidRPr="00791D37" w:rsidRDefault="00DA3B27" w:rsidP="00791D37"/>
    <w:p w14:paraId="7B00783B" w14:textId="77777777" w:rsidR="00DA3B27" w:rsidRPr="00791D37" w:rsidRDefault="00DA3B27" w:rsidP="00791D37">
      <w:r w:rsidRPr="00791D37">
        <w:t>Debido a las limitaciones de recursos que tienen los nodos, como de energía, memoria y potencia de procesamiento, hay varios retos a la hora del diseño e implementación de 6LoWPAN, puesto que este implementa IPv6. Algunos de los principales retos son:</w:t>
      </w:r>
    </w:p>
    <w:p w14:paraId="5C11794D" w14:textId="77777777" w:rsidR="00DA3B27" w:rsidRPr="00791D37" w:rsidRDefault="00DA3B27" w:rsidP="00791D37">
      <w:pPr>
        <w:pStyle w:val="Prrafodelista"/>
        <w:numPr>
          <w:ilvl w:val="0"/>
          <w:numId w:val="7"/>
        </w:numPr>
        <w:rPr>
          <w:b/>
          <w:bCs/>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5676135" w14:textId="77777777" w:rsidR="00DA3B27" w:rsidRPr="00791D37" w:rsidRDefault="00DA3B27" w:rsidP="00791D37">
      <w:pPr>
        <w:pStyle w:val="Prrafodelista"/>
        <w:numPr>
          <w:ilvl w:val="0"/>
          <w:numId w:val="7"/>
        </w:numPr>
        <w:rPr>
          <w:b/>
          <w:bCs/>
        </w:rPr>
      </w:pPr>
      <w:proofErr w:type="spellStart"/>
      <w:r w:rsidRPr="00791D37">
        <w:rPr>
          <w:b/>
          <w:bCs/>
        </w:rPr>
        <w:t>Neighbor</w:t>
      </w:r>
      <w:proofErr w:type="spellEnd"/>
      <w:r w:rsidRPr="00791D37">
        <w:rPr>
          <w:b/>
          <w:bCs/>
        </w:rPr>
        <w:t xml:space="preserve"> Discovery </w:t>
      </w:r>
      <w:proofErr w:type="spellStart"/>
      <w:r w:rsidRPr="00791D37">
        <w:rPr>
          <w:b/>
          <w:bCs/>
        </w:rPr>
        <w:t>Protocol</w:t>
      </w:r>
      <w:proofErr w:type="spellEnd"/>
      <w:r w:rsidRPr="00791D37">
        <w:rPr>
          <w:b/>
          <w:bCs/>
        </w:rPr>
        <w:t xml:space="preserve">: </w:t>
      </w:r>
      <w:r w:rsidRPr="00791D37">
        <w:t xml:space="preserve">IPv6 usa este protocolo NDP, el cual se encarga de reconocer a los diferentes equipos cercanos en la red, para configurarse solo combinando la información del prefijo de la red con el mensaje de anuncio del </w:t>
      </w:r>
      <w:proofErr w:type="spellStart"/>
      <w:r w:rsidRPr="00791D37">
        <w:t>router</w:t>
      </w:r>
      <w:proofErr w:type="spellEnd"/>
      <w:r w:rsidRPr="00791D37">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0A08E6C1" w14:textId="77777777" w:rsidR="00DA3B27" w:rsidRPr="00791D37" w:rsidRDefault="00DA3B27" w:rsidP="00791D37">
      <w:pPr>
        <w:pStyle w:val="Prrafodelista"/>
        <w:numPr>
          <w:ilvl w:val="0"/>
          <w:numId w:val="7"/>
        </w:numPr>
        <w:rPr>
          <w:b/>
          <w:bCs/>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12892BF2" w14:textId="77777777" w:rsidR="00DA3B27" w:rsidRPr="00791D37" w:rsidRDefault="00DA3B27" w:rsidP="00791D37">
      <w:pPr>
        <w:pStyle w:val="Prrafodelista"/>
        <w:numPr>
          <w:ilvl w:val="0"/>
          <w:numId w:val="7"/>
        </w:numPr>
        <w:rPr>
          <w:b/>
          <w:bCs/>
        </w:rPr>
      </w:pPr>
      <w:r w:rsidRPr="00791D37">
        <w:rPr>
          <w:b/>
          <w:bCs/>
        </w:rPr>
        <w:t xml:space="preserve">Seguridad: </w:t>
      </w:r>
      <w:r w:rsidRPr="00791D37">
        <w:t xml:space="preserve">En todo tipo de redes, la seguridad siempre es un asunto importante. 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33678E60" w14:textId="77777777" w:rsidR="00DA3B27" w:rsidRPr="00791D37" w:rsidRDefault="00DA3B27" w:rsidP="00791D37"/>
    <w:p w14:paraId="26CDB9D7" w14:textId="07EB8ED1" w:rsidR="00DA3B27" w:rsidRPr="00791D37" w:rsidRDefault="00DA3B27" w:rsidP="00791D37">
      <w:pPr>
        <w:pStyle w:val="Ttulo3"/>
      </w:pPr>
      <w:bookmarkStart w:id="1869" w:name="_Toc81659640"/>
      <w:bookmarkStart w:id="1870" w:name="_Toc81499353"/>
      <w:r w:rsidRPr="00791D37">
        <w:t xml:space="preserve">Implementaciones y aplicaciones para 6LoWPAN </w:t>
      </w:r>
      <w:r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Pr="00791D37">
        <w:fldChar w:fldCharType="separate"/>
      </w:r>
      <w:bookmarkEnd w:id="1870"/>
      <w:r w:rsidR="00AD1498" w:rsidRPr="00791D37">
        <w:rPr>
          <w:noProof/>
        </w:rPr>
        <w:t>[5], [7]</w:t>
      </w:r>
      <w:bookmarkEnd w:id="1869"/>
      <w:r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7777777" w:rsidR="00DA3B27" w:rsidRPr="00791D37" w:rsidRDefault="00DA3B27" w:rsidP="00FE1EC4">
      <w:pPr>
        <w:pStyle w:val="Ttulo4"/>
      </w:pPr>
      <w:bookmarkStart w:id="1871" w:name="_Toc81499354"/>
      <w:bookmarkStart w:id="1872" w:name="_Toc81659641"/>
      <w:proofErr w:type="spellStart"/>
      <w:r w:rsidRPr="00791D37">
        <w:t>Contiki</w:t>
      </w:r>
      <w:bookmarkEnd w:id="1871"/>
      <w:bookmarkEnd w:id="1872"/>
      <w:proofErr w:type="spellEnd"/>
    </w:p>
    <w:p w14:paraId="3B69A77C" w14:textId="77777777" w:rsidR="00DA3B27" w:rsidRPr="00791D37" w:rsidRDefault="00DA3B27" w:rsidP="00791D37"/>
    <w:p w14:paraId="5F4B18D6" w14:textId="77777777" w:rsidR="00DA3B27" w:rsidRPr="00791D37" w:rsidRDefault="00DA3B27" w:rsidP="00791D37">
      <w:proofErr w:type="spellStart"/>
      <w:r w:rsidRPr="00791D37">
        <w:t>Contiki</w:t>
      </w:r>
      <w:proofErr w:type="spellEnd"/>
      <w:r w:rsidRPr="00791D37">
        <w:t xml:space="preserve"> es un sistema operativo hibrido basado en Unix. </w:t>
      </w:r>
      <w:proofErr w:type="spellStart"/>
      <w:r w:rsidRPr="00791D37">
        <w:t>Contiki</w:t>
      </w:r>
      <w:proofErr w:type="spellEnd"/>
      <w:r w:rsidRPr="00791D37">
        <w:t xml:space="preserve"> es de código abierto, muy portable y con capacidad de multitarea y control de eventos, el cuál fue pensado para una </w:t>
      </w:r>
      <w:r w:rsidRPr="00791D37">
        <w:lastRenderedPageBreak/>
        <w:t xml:space="preserve">eficiencia en memoria en sistemas de redes embebidos y redes de sensores inalámbricos. Puede estar en nodos con capacidades de memoria tan baja como 20 KB en RAM y 100 KB en ROM. </w:t>
      </w:r>
      <w:proofErr w:type="spellStart"/>
      <w:r w:rsidRPr="00791D37">
        <w:t>Contiki</w:t>
      </w:r>
      <w:proofErr w:type="spellEnd"/>
      <w:r w:rsidRPr="00791D37">
        <w:t xml:space="preserve"> permite comunicaciones IP, pudiendo tanto IPv4 e IPv6.</w:t>
      </w:r>
    </w:p>
    <w:p w14:paraId="5F04ACF2" w14:textId="77777777" w:rsidR="00DA3B27" w:rsidRPr="00791D37" w:rsidRDefault="00DA3B27" w:rsidP="00791D37">
      <w:r w:rsidRPr="00791D37">
        <w:t xml:space="preserve">Gracias a la multitarea y manejo de eventos, se soporta una carga dinámica y reemplazamiento de servicios o programas individualmente. La arquitectura utilizada es la mostrada en la siguiente imagen: </w:t>
      </w:r>
    </w:p>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6"/>
                    <a:stretch>
                      <a:fillRect/>
                    </a:stretch>
                  </pic:blipFill>
                  <pic:spPr>
                    <a:xfrm>
                      <a:off x="0" y="0"/>
                      <a:ext cx="2790854" cy="2963262"/>
                    </a:xfrm>
                    <a:prstGeom prst="rect">
                      <a:avLst/>
                    </a:prstGeom>
                  </pic:spPr>
                </pic:pic>
              </a:graphicData>
            </a:graphic>
          </wp:inline>
        </w:drawing>
      </w:r>
    </w:p>
    <w:p w14:paraId="516BACA2" w14:textId="6E008C73" w:rsidR="00DA3B27" w:rsidRPr="00791D37" w:rsidRDefault="00F21168" w:rsidP="00F21168">
      <w:pPr>
        <w:pStyle w:val="Descripcin"/>
        <w:jc w:val="center"/>
      </w:pPr>
      <w:bookmarkStart w:id="1873" w:name="_Toc81659532"/>
      <w:r>
        <w:t xml:space="preserve">Ilustración </w:t>
      </w:r>
      <w:fldSimple w:instr=" SEQ Ilustración \* ARABIC ">
        <w:r w:rsidR="009C65A7">
          <w:rPr>
            <w:noProof/>
          </w:rPr>
          <w:t>2</w:t>
        </w:r>
      </w:fldSimple>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1873"/>
      <w:r>
        <w:fldChar w:fldCharType="end"/>
      </w:r>
    </w:p>
    <w:p w14:paraId="2ACAB232" w14:textId="57AB8FCF" w:rsidR="00DA3B27" w:rsidRPr="00791D37" w:rsidRDefault="00DA3B27" w:rsidP="006242EF">
      <w:pPr>
        <w:pStyle w:val="TDC3"/>
        <w:rPr>
          <w:rFonts w:eastAsiaTheme="minorHAnsi"/>
        </w:rPr>
      </w:pPr>
    </w:p>
    <w:p w14:paraId="3D22FEDB" w14:textId="77777777" w:rsidR="00DA3B27" w:rsidRPr="00791D37" w:rsidRDefault="00DA3B27" w:rsidP="00791D37"/>
    <w:p w14:paraId="0297F779" w14:textId="77777777" w:rsidR="00DA3B27" w:rsidRPr="00791D37" w:rsidRDefault="00DA3B27" w:rsidP="00791D37"/>
    <w:p w14:paraId="1AFD7D41" w14:textId="77777777" w:rsidR="00DA3B27" w:rsidRPr="00791D37" w:rsidRDefault="00DA3B27" w:rsidP="00FE1EC4">
      <w:pPr>
        <w:pStyle w:val="Ttulo4"/>
      </w:pPr>
      <w:bookmarkStart w:id="1874" w:name="_Toc81499355"/>
      <w:bookmarkStart w:id="1875" w:name="_Toc81659642"/>
      <w:proofErr w:type="spellStart"/>
      <w:r w:rsidRPr="00791D37">
        <w:t>TinyOS</w:t>
      </w:r>
      <w:bookmarkEnd w:id="1874"/>
      <w:bookmarkEnd w:id="1875"/>
      <w:proofErr w:type="spellEnd"/>
    </w:p>
    <w:p w14:paraId="09BAE51C" w14:textId="77777777" w:rsidR="00DA3B27" w:rsidRPr="00791D37" w:rsidRDefault="00DA3B27" w:rsidP="00791D37"/>
    <w:p w14:paraId="61F41A05" w14:textId="77777777" w:rsidR="00DA3B27" w:rsidRPr="00791D37" w:rsidRDefault="00DA3B27" w:rsidP="00791D37">
      <w:r w:rsidRPr="00791D37">
        <w:t xml:space="preserve">Otro sistema basado en Unix, pensado para dispositivos limitados y de baja potencia. </w:t>
      </w:r>
      <w:proofErr w:type="spellStart"/>
      <w:r w:rsidRPr="006242EF">
        <w:rPr>
          <w:lang w:val="en-US"/>
        </w:rPr>
        <w:t>TinyOs</w:t>
      </w:r>
      <w:proofErr w:type="spellEnd"/>
      <w:r w:rsidRPr="006242EF">
        <w:rPr>
          <w:lang w:val="en-US"/>
        </w:rPr>
        <w:t xml:space="preserve"> 2.X </w:t>
      </w:r>
      <w:proofErr w:type="spellStart"/>
      <w:r w:rsidRPr="006242EF">
        <w:rPr>
          <w:lang w:val="en-US"/>
        </w:rPr>
        <w:t>soporta</w:t>
      </w:r>
      <w:proofErr w:type="spellEnd"/>
      <w:r w:rsidRPr="006242EF">
        <w:rPr>
          <w:lang w:val="en-US"/>
        </w:rPr>
        <w:t xml:space="preserve"> 6LoWPAN gracias a BLIP (</w:t>
      </w:r>
      <w:r w:rsidRPr="006242EF">
        <w:rPr>
          <w:i/>
          <w:iCs/>
          <w:lang w:val="en-US"/>
        </w:rPr>
        <w:t xml:space="preserve">Berkeley Low-power IP stack). </w:t>
      </w:r>
      <w:r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Pr="00791D37">
        <w:rPr>
          <w:i/>
          <w:iCs/>
        </w:rPr>
        <w:t xml:space="preserve">Descubrimiento de vecinos o </w:t>
      </w:r>
      <w:proofErr w:type="spellStart"/>
      <w:r w:rsidRPr="00791D37">
        <w:rPr>
          <w:i/>
          <w:iCs/>
        </w:rPr>
        <w:t>Neighbor</w:t>
      </w:r>
      <w:proofErr w:type="spellEnd"/>
      <w:r w:rsidRPr="00791D37">
        <w:rPr>
          <w:i/>
          <w:iCs/>
        </w:rPr>
        <w:t xml:space="preserve"> Discovery</w:t>
      </w:r>
      <w:r w:rsidRPr="00791D37">
        <w:t xml:space="preserve">, en una versión reducida, configurar una dirección local de enlace en el arranque de los nodos y una dirección global si se recibe el anuncio del enrutador. </w:t>
      </w:r>
    </w:p>
    <w:p w14:paraId="6C970A28" w14:textId="77777777" w:rsidR="00DA3B27" w:rsidRPr="00791D37" w:rsidRDefault="00DA3B27" w:rsidP="00791D37">
      <w:r w:rsidRPr="00791D37">
        <w:t>En comparación con versiones anteriores, BLIP soporta redes de malla.</w:t>
      </w:r>
    </w:p>
    <w:p w14:paraId="796D8049" w14:textId="77777777" w:rsidR="00DA3B27" w:rsidRPr="00791D37" w:rsidRDefault="00DA3B27" w:rsidP="00791D37"/>
    <w:p w14:paraId="1D1EF8CE" w14:textId="40883D0A" w:rsidR="007E2B99" w:rsidRPr="00791D37" w:rsidRDefault="00DA3B27" w:rsidP="00FE1EC4">
      <w:pPr>
        <w:pStyle w:val="Ttulo4"/>
      </w:pPr>
      <w:bookmarkStart w:id="1876" w:name="_Toc81499356"/>
      <w:bookmarkStart w:id="1877" w:name="_Toc81659643"/>
      <w:r w:rsidRPr="00791D37">
        <w:t>Thread</w:t>
      </w:r>
      <w:bookmarkEnd w:id="1876"/>
      <w:bookmarkEnd w:id="1877"/>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p>
    <w:p w14:paraId="7E6D4B3E" w14:textId="5114855F" w:rsidR="00B62082" w:rsidRPr="00791D37" w:rsidDel="00E915C0" w:rsidRDefault="00D46385" w:rsidP="00791D37">
      <w:pPr>
        <w:rPr>
          <w:del w:id="1878" w:author="JORGE CONTRERAS ORTIZ" w:date="2021-09-04T13:47:00Z"/>
          <w:rFonts w:eastAsiaTheme="majorEastAsia"/>
          <w:color w:val="2F5496" w:themeColor="accent1" w:themeShade="BF"/>
          <w:sz w:val="28"/>
          <w:szCs w:val="26"/>
        </w:rPr>
      </w:pPr>
      <w:r w:rsidRPr="00791D37">
        <w:t>Al ser el protocolo elegido lo comentaremos más en profundidad en</w:t>
      </w:r>
      <w:ins w:id="1879" w:author="JORGE CONTRERAS ORTIZ" w:date="2021-09-04T13:51:00Z">
        <w:r w:rsidR="00E915C0">
          <w:t xml:space="preserve"> el apartado</w:t>
        </w:r>
      </w:ins>
      <w:r w:rsidRPr="00791D37">
        <w:t xml:space="preserve"> </w:t>
      </w:r>
      <w:r w:rsidR="00B62082" w:rsidRPr="00791D37">
        <w:t xml:space="preserve"> </w:t>
      </w:r>
      <w:ins w:id="1880" w:author="JORGE CONTRERAS ORTIZ" w:date="2021-09-04T13:50:00Z">
        <w:r w:rsidR="00E915C0">
          <w:fldChar w:fldCharType="begin"/>
        </w:r>
        <w:r w:rsidR="00E915C0">
          <w:instrText xml:space="preserve"> REF _Ref81655865 \w \h </w:instrText>
        </w:r>
      </w:ins>
      <w:r w:rsidR="00E915C0">
        <w:fldChar w:fldCharType="separate"/>
      </w:r>
      <w:ins w:id="1881" w:author="JORGE CONTRERAS ORTIZ" w:date="2021-09-04T14:47:00Z">
        <w:r w:rsidR="003E5AE5">
          <w:t>2.3</w:t>
        </w:r>
      </w:ins>
      <w:ins w:id="1882" w:author="JORGE CONTRERAS ORTIZ" w:date="2021-09-04T13:50:00Z">
        <w:r w:rsidR="00E915C0">
          <w:fldChar w:fldCharType="end"/>
        </w:r>
      </w:ins>
      <w:del w:id="1883" w:author="JORGE CONTRERAS ORTIZ" w:date="2021-09-04T13:50:00Z">
        <w:r w:rsidR="00B62082" w:rsidRPr="00791D37" w:rsidDel="00E915C0">
          <w:rPr>
            <w:rFonts w:eastAsiaTheme="majorEastAsia"/>
            <w:color w:val="2F5496" w:themeColor="accent1" w:themeShade="BF"/>
            <w:sz w:val="28"/>
            <w:szCs w:val="26"/>
          </w:rPr>
          <w:fldChar w:fldCharType="begin"/>
        </w:r>
        <w:r w:rsidR="00B62082" w:rsidRPr="00E915C0" w:rsidDel="00E915C0">
          <w:rPr>
            <w:rFonts w:eastAsiaTheme="majorEastAsia"/>
            <w:color w:val="2F5496" w:themeColor="accent1" w:themeShade="BF"/>
            <w:sz w:val="28"/>
            <w:szCs w:val="26"/>
          </w:rPr>
          <w:delInstrText xml:space="preserve"> HYPERLINK  \l "_THREAD" </w:delInstrText>
        </w:r>
        <w:r w:rsidR="00B62082" w:rsidRPr="00791D37" w:rsidDel="00E915C0">
          <w:rPr>
            <w:rFonts w:eastAsiaTheme="majorEastAsia"/>
            <w:color w:val="2F5496" w:themeColor="accent1" w:themeShade="BF"/>
            <w:sz w:val="28"/>
            <w:szCs w:val="26"/>
          </w:rPr>
          <w:fldChar w:fldCharType="separate"/>
        </w:r>
        <w:r w:rsidR="00B62082" w:rsidRPr="00791D37" w:rsidDel="00E915C0">
          <w:rPr>
            <w:rFonts w:eastAsiaTheme="majorEastAsia"/>
            <w:color w:val="2F5496" w:themeColor="accent1" w:themeShade="BF"/>
          </w:rPr>
          <w:delText>apartado 2.3.</w:delText>
        </w:r>
      </w:del>
    </w:p>
    <w:p w14:paraId="41EC82E8" w14:textId="3BFD22F6" w:rsidR="00B62082" w:rsidRPr="00791D37" w:rsidDel="00E915C0" w:rsidRDefault="00B62082" w:rsidP="00791D37">
      <w:pPr>
        <w:rPr>
          <w:del w:id="1884" w:author="JORGE CONTRERAS ORTIZ" w:date="2021-09-04T13:50:00Z"/>
        </w:rPr>
      </w:pPr>
      <w:del w:id="1885" w:author="JORGE CONTRERAS ORTIZ" w:date="2021-09-04T13:47:00Z">
        <w:r w:rsidRPr="00791D37" w:rsidDel="00E915C0">
          <w:br w:type="page"/>
        </w:r>
      </w:del>
    </w:p>
    <w:p w14:paraId="5A7D5EB3" w14:textId="43B598C8" w:rsidR="00E915C0" w:rsidRPr="00791D37" w:rsidDel="00E915C0" w:rsidRDefault="00B62082" w:rsidP="00791D37">
      <w:pPr>
        <w:rPr>
          <w:ins w:id="1886" w:author="JORGE CONTRERAS ORTIZ" w:date="2021-09-04T13:50:00Z"/>
          <w:del w:id="1887" w:author="JORGE CONTRERAS ORTIZ" w:date="2021-09-04T13:47:00Z"/>
          <w:rFonts w:eastAsiaTheme="majorEastAsia"/>
          <w:color w:val="2F5496" w:themeColor="accent1" w:themeShade="BF"/>
          <w:sz w:val="28"/>
          <w:szCs w:val="26"/>
        </w:rPr>
      </w:pPr>
      <w:bookmarkStart w:id="1888" w:name="_THREAD"/>
      <w:bookmarkStart w:id="1889" w:name="_Toc81499357"/>
      <w:bookmarkEnd w:id="1888"/>
      <w:del w:id="1890" w:author="JORGE CONTRERAS ORTIZ" w:date="2021-09-04T13:50:00Z">
        <w:r w:rsidRPr="00791D37" w:rsidDel="00E915C0">
          <w:delText>TH</w:delText>
        </w:r>
        <w:r w:rsidRPr="00791D37" w:rsidDel="00E915C0">
          <w:fldChar w:fldCharType="end"/>
        </w:r>
      </w:del>
    </w:p>
    <w:p w14:paraId="16A6D45E" w14:textId="77777777" w:rsidR="00E915C0" w:rsidRPr="00791D37" w:rsidRDefault="00E915C0" w:rsidP="00791D37">
      <w:pPr>
        <w:rPr>
          <w:ins w:id="1891" w:author="JORGE CONTRERAS ORTIZ" w:date="2021-09-04T13:50:00Z"/>
        </w:rPr>
      </w:pPr>
      <w:ins w:id="1892" w:author="JORGE CONTRERAS ORTIZ" w:date="2021-09-04T13:50:00Z">
        <w:del w:id="1893" w:author="JORGE CONTRERAS ORTIZ" w:date="2021-09-04T13:47:00Z">
          <w:r w:rsidRPr="00791D37" w:rsidDel="00E915C0">
            <w:br w:type="page"/>
          </w:r>
        </w:del>
      </w:ins>
    </w:p>
    <w:p w14:paraId="2966E203" w14:textId="1E31DD52" w:rsidR="00B62082" w:rsidRPr="00791D37" w:rsidRDefault="00E915C0" w:rsidP="00791D37">
      <w:pPr>
        <w:pStyle w:val="Ttulo2"/>
      </w:pPr>
      <w:bookmarkStart w:id="1894" w:name="_Toc81659644"/>
      <w:bookmarkStart w:id="1895" w:name="_Ref81655865"/>
      <w:ins w:id="1896" w:author="JORGE CONTRERAS ORTIZ" w:date="2021-09-04T13:50:00Z">
        <w:r>
          <w:lastRenderedPageBreak/>
          <w:t>THR</w:t>
        </w:r>
      </w:ins>
      <w:ins w:id="1897" w:author="JORGE CONTRERAS ORTIZ" w:date="2021-09-04T13:51:00Z">
        <w:r>
          <w:t>EAD</w:t>
        </w:r>
      </w:ins>
      <w:bookmarkEnd w:id="1894"/>
      <w:commentRangeStart w:id="1898"/>
      <w:commentRangeEnd w:id="1898"/>
      <w:del w:id="1899" w:author="JORGE CONTRERAS ORTIZ" w:date="2021-09-04T13:50:00Z">
        <w:r w:rsidR="00B62082" w:rsidRPr="00791D37" w:rsidDel="00E915C0">
          <w:rPr>
            <w:rStyle w:val="Refdecomentario"/>
            <w:rFonts w:eastAsiaTheme="minorHAnsi"/>
            <w:color w:val="auto"/>
          </w:rPr>
          <w:commentReference w:id="1898"/>
        </w:r>
        <w:r w:rsidR="00B62082" w:rsidRPr="00791D37" w:rsidDel="00E915C0">
          <w:delText>READ</w:delText>
        </w:r>
      </w:del>
      <w:bookmarkEnd w:id="1889"/>
      <w:bookmarkEnd w:id="1895"/>
      <w:r w:rsidR="00B62082" w:rsidRPr="00791D37">
        <w:t xml:space="preserve"> </w:t>
      </w:r>
    </w:p>
    <w:p w14:paraId="6AF95DDC" w14:textId="77777777" w:rsidR="00B62082" w:rsidRPr="00791D37" w:rsidRDefault="00B62082" w:rsidP="00791D37"/>
    <w:p w14:paraId="7B92B9C7" w14:textId="5BC38212" w:rsidR="00B62082" w:rsidRPr="00791D37" w:rsidRDefault="00B62082" w:rsidP="00791D37">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46EE070C" w14:textId="23359A02" w:rsidR="00B62082" w:rsidRPr="00791D37" w:rsidRDefault="00B62082" w:rsidP="00791D37">
      <w:pPr>
        <w:pStyle w:val="Ttulo3"/>
      </w:pPr>
      <w:bookmarkStart w:id="1900" w:name="_Toc81659645"/>
      <w:bookmarkStart w:id="1901" w:name="_Toc81499358"/>
      <w:r w:rsidRPr="00791D37">
        <w:t xml:space="preserve">Introducción a Redes THREAD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Pr="00791D37">
        <w:fldChar w:fldCharType="separate"/>
      </w:r>
      <w:bookmarkEnd w:id="1901"/>
      <w:r w:rsidR="00AD1498" w:rsidRPr="00791D37">
        <w:rPr>
          <w:noProof/>
        </w:rPr>
        <w:t>[8], [10]–[12]</w:t>
      </w:r>
      <w:bookmarkEnd w:id="1900"/>
      <w:r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77777777" w:rsidR="00B62082" w:rsidRPr="00791D37" w:rsidRDefault="00B62082" w:rsidP="00791D37">
      <w:pPr>
        <w:pStyle w:val="Prrafodelista"/>
        <w:numPr>
          <w:ilvl w:val="0"/>
          <w:numId w:val="9"/>
        </w:numPr>
      </w:pPr>
      <w:r w:rsidRPr="00791D37">
        <w:rPr>
          <w:b/>
          <w:bCs/>
        </w:rPr>
        <w:t xml:space="preserve">Simplicidad. </w:t>
      </w:r>
      <w:r w:rsidRPr="00791D37">
        <w:t>La instalación de la red, la puesta en marcha y la operativa son muy simples. Esto se debe a que los protocolos fluidos para formar, unir y mantener una red Thread permiten una autoconfiguración y arreglar problemas de enrutado a la vez que ocurren.</w:t>
      </w:r>
    </w:p>
    <w:p w14:paraId="00C76F83" w14:textId="77777777" w:rsidR="00B62082" w:rsidRPr="00791D37" w:rsidRDefault="00B62082" w:rsidP="00791D37">
      <w:pPr>
        <w:pStyle w:val="Prrafodelista"/>
        <w:numPr>
          <w:ilvl w:val="0"/>
          <w:numId w:val="9"/>
        </w:numPr>
      </w:pPr>
      <w:r w:rsidRPr="00791D37">
        <w:rPr>
          <w:b/>
          <w:bCs/>
        </w:rPr>
        <w:t>Seguridad.</w:t>
      </w:r>
      <w:r w:rsidRPr="00791D37">
        <w:t xml:space="preserve"> No se permite unirse a dispositivos a una red Thread si no están autorizados. Todas las comunicaciones están encriptadas y seguras.</w:t>
      </w:r>
    </w:p>
    <w:p w14:paraId="7E0DB5A0" w14:textId="77777777" w:rsidR="00B62082" w:rsidRPr="00791D37" w:rsidRDefault="00B62082" w:rsidP="00791D37">
      <w:pPr>
        <w:pStyle w:val="Prrafodelista"/>
        <w:numPr>
          <w:ilvl w:val="0"/>
          <w:numId w:val="9"/>
        </w:num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6EFDAE70" w14:textId="77777777" w:rsidR="00B62082" w:rsidRPr="00791D37" w:rsidRDefault="00B62082" w:rsidP="00791D37">
      <w:pPr>
        <w:pStyle w:val="Prrafodelista"/>
        <w:numPr>
          <w:ilvl w:val="0"/>
          <w:numId w:val="9"/>
        </w:numPr>
      </w:pPr>
      <w:r w:rsidRPr="00791D37">
        <w:rPr>
          <w:b/>
          <w:bCs/>
        </w:rPr>
        <w:t>Rango.</w:t>
      </w:r>
      <w:r w:rsidRPr="00791D37">
        <w:t xml:space="preserve"> Los típicos dispositivos junto con una red en malla pueden dar rango suficiente para cubrir una casa. La tecnología de propagación del espectro, se usa en la capa física para tener una buena inmunidad a interferencias.</w:t>
      </w:r>
    </w:p>
    <w:p w14:paraId="1519F90C" w14:textId="77777777" w:rsidR="00B62082" w:rsidRPr="00791D37" w:rsidRDefault="00B62082" w:rsidP="00791D37">
      <w:pPr>
        <w:pStyle w:val="Prrafodelista"/>
        <w:numPr>
          <w:ilvl w:val="0"/>
          <w:numId w:val="9"/>
        </w:numPr>
      </w:pPr>
      <w:r w:rsidRPr="00791D37">
        <w:rPr>
          <w:b/>
          <w:bCs/>
        </w:rPr>
        <w:t>Sin fallos.</w:t>
      </w:r>
      <w:r w:rsidRPr="00791D37">
        <w:t xml:space="preserve"> La pila del protocolo está diseñada para dar operar segura y fiablemente incluso con fallos o perdidas en dispositivos individualmente.</w:t>
      </w: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7856EF27" w:rsidR="00B62082" w:rsidRDefault="00B62082" w:rsidP="00791D37">
      <w:pPr>
        <w:pStyle w:val="Ttulo3"/>
        <w:rPr>
          <w:ins w:id="1902" w:author="JORGE CONTRERAS ORTIZ" w:date="2021-09-04T13:51:00Z"/>
          <w:noProof/>
        </w:rPr>
      </w:pPr>
      <w:bookmarkStart w:id="1903" w:name="_Tipos_de_dispositivos"/>
      <w:bookmarkStart w:id="1904" w:name="_Toc81499359"/>
      <w:bookmarkStart w:id="1905" w:name="_Toc81659646"/>
      <w:bookmarkEnd w:id="1903"/>
      <w:commentRangeStart w:id="1906"/>
      <w:r w:rsidRPr="00791D37">
        <w:rPr>
          <w:noProof/>
        </w:rPr>
        <w:lastRenderedPageBreak/>
        <w:t>Tipos de dispositivos</w:t>
      </w:r>
      <w:commentRangeEnd w:id="1906"/>
      <w:r w:rsidRPr="00791D37">
        <w:rPr>
          <w:rStyle w:val="Refdecomentario"/>
          <w:rFonts w:eastAsiaTheme="minorHAnsi"/>
          <w:color w:val="auto"/>
        </w:rPr>
        <w:commentReference w:id="1906"/>
      </w:r>
      <w:bookmarkEnd w:id="1904"/>
      <w:bookmarkEnd w:id="1905"/>
    </w:p>
    <w:p w14:paraId="3A21969E" w14:textId="77777777" w:rsidR="00E915C0" w:rsidRPr="00E915C0" w:rsidRDefault="00E915C0">
      <w:pPr>
        <w:rPr>
          <w:rPrChange w:id="1907" w:author="JORGE CONTRERAS ORTIZ" w:date="2021-09-04T13:51:00Z">
            <w:rPr>
              <w:noProof/>
            </w:rPr>
          </w:rPrChange>
        </w:rPr>
        <w:pPrChange w:id="1908" w:author="JORGE CONTRERAS ORTIZ" w:date="2021-09-04T13:51:00Z">
          <w:pPr>
            <w:pStyle w:val="Ttulo3"/>
          </w:pPr>
        </w:pPrChange>
      </w:pPr>
    </w:p>
    <w:p w14:paraId="7CE5D442" w14:textId="77777777" w:rsidR="00B62082" w:rsidRPr="00791D37" w:rsidRDefault="00B62082" w:rsidP="00791D37">
      <w:pPr>
        <w:rPr>
          <w:noProof/>
        </w:rPr>
      </w:pPr>
      <w:r w:rsidRPr="00791D37">
        <w:rPr>
          <w:noProof/>
        </w:rPr>
        <w:t>En estas redes, hay 2 clasificaciones para los posibles tipos de nodos que puede haber en la propia red.</w:t>
      </w:r>
    </w:p>
    <w:p w14:paraId="180CD2C1" w14:textId="79BA2196"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77777777" w:rsidR="00B62082" w:rsidRPr="00791D37" w:rsidRDefault="00B62082" w:rsidP="00791D37">
      <w:pPr>
        <w:pStyle w:val="Prrafodelista"/>
        <w:numPr>
          <w:ilvl w:val="0"/>
          <w:numId w:val="10"/>
        </w:numPr>
      </w:pPr>
      <w:proofErr w:type="spellStart"/>
      <w:r w:rsidRPr="00791D37">
        <w:rPr>
          <w:b/>
          <w:bCs/>
        </w:rPr>
        <w:t>Border</w:t>
      </w:r>
      <w:proofErr w:type="spellEnd"/>
      <w:r w:rsidRPr="00791D37">
        <w:rPr>
          <w:b/>
          <w:bCs/>
        </w:rPr>
        <w:t xml:space="preserve"> </w:t>
      </w:r>
      <w:proofErr w:type="spellStart"/>
      <w:r w:rsidRPr="00791D37">
        <w:rPr>
          <w:b/>
          <w:bCs/>
        </w:rPr>
        <w:t>Routers</w:t>
      </w:r>
      <w:proofErr w:type="spellEnd"/>
      <w:r w:rsidRPr="00791D37">
        <w:rPr>
          <w:b/>
          <w:bCs/>
        </w:rPr>
        <w:t xml:space="preserve">. </w:t>
      </w:r>
      <w:r w:rsidRPr="00791D37">
        <w:t xml:space="preserve">Es un </w:t>
      </w:r>
      <w:proofErr w:type="spellStart"/>
      <w:r w:rsidRPr="00791D37">
        <w:t>router</w:t>
      </w:r>
      <w:proofErr w:type="spellEnd"/>
      <w:r w:rsidRPr="00791D37">
        <w:t xml:space="preserve"> específico que da conectividad desde redes 802.15.4 a redes adyacentes en otras capas físicas, como </w:t>
      </w:r>
      <w:proofErr w:type="spellStart"/>
      <w:r w:rsidRPr="00791D37">
        <w:t>Wi</w:t>
      </w:r>
      <w:proofErr w:type="spellEnd"/>
      <w:r w:rsidRPr="00791D37">
        <w:t>-Fi o Ethernet. Da servicio a los dispositivos dentro de la red, incluyendo servicio de enrutamiento para operaciones fuera de red.</w:t>
      </w:r>
    </w:p>
    <w:p w14:paraId="2D0B6222" w14:textId="4A91573A" w:rsidR="00B62082" w:rsidRPr="00791D37" w:rsidRDefault="00B62082" w:rsidP="00791D37">
      <w:pPr>
        <w:pStyle w:val="Prrafodelista"/>
        <w:numPr>
          <w:ilvl w:val="0"/>
          <w:numId w:val="10"/>
        </w:numPr>
      </w:pPr>
      <w:proofErr w:type="spellStart"/>
      <w:r w:rsidRPr="00791D37">
        <w:rPr>
          <w:b/>
          <w:bCs/>
        </w:rPr>
        <w:t>Routers</w:t>
      </w:r>
      <w:proofErr w:type="spellEnd"/>
      <w:r w:rsidRPr="00791D37">
        <w:rPr>
          <w:b/>
          <w:bCs/>
        </w:rPr>
        <w:t>.</w:t>
      </w:r>
      <w:r w:rsidRPr="00791D37">
        <w:t xml:space="preserve"> Estos se encargan de dar servicios de enrutamiento a los distintos dispositivos de red</w:t>
      </w:r>
      <w:ins w:id="1909" w:author="JORGE CONTRERAS ORTIZ" w:date="2021-09-04T11:21:00Z">
        <w:r w:rsidR="00B83329">
          <w:t xml:space="preserve"> y de proporcionar los </w:t>
        </w:r>
      </w:ins>
      <w:del w:id="1910" w:author="JORGE CONTRERAS ORTIZ" w:date="2021-09-04T11:21:00Z">
        <w:r w:rsidRPr="00791D37" w:rsidDel="00B83329">
          <w:delText xml:space="preserve">. También se encargan de </w:delText>
        </w:r>
      </w:del>
      <w:r w:rsidRPr="00791D37">
        <w:t>servicios de seguridad</w:t>
      </w:r>
      <w:del w:id="1911" w:author="JORGE CONTRERAS ORTIZ" w:date="2021-09-04T11:21:00Z">
        <w:r w:rsidRPr="00791D37" w:rsidDel="00B83329">
          <w:delText xml:space="preserve"> y de unión a los diferentes dispositivos que quieran unirse a la red</w:delText>
        </w:r>
      </w:del>
      <w:r w:rsidRPr="00791D37">
        <w:t xml:space="preserve">. Estos </w:t>
      </w:r>
      <w:proofErr w:type="spellStart"/>
      <w:r w:rsidRPr="00791D37">
        <w:t>routers</w:t>
      </w:r>
      <w:proofErr w:type="spellEnd"/>
      <w:r w:rsidRPr="00791D37">
        <w:t xml:space="preserve">, no están pensados para un modo </w:t>
      </w:r>
      <w:del w:id="1912"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 xml:space="preserve">ueden degradar su funcionalidad y convertirse en </w:t>
      </w:r>
      <w:proofErr w:type="spellStart"/>
      <w:r w:rsidRPr="00791D37">
        <w:t>REEDs</w:t>
      </w:r>
      <w:proofErr w:type="spellEnd"/>
      <w:r w:rsidRPr="00791D37">
        <w:t xml:space="preserve"> (</w:t>
      </w:r>
      <w:proofErr w:type="spellStart"/>
      <w:r w:rsidRPr="00791D37">
        <w:t>Router</w:t>
      </w:r>
      <w:proofErr w:type="spellEnd"/>
      <w:r w:rsidRPr="00791D37">
        <w:t xml:space="preserve">-Eligible </w:t>
      </w:r>
      <w:proofErr w:type="spellStart"/>
      <w:r w:rsidRPr="00791D37">
        <w:t>End</w:t>
      </w:r>
      <w:proofErr w:type="spellEnd"/>
      <w:r w:rsidRPr="00791D37">
        <w:t xml:space="preserve"> </w:t>
      </w:r>
      <w:proofErr w:type="spellStart"/>
      <w:r w:rsidRPr="00791D37">
        <w:t>Devices</w:t>
      </w:r>
      <w:proofErr w:type="spellEnd"/>
      <w:r w:rsidRPr="00791D37">
        <w:t>).</w:t>
      </w:r>
    </w:p>
    <w:p w14:paraId="28C08466" w14:textId="6A47B4D7" w:rsidR="00B62082" w:rsidRPr="00791D37" w:rsidRDefault="00B62082" w:rsidP="00791D37">
      <w:pPr>
        <w:pStyle w:val="Prrafodelista"/>
        <w:numPr>
          <w:ilvl w:val="0"/>
          <w:numId w:val="10"/>
        </w:numPr>
      </w:pPr>
      <w:proofErr w:type="spellStart"/>
      <w:r w:rsidRPr="00791D37">
        <w:rPr>
          <w:b/>
          <w:bCs/>
        </w:rPr>
        <w:t>Router</w:t>
      </w:r>
      <w:proofErr w:type="spellEnd"/>
      <w:r w:rsidRPr="00791D37">
        <w:rPr>
          <w:b/>
          <w:bCs/>
        </w:rPr>
        <w:t xml:space="preserve">-Eligible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Estos </w:t>
      </w:r>
      <w:r w:rsidR="00363231" w:rsidRPr="00791D37">
        <w:t>dispositivos</w:t>
      </w:r>
      <w:r w:rsidRPr="00791D37">
        <w:t xml:space="preserve"> pueden convertirse en </w:t>
      </w:r>
      <w:proofErr w:type="spellStart"/>
      <w:r w:rsidRPr="00791D37">
        <w:t>Routers</w:t>
      </w:r>
      <w:proofErr w:type="spellEnd"/>
      <w:r w:rsidR="00363231" w:rsidRPr="00791D37">
        <w:t xml:space="preserve"> </w:t>
      </w:r>
      <w:r w:rsidRPr="00791D37">
        <w:t xml:space="preserve">acorde a la topología o condiciones de la red, </w:t>
      </w:r>
      <w:r w:rsidR="00363231" w:rsidRPr="00791D37">
        <w:t xml:space="preserve">pero </w:t>
      </w:r>
      <w:r w:rsidRPr="00791D37">
        <w:t xml:space="preserve">no actúan como </w:t>
      </w:r>
      <w:proofErr w:type="spellStart"/>
      <w:r w:rsidRPr="00791D37">
        <w:t>Routers</w:t>
      </w:r>
      <w:proofErr w:type="spellEnd"/>
      <w:r w:rsidRPr="00791D37">
        <w:t>. Estos dispositivos, por lo general, no reenvían mensajes ni dan servicios de unión y seguridad para otros dispositivos dentro de la red Thread</w:t>
      </w:r>
      <w:r w:rsidR="00363231" w:rsidRPr="00791D37">
        <w:t xml:space="preserve"> mientras no se conviertan a </w:t>
      </w:r>
      <w:proofErr w:type="spellStart"/>
      <w:r w:rsidR="00363231" w:rsidRPr="00791D37">
        <w:t>routers</w:t>
      </w:r>
      <w:proofErr w:type="spellEnd"/>
      <w:r w:rsidRPr="00791D37">
        <w:t xml:space="preserve">. </w:t>
      </w:r>
      <w:r w:rsidR="00363231" w:rsidRPr="00791D37">
        <w:t>Este</w:t>
      </w:r>
      <w:r w:rsidRPr="00791D37">
        <w:t xml:space="preserve"> cambió a </w:t>
      </w:r>
      <w:proofErr w:type="spellStart"/>
      <w:r w:rsidRPr="00791D37">
        <w:t>Routers</w:t>
      </w:r>
      <w:proofErr w:type="spellEnd"/>
      <w:r w:rsidRPr="00791D37">
        <w:t xml:space="preserve"> es manejado por la propia red automáticamente sin necesidad de </w:t>
      </w:r>
      <w:r w:rsidR="00363231" w:rsidRPr="00791D37">
        <w:t>ser manejado por ningún usuario</w:t>
      </w:r>
      <w:r w:rsidRPr="00791D37">
        <w:t>.</w:t>
      </w:r>
    </w:p>
    <w:p w14:paraId="7CA412EB" w14:textId="77777777" w:rsidR="00B62082" w:rsidRPr="00791D37" w:rsidRDefault="00B62082" w:rsidP="00791D37">
      <w:pPr>
        <w:pStyle w:val="Prrafodelista"/>
        <w:numPr>
          <w:ilvl w:val="0"/>
          <w:numId w:val="10"/>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Devices</w:t>
      </w:r>
      <w:proofErr w:type="spellEnd"/>
      <w:r w:rsidRPr="00791D37">
        <w:rPr>
          <w:b/>
          <w:bCs/>
        </w:rPr>
        <w:t xml:space="preserve">. </w:t>
      </w:r>
      <w:r w:rsidRPr="00791D37">
        <w:t xml:space="preserve">Son dispositivos anfitriones o Host de la red. Solo se pueden comunicar a través de su </w:t>
      </w:r>
      <w:proofErr w:type="spellStart"/>
      <w:r w:rsidRPr="00791D37">
        <w:t>Router</w:t>
      </w:r>
      <w:proofErr w:type="spellEnd"/>
      <w:r w:rsidRPr="00791D37">
        <w:t xml:space="preserve"> Padre, y no pueden reenviar mensajes para otros dispositivos. Pueden operar con muy bajo consumo ya que receptor está desactivado y solo se despierta periódicamente para comunicarse con su padre.</w:t>
      </w:r>
    </w:p>
    <w:p w14:paraId="3D76C7B8" w14:textId="77777777" w:rsidR="00B62082" w:rsidRPr="00791D37" w:rsidRDefault="00B62082" w:rsidP="00791D37"/>
    <w:p w14:paraId="10D8AB8C" w14:textId="77777777" w:rsidR="00B62082"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77777777" w:rsidR="00B62082" w:rsidRPr="00791D37" w:rsidRDefault="00B62082" w:rsidP="00791D37">
      <w:pPr>
        <w:pStyle w:val="Prrafodelista"/>
        <w:numPr>
          <w:ilvl w:val="0"/>
          <w:numId w:val="11"/>
        </w:numPr>
      </w:pPr>
      <w:r w:rsidRPr="00791D37">
        <w:rPr>
          <w:b/>
          <w:bCs/>
        </w:rPr>
        <w:t xml:space="preserve">Full Thread </w:t>
      </w:r>
      <w:proofErr w:type="spellStart"/>
      <w:r w:rsidRPr="00791D37">
        <w:rPr>
          <w:b/>
          <w:bCs/>
        </w:rPr>
        <w:t>Device</w:t>
      </w:r>
      <w:proofErr w:type="spellEnd"/>
      <w:r w:rsidRPr="00791D37">
        <w:rPr>
          <w:b/>
          <w:bCs/>
        </w:rPr>
        <w:t xml:space="preserve"> (FTD). </w:t>
      </w:r>
      <w:r w:rsidRPr="00791D37">
        <w:t>Puede comunicarse con otros dispositivos bidireccionalmente y con los nodos hijos (MTD) unidos a él. Estos dispositivos pueden adquirir los siguientes roles:</w:t>
      </w:r>
    </w:p>
    <w:p w14:paraId="3D9AF5FD" w14:textId="77777777" w:rsidR="00B62082" w:rsidRPr="00791D37" w:rsidRDefault="00B62082" w:rsidP="00791D37">
      <w:pPr>
        <w:pStyle w:val="Prrafodelista"/>
        <w:numPr>
          <w:ilvl w:val="1"/>
          <w:numId w:val="11"/>
        </w:numPr>
      </w:pPr>
      <w:r w:rsidRPr="00791D37">
        <w:rPr>
          <w:b/>
          <w:bCs/>
        </w:rPr>
        <w:t>Leader:</w:t>
      </w:r>
      <w:r w:rsidRPr="00791D37">
        <w:t xml:space="preserve"> Es el dispositivo Thread responsable del manejo de la asignación de ID de </w:t>
      </w:r>
      <w:proofErr w:type="spellStart"/>
      <w:r w:rsidRPr="00791D37">
        <w:t>router</w:t>
      </w:r>
      <w:proofErr w:type="spellEnd"/>
      <w:r w:rsidRPr="00791D37">
        <w:t>. Es el único dispositivo en una partición de red Thread que actúa como árbitro central y distribuidor del estado de configuración de la red.</w:t>
      </w:r>
    </w:p>
    <w:p w14:paraId="7CDBC92B" w14:textId="77777777" w:rsidR="00B62082" w:rsidRPr="00791D37" w:rsidRDefault="00B62082" w:rsidP="00791D37">
      <w:pPr>
        <w:pStyle w:val="Prrafodelista"/>
        <w:numPr>
          <w:ilvl w:val="1"/>
          <w:numId w:val="11"/>
        </w:numPr>
      </w:pPr>
      <w:proofErr w:type="spellStart"/>
      <w:r w:rsidRPr="00791D37">
        <w:rPr>
          <w:b/>
          <w:bCs/>
        </w:rPr>
        <w:t>Border</w:t>
      </w:r>
      <w:proofErr w:type="spellEnd"/>
      <w:r w:rsidRPr="00791D37">
        <w:rPr>
          <w:b/>
          <w:bCs/>
        </w:rPr>
        <w:t xml:space="preserve"> </w:t>
      </w:r>
      <w:proofErr w:type="spellStart"/>
      <w:r w:rsidRPr="00791D37">
        <w:rPr>
          <w:b/>
          <w:bCs/>
        </w:rPr>
        <w:t>Router</w:t>
      </w:r>
      <w:proofErr w:type="spellEnd"/>
      <w:r w:rsidRPr="00791D37">
        <w:rPr>
          <w:b/>
          <w:bCs/>
        </w:rPr>
        <w:t>. (</w:t>
      </w:r>
      <w:r w:rsidRPr="00791D37">
        <w:t>Misma funcionalidad comentada en la primera clasificación.)</w:t>
      </w:r>
    </w:p>
    <w:p w14:paraId="16C163CB" w14:textId="77777777" w:rsidR="00B62082" w:rsidRPr="00791D37" w:rsidRDefault="00B62082" w:rsidP="00791D37">
      <w:pPr>
        <w:pStyle w:val="Prrafodelista"/>
        <w:numPr>
          <w:ilvl w:val="1"/>
          <w:numId w:val="11"/>
        </w:numPr>
      </w:pPr>
      <w:r w:rsidRPr="00791D37">
        <w:rPr>
          <w:b/>
          <w:bCs/>
        </w:rPr>
        <w:t xml:space="preserve">Active </w:t>
      </w:r>
      <w:proofErr w:type="spellStart"/>
      <w:r w:rsidRPr="00791D37">
        <w:rPr>
          <w:b/>
          <w:bCs/>
        </w:rPr>
        <w:t>Router</w:t>
      </w:r>
      <w:proofErr w:type="spellEnd"/>
      <w:r w:rsidRPr="00791D37">
        <w:rPr>
          <w:b/>
          <w:bCs/>
        </w:rPr>
        <w:t>.</w:t>
      </w:r>
      <w:r w:rsidRPr="00791D37">
        <w:t xml:space="preserve"> (Misma funcionalidad comentada en la primera clasificación.)</w:t>
      </w:r>
    </w:p>
    <w:p w14:paraId="141E2F40" w14:textId="77777777" w:rsidR="00B62082" w:rsidRPr="00791D37" w:rsidRDefault="00B62082" w:rsidP="00791D37">
      <w:pPr>
        <w:pStyle w:val="Prrafodelista"/>
        <w:numPr>
          <w:ilvl w:val="1"/>
          <w:numId w:val="11"/>
        </w:numPr>
      </w:pPr>
      <w:proofErr w:type="spellStart"/>
      <w:r w:rsidRPr="00791D37">
        <w:rPr>
          <w:b/>
          <w:bCs/>
        </w:rPr>
        <w:t>REEDs</w:t>
      </w:r>
      <w:proofErr w:type="spellEnd"/>
      <w:r w:rsidRPr="00791D37">
        <w:rPr>
          <w:b/>
          <w:bCs/>
        </w:rPr>
        <w:t>.</w:t>
      </w:r>
      <w:r w:rsidRPr="00791D37">
        <w:t xml:space="preserve"> (Misma funcionalidad comentada en la primera clasificación.) Pueden tener varios nodos hijos y mantener enlaces con los </w:t>
      </w:r>
      <w:proofErr w:type="spellStart"/>
      <w:r w:rsidRPr="00791D37">
        <w:t>Routers</w:t>
      </w:r>
      <w:proofErr w:type="spellEnd"/>
      <w:r w:rsidRPr="00791D37">
        <w:t xml:space="preserve"> vecinos.</w:t>
      </w:r>
    </w:p>
    <w:p w14:paraId="65076F2F" w14:textId="77777777" w:rsidR="00B62082" w:rsidRPr="00791D37" w:rsidRDefault="00B62082" w:rsidP="00791D37">
      <w:pPr>
        <w:pStyle w:val="Prrafodelista"/>
        <w:numPr>
          <w:ilvl w:val="1"/>
          <w:numId w:val="11"/>
        </w:numPr>
      </w:pPr>
      <w:r w:rsidRPr="00791D37">
        <w:rPr>
          <w:b/>
          <w:bCs/>
        </w:rPr>
        <w:t xml:space="preserve">Full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(FED).</w:t>
      </w:r>
      <w:r w:rsidRPr="00791D37">
        <w:t xml:space="preserve"> Es un FTD normal, que siempre actuará como un Dispositivo Final (</w:t>
      </w:r>
      <w:proofErr w:type="spellStart"/>
      <w:r w:rsidRPr="00791D37">
        <w:t>End</w:t>
      </w:r>
      <w:proofErr w:type="spellEnd"/>
      <w:r w:rsidRPr="00791D37">
        <w:t xml:space="preserve"> </w:t>
      </w:r>
      <w:proofErr w:type="spellStart"/>
      <w:r w:rsidRPr="00791D37">
        <w:t>Device</w:t>
      </w:r>
      <w:proofErr w:type="spellEnd"/>
      <w:r w:rsidRPr="00791D37">
        <w:t xml:space="preserve"> – ED). Un dispositivo FED nunca pedirá convertirse en </w:t>
      </w:r>
      <w:proofErr w:type="spellStart"/>
      <w:r w:rsidRPr="00791D37">
        <w:t>Router</w:t>
      </w:r>
      <w:proofErr w:type="spellEnd"/>
      <w:r w:rsidRPr="00791D37">
        <w:t>, como haría un REED.</w:t>
      </w:r>
    </w:p>
    <w:p w14:paraId="69413C1B" w14:textId="77777777" w:rsidR="00B62082" w:rsidRPr="00791D37" w:rsidRDefault="00B62082" w:rsidP="00791D37">
      <w:pPr>
        <w:pStyle w:val="Prrafodelista"/>
        <w:numPr>
          <w:ilvl w:val="0"/>
          <w:numId w:val="11"/>
        </w:numPr>
      </w:pPr>
      <w:proofErr w:type="spellStart"/>
      <w:r w:rsidRPr="00791D37">
        <w:rPr>
          <w:b/>
          <w:bCs/>
        </w:rPr>
        <w:t>Minimal</w:t>
      </w:r>
      <w:proofErr w:type="spellEnd"/>
      <w:r w:rsidRPr="00791D37">
        <w:rPr>
          <w:b/>
          <w:bCs/>
        </w:rPr>
        <w:t xml:space="preserve"> Thread </w:t>
      </w:r>
      <w:proofErr w:type="spellStart"/>
      <w:r w:rsidRPr="00791D37">
        <w:rPr>
          <w:b/>
          <w:bCs/>
        </w:rPr>
        <w:t>Device</w:t>
      </w:r>
      <w:proofErr w:type="spellEnd"/>
      <w:r w:rsidRPr="00791D37">
        <w:rPr>
          <w:b/>
          <w:bCs/>
        </w:rPr>
        <w:t xml:space="preserve"> (MTD).</w:t>
      </w:r>
      <w:r w:rsidRPr="00791D37">
        <w:t xml:space="preserve"> Estos dispositivos solo pueden comunicar con el padre FTD al que están unidos. Los roles que pueden adquirir son:</w:t>
      </w:r>
    </w:p>
    <w:p w14:paraId="06ABD671" w14:textId="77777777" w:rsidR="00B62082" w:rsidRPr="00791D37" w:rsidRDefault="00B62082" w:rsidP="00791D37">
      <w:pPr>
        <w:pStyle w:val="Prrafodelista"/>
        <w:numPr>
          <w:ilvl w:val="1"/>
          <w:numId w:val="11"/>
        </w:numPr>
      </w:pPr>
      <w:proofErr w:type="spellStart"/>
      <w:r w:rsidRPr="00791D37">
        <w:rPr>
          <w:b/>
          <w:bCs/>
        </w:rPr>
        <w:t>Minimal</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 xml:space="preserve"> (MED).</w:t>
      </w:r>
      <w:r w:rsidRPr="00791D37">
        <w:t xml:space="preserve"> Es un dispositivo MTD cuyo receptor está habilitado todo el tiempo y puede comunicarse con su nodo padre en cualquier momento.</w:t>
      </w:r>
    </w:p>
    <w:p w14:paraId="094E5F7B" w14:textId="77777777" w:rsidR="00B62082" w:rsidRPr="00791D37" w:rsidRDefault="00B62082" w:rsidP="00791D37">
      <w:pPr>
        <w:pStyle w:val="Prrafodelista"/>
        <w:numPr>
          <w:ilvl w:val="1"/>
          <w:numId w:val="11"/>
        </w:numPr>
      </w:pPr>
      <w:proofErr w:type="spellStart"/>
      <w:r w:rsidRPr="00791D37">
        <w:rPr>
          <w:b/>
          <w:bCs/>
        </w:rPr>
        <w:t>Sleepy</w:t>
      </w:r>
      <w:proofErr w:type="spellEnd"/>
      <w:r w:rsidRPr="00791D37">
        <w:rPr>
          <w:b/>
          <w:bCs/>
        </w:rPr>
        <w:t xml:space="preserve"> </w:t>
      </w:r>
      <w:proofErr w:type="spellStart"/>
      <w:r w:rsidRPr="00791D37">
        <w:rPr>
          <w:b/>
          <w:bCs/>
        </w:rPr>
        <w:t>End</w:t>
      </w:r>
      <w:proofErr w:type="spellEnd"/>
      <w:r w:rsidRPr="00791D37">
        <w:rPr>
          <w:b/>
          <w:bCs/>
        </w:rPr>
        <w:t xml:space="preserve"> </w:t>
      </w:r>
      <w:proofErr w:type="spellStart"/>
      <w:r w:rsidRPr="00791D37">
        <w:rPr>
          <w:b/>
          <w:bCs/>
        </w:rPr>
        <w:t>Device</w:t>
      </w:r>
      <w:proofErr w:type="spellEnd"/>
      <w:r w:rsidRPr="00791D37">
        <w:rPr>
          <w:b/>
          <w:bCs/>
        </w:rPr>
        <w:t>.</w:t>
      </w:r>
      <w:r w:rsidRPr="00791D37">
        <w:t xml:space="preserve"> </w:t>
      </w:r>
      <w:r w:rsidRPr="00791D37">
        <w:rPr>
          <w:b/>
          <w:bCs/>
        </w:rPr>
        <w:t>(</w:t>
      </w:r>
      <w:r w:rsidRPr="00791D37">
        <w:t xml:space="preserve">Misma funcionalidad comentada en la primera clasificación.) </w:t>
      </w:r>
    </w:p>
    <w:p w14:paraId="1EB1AE87" w14:textId="77777777" w:rsidR="00B62082" w:rsidRPr="00791D37" w:rsidRDefault="00B62082" w:rsidP="00791D37"/>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17"/>
                    <a:stretch>
                      <a:fillRect/>
                    </a:stretch>
                  </pic:blipFill>
                  <pic:spPr>
                    <a:xfrm>
                      <a:off x="0" y="0"/>
                      <a:ext cx="2669087" cy="2750922"/>
                    </a:xfrm>
                    <a:prstGeom prst="rect">
                      <a:avLst/>
                    </a:prstGeom>
                  </pic:spPr>
                </pic:pic>
              </a:graphicData>
            </a:graphic>
          </wp:inline>
        </w:drawing>
      </w:r>
    </w:p>
    <w:p w14:paraId="75373365" w14:textId="14706C79" w:rsidR="00B62082" w:rsidRPr="00791D37" w:rsidRDefault="00B62082" w:rsidP="00F21168">
      <w:pPr>
        <w:pStyle w:val="Descripcin"/>
        <w:jc w:val="center"/>
      </w:pPr>
      <w:bookmarkStart w:id="1913" w:name="_Toc81659533"/>
      <w:bookmarkStart w:id="1914" w:name="_Toc81499578"/>
      <w:bookmarkStart w:id="1915" w:name="_Toc81499813"/>
      <w:r w:rsidRPr="00791D37">
        <w:t xml:space="preserve">Ilustración </w:t>
      </w:r>
      <w:r w:rsidRPr="00F21168">
        <w:fldChar w:fldCharType="begin"/>
      </w:r>
      <w:r w:rsidRPr="00791D37">
        <w:instrText xml:space="preserve"> SEQ Ilustración \* ARABIC </w:instrText>
      </w:r>
      <w:r w:rsidRPr="00F21168">
        <w:fldChar w:fldCharType="separate"/>
      </w:r>
      <w:r w:rsidR="009C65A7">
        <w:rPr>
          <w:noProof/>
        </w:rPr>
        <w:t>3</w:t>
      </w:r>
      <w:r w:rsidRPr="00F21168">
        <w:fldChar w:fldCharType="end"/>
      </w:r>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1914"/>
      <w:bookmarkEnd w:id="1915"/>
      <w:r w:rsidR="00AD1498" w:rsidRPr="00791D37">
        <w:rPr>
          <w:noProof/>
        </w:rPr>
        <w:t>[9]</w:t>
      </w:r>
      <w:bookmarkEnd w:id="1913"/>
      <w:r w:rsidRPr="00F21168">
        <w:fldChar w:fldCharType="end"/>
      </w:r>
      <w:r w:rsidRPr="00791D37">
        <w:t xml:space="preserve"> </w:t>
      </w:r>
    </w:p>
    <w:p w14:paraId="61BBA6BF" w14:textId="77777777" w:rsidR="00B62082" w:rsidRPr="00791D37" w:rsidRDefault="00B62082" w:rsidP="00791D37"/>
    <w:p w14:paraId="76F8CD5E" w14:textId="77777777" w:rsidR="00B62082" w:rsidRPr="00791D37" w:rsidRDefault="00B62082" w:rsidP="00791D37">
      <w:r w:rsidRPr="00791D37">
        <w:t xml:space="preserve">Un </w:t>
      </w:r>
      <w:proofErr w:type="spellStart"/>
      <w:r w:rsidRPr="00791D37">
        <w:t>Router</w:t>
      </w:r>
      <w:proofErr w:type="spellEnd"/>
      <w:r w:rsidRPr="00791D37">
        <w:t xml:space="preserve"> o un </w:t>
      </w:r>
      <w:proofErr w:type="spellStart"/>
      <w:r w:rsidRPr="00791D37">
        <w:t>Border</w:t>
      </w:r>
      <w:proofErr w:type="spellEnd"/>
      <w:r w:rsidRPr="00791D37">
        <w:t xml:space="preserve"> </w:t>
      </w:r>
      <w:proofErr w:type="spellStart"/>
      <w:r w:rsidRPr="00791D37">
        <w:t>Router</w:t>
      </w:r>
      <w:proofErr w:type="spellEnd"/>
      <w:r w:rsidRPr="00791D37">
        <w:t xml:space="preserve"> puede asumir el rol de líder para ciertas funciones dentro de la red Thread. Este líder tendrá que tomar decisiones dentro de la red, como asignar las direcciones de los </w:t>
      </w:r>
      <w:proofErr w:type="spellStart"/>
      <w:r w:rsidRPr="00791D37">
        <w:t>Routers</w:t>
      </w:r>
      <w:proofErr w:type="spellEnd"/>
      <w:r w:rsidRPr="00791D37">
        <w:t xml:space="preserve"> y permitir nuevas solicitudes de </w:t>
      </w:r>
      <w:proofErr w:type="spellStart"/>
      <w:r w:rsidRPr="00791D37">
        <w:t>Routers</w:t>
      </w:r>
      <w:proofErr w:type="spellEnd"/>
      <w:r w:rsidRPr="00791D37">
        <w:t xml:space="preserve">. Si el nodo Líder se falla, un nodo </w:t>
      </w:r>
      <w:proofErr w:type="spellStart"/>
      <w:r w:rsidRPr="00791D37">
        <w:t>Router</w:t>
      </w:r>
      <w:proofErr w:type="spellEnd"/>
      <w:r w:rsidRPr="00791D37">
        <w:t xml:space="preserve"> o </w:t>
      </w:r>
      <w:proofErr w:type="spellStart"/>
      <w:r w:rsidRPr="00791D37">
        <w:t>Border</w:t>
      </w:r>
      <w:proofErr w:type="spellEnd"/>
      <w:r w:rsidRPr="00791D37">
        <w:t xml:space="preserve"> </w:t>
      </w:r>
      <w:proofErr w:type="spellStart"/>
      <w:r w:rsidRPr="00791D37">
        <w:t>Router</w:t>
      </w:r>
      <w:proofErr w:type="spellEnd"/>
      <w:r w:rsidRPr="00791D37">
        <w:t xml:space="preserve"> asumirá ese rol de manera automática, asegurando así ningún punto singular de fallo.</w:t>
      </w:r>
    </w:p>
    <w:p w14:paraId="41EB8323" w14:textId="77777777" w:rsidR="00B62082" w:rsidRPr="00791D37" w:rsidRDefault="00B62082" w:rsidP="00791D37"/>
    <w:p w14:paraId="0312B674" w14:textId="77777777" w:rsidR="00B62082" w:rsidRPr="00791D37" w:rsidRDefault="00B62082" w:rsidP="00791D37">
      <w:pPr>
        <w:pStyle w:val="Ttulo3"/>
      </w:pPr>
      <w:bookmarkStart w:id="1916" w:name="_Toc81499360"/>
      <w:bookmarkStart w:id="1917" w:name="_Toc81659647"/>
      <w:r w:rsidRPr="00791D37">
        <w:t>Protocolo Thread</w:t>
      </w:r>
      <w:bookmarkEnd w:id="1916"/>
      <w:bookmarkEnd w:id="1917"/>
      <w:r w:rsidRPr="00791D37">
        <w:t xml:space="preserve"> </w:t>
      </w:r>
    </w:p>
    <w:p w14:paraId="7FEE205B" w14:textId="77777777" w:rsidR="00B62082" w:rsidRPr="00791D37" w:rsidRDefault="00B62082" w:rsidP="00791D37"/>
    <w:p w14:paraId="6D5C474F" w14:textId="77777777" w:rsidR="00B62082" w:rsidRPr="00791D37" w:rsidRDefault="00B62082" w:rsidP="00791D37">
      <w:r w:rsidRPr="00791D37">
        <w:t xml:space="preserve">En este apartado describiremos la pila del protocolo Thread con las diferentes capas que la integran, las cuales podemos ver en </w:t>
      </w:r>
      <w:r w:rsidRPr="00791D37">
        <w:rPr>
          <w:i/>
          <w:iCs/>
        </w:rPr>
        <w:t>Ilustración 4</w:t>
      </w:r>
      <w:r w:rsidRPr="00791D37">
        <w:t>:</w:t>
      </w:r>
    </w:p>
    <w:p w14:paraId="08288309" w14:textId="77777777" w:rsidR="00B62082" w:rsidRPr="00791D37" w:rsidRDefault="00B62082" w:rsidP="00791D37"/>
    <w:p w14:paraId="7A910E1E" w14:textId="77777777" w:rsidR="009C65A7" w:rsidRDefault="00B62082">
      <w:pPr>
        <w:keepNext/>
        <w:jc w:val="center"/>
        <w:rPr>
          <w:ins w:id="1918" w:author="JORGE CONTRERAS ORTIZ" w:date="2021-09-04T14:50:00Z"/>
        </w:rPr>
      </w:pPr>
      <w:commentRangeStart w:id="1919"/>
      <w:commentRangeStart w:id="1920"/>
      <w:del w:id="1921"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4543653" cy="2412093"/>
                      </a:xfrm>
                      <a:prstGeom prst="rect">
                        <a:avLst/>
                      </a:prstGeom>
                    </pic:spPr>
                  </pic:pic>
                </a:graphicData>
              </a:graphic>
            </wp:inline>
          </w:drawing>
        </w:r>
      </w:del>
      <w:commentRangeEnd w:id="1919"/>
      <w:commentRangeEnd w:id="1920"/>
      <w:ins w:id="1922"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19"/>
                      <a:stretch>
                        <a:fillRect/>
                      </a:stretch>
                    </pic:blipFill>
                    <pic:spPr>
                      <a:xfrm>
                        <a:off x="0" y="0"/>
                        <a:ext cx="4579597" cy="2599312"/>
                      </a:xfrm>
                      <a:prstGeom prst="rect">
                        <a:avLst/>
                      </a:prstGeom>
                    </pic:spPr>
                  </pic:pic>
                </a:graphicData>
              </a:graphic>
            </wp:inline>
          </w:drawing>
        </w:r>
      </w:ins>
    </w:p>
    <w:p w14:paraId="5B999FE6" w14:textId="5FC1E1FD" w:rsidR="00F21168" w:rsidRDefault="009C65A7">
      <w:pPr>
        <w:pStyle w:val="Descripcin"/>
        <w:jc w:val="center"/>
        <w:pPrChange w:id="1923" w:author="JORGE CONTRERAS ORTIZ" w:date="2021-09-04T14:50:00Z">
          <w:pPr>
            <w:keepNext/>
          </w:pPr>
        </w:pPrChange>
      </w:pPr>
      <w:ins w:id="1924" w:author="JORGE CONTRERAS ORTIZ" w:date="2021-09-04T14:50:00Z">
        <w:r>
          <w:t xml:space="preserve">Ilustración </w:t>
        </w:r>
        <w:r>
          <w:fldChar w:fldCharType="begin"/>
        </w:r>
        <w:r>
          <w:instrText xml:space="preserve"> SEQ Ilustración \* ARABIC </w:instrText>
        </w:r>
      </w:ins>
      <w:r>
        <w:fldChar w:fldCharType="separate"/>
      </w:r>
      <w:ins w:id="1925" w:author="JORGE CONTRERAS ORTIZ" w:date="2021-09-04T14:50:00Z">
        <w:r>
          <w:rPr>
            <w:noProof/>
          </w:rPr>
          <w:t>4</w:t>
        </w:r>
        <w:r>
          <w:fldChar w:fldCharType="end"/>
        </w:r>
        <w:r>
          <w:t xml:space="preserve"> </w:t>
        </w:r>
        <w:r w:rsidRPr="006D1E1A">
          <w:t xml:space="preserve"> Pila de Protocolo Thread en un sistema IoT</w:t>
        </w:r>
      </w:ins>
    </w:p>
    <w:p w14:paraId="2F982B9F" w14:textId="359C8DCB" w:rsidR="00F21168" w:rsidDel="00B83329" w:rsidRDefault="00F21168" w:rsidP="00F21168">
      <w:pPr>
        <w:pStyle w:val="Descripcin"/>
        <w:jc w:val="center"/>
        <w:rPr>
          <w:del w:id="1926" w:author="JORGE CONTRERAS ORTIZ" w:date="2021-09-04T11:19:00Z"/>
        </w:rPr>
      </w:pPr>
      <w:bookmarkStart w:id="1927" w:name="_Toc81659534"/>
      <w:del w:id="1928" w:author="JORGE CONTRERAS ORTIZ" w:date="2021-09-04T14:50:00Z">
        <w:r w:rsidDel="009C65A7">
          <w:lastRenderedPageBreak/>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bookmarkEnd w:id="1927"/>
        <w:r w:rsidRPr="00791D37" w:rsidDel="009C65A7">
          <w:rPr>
            <w:i w:val="0"/>
            <w:iCs w:val="0"/>
          </w:rPr>
          <w:fldChar w:fldCharType="end"/>
        </w:r>
      </w:del>
    </w:p>
    <w:p w14:paraId="224F3377" w14:textId="4B88D67F" w:rsidR="00B62082" w:rsidRPr="00791D37" w:rsidRDefault="00B62082">
      <w:pPr>
        <w:pStyle w:val="Descripcin"/>
        <w:jc w:val="center"/>
        <w:pPrChange w:id="1929" w:author="JORGE CONTRERAS ORTIZ" w:date="2021-09-04T11:19:00Z">
          <w:pPr/>
        </w:pPrChange>
      </w:pPr>
      <w:r w:rsidRPr="00791D37">
        <w:rPr>
          <w:rStyle w:val="Refdecomentario"/>
        </w:rPr>
        <w:commentReference w:id="1919"/>
      </w:r>
      <w:r w:rsidR="008807DC">
        <w:rPr>
          <w:rStyle w:val="Refdecomentario"/>
          <w:i w:val="0"/>
          <w:iCs w:val="0"/>
          <w:color w:val="auto"/>
        </w:rPr>
        <w:commentReference w:id="1920"/>
      </w:r>
    </w:p>
    <w:p w14:paraId="53762177" w14:textId="0F507CA5" w:rsidR="00B62082" w:rsidRPr="00791D37" w:rsidRDefault="00B62082" w:rsidP="00FE1EC4">
      <w:pPr>
        <w:pStyle w:val="Ttulo4"/>
      </w:pPr>
      <w:bookmarkStart w:id="1930" w:name="_Toc81659648"/>
      <w:bookmarkStart w:id="1931" w:name="_Toc81499361"/>
      <w:r w:rsidRPr="00791D37">
        <w:t xml:space="preserve">Redes de área Privada - </w:t>
      </w:r>
      <w:proofErr w:type="spellStart"/>
      <w:r w:rsidRPr="00791D37">
        <w:t>Private</w:t>
      </w:r>
      <w:proofErr w:type="spellEnd"/>
      <w:r w:rsidRPr="00791D37">
        <w:t xml:space="preserve"> Area Network (PAN)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931"/>
      <w:r w:rsidR="00AD1498" w:rsidRPr="00791D37">
        <w:rPr>
          <w:noProof/>
        </w:rPr>
        <w:t>[12]</w:t>
      </w:r>
      <w:bookmarkEnd w:id="1930"/>
      <w:r w:rsidRPr="00791D37">
        <w:fldChar w:fldCharType="end"/>
      </w:r>
    </w:p>
    <w:p w14:paraId="75EEA5C6" w14:textId="77777777" w:rsidR="00B62082" w:rsidRPr="00791D37" w:rsidRDefault="00B62082" w:rsidP="00791D37"/>
    <w:p w14:paraId="5F5A8B13" w14:textId="77777777" w:rsidR="00B62082" w:rsidRPr="00791D37" w:rsidRDefault="00B62082" w:rsidP="00791D37">
      <w:r w:rsidRPr="00791D37">
        <w:t xml:space="preserve">Las redes de área privada (PAN) son redes de área local, las cuales incluyen hardware de comunicaciones y de computación, junto con sensores y actuadores. Estas redes se conectan al resto de Internet gracias a los </w:t>
      </w:r>
      <w:proofErr w:type="spellStart"/>
      <w:r w:rsidRPr="00791D37">
        <w:t>Gateways</w:t>
      </w:r>
      <w:proofErr w:type="spellEnd"/>
      <w:r w:rsidRPr="00791D37">
        <w:t xml:space="preserve"> o puertas.</w:t>
      </w:r>
    </w:p>
    <w:p w14:paraId="2F963258" w14:textId="77777777" w:rsidR="00B62082" w:rsidRPr="00791D37" w:rsidRDefault="00B62082" w:rsidP="00791D37">
      <w:r w:rsidRPr="00791D37">
        <w:t xml:space="preserve">Antes de que un dispositivo pueda unirse a una PAN, este debe ser puesto dentro del servicio o ser “oficial” dentro de la red. En caso del protocolo Thread, para este proceso de puesta en servicio o </w:t>
      </w:r>
      <w:proofErr w:type="spellStart"/>
      <w:r w:rsidRPr="00791D37">
        <w:rPr>
          <w:i/>
          <w:iCs/>
        </w:rPr>
        <w:t>commissioning</w:t>
      </w:r>
      <w:proofErr w:type="spellEnd"/>
      <w:r w:rsidRPr="00791D37">
        <w:rPr>
          <w:i/>
          <w:iCs/>
        </w:rPr>
        <w:t>,</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puesta en servicio y la unión de nuevos dispositivos desconocidos. Más adelante se entrará más en detalle de este protocolo.</w:t>
      </w:r>
    </w:p>
    <w:p w14:paraId="301616A9" w14:textId="77777777" w:rsidR="00B62082" w:rsidRPr="00791D37" w:rsidRDefault="00B62082" w:rsidP="00791D37">
      <w:r w:rsidRPr="00791D37">
        <w:t>Un ejemplo de una PAN Thread se muestra en la Ilustración 5:</w:t>
      </w:r>
    </w:p>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0"/>
                    <a:stretch>
                      <a:fillRect/>
                    </a:stretch>
                  </pic:blipFill>
                  <pic:spPr>
                    <a:xfrm>
                      <a:off x="0" y="0"/>
                      <a:ext cx="3281379" cy="2772711"/>
                    </a:xfrm>
                    <a:prstGeom prst="rect">
                      <a:avLst/>
                    </a:prstGeom>
                  </pic:spPr>
                </pic:pic>
              </a:graphicData>
            </a:graphic>
          </wp:inline>
        </w:drawing>
      </w:r>
    </w:p>
    <w:p w14:paraId="1CF525F0" w14:textId="2679F66A" w:rsidR="00B62082" w:rsidRPr="006242EF" w:rsidRDefault="00B62082" w:rsidP="006242EF">
      <w:pPr>
        <w:pStyle w:val="Descripcin"/>
        <w:jc w:val="center"/>
      </w:pPr>
      <w:bookmarkStart w:id="1932" w:name="_Toc81659535"/>
      <w:bookmarkStart w:id="1933" w:name="_Toc81499580"/>
      <w:bookmarkStart w:id="1934" w:name="_Toc8149981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5</w:t>
      </w:r>
      <w:r w:rsidRPr="006242EF">
        <w:fldChar w:fldCharType="end"/>
      </w:r>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1933"/>
      <w:bookmarkEnd w:id="1934"/>
      <w:r w:rsidR="00AD1498" w:rsidRPr="006242EF">
        <w:t>[12], [13]</w:t>
      </w:r>
      <w:bookmarkEnd w:id="1932"/>
      <w:r w:rsidRPr="006242EF">
        <w:fldChar w:fldCharType="end"/>
      </w:r>
    </w:p>
    <w:p w14:paraId="03BD17C5" w14:textId="77777777" w:rsidR="00B62082" w:rsidRPr="00791D37" w:rsidRDefault="00B62082" w:rsidP="00791D37">
      <w:r w:rsidRPr="00791D37">
        <w:t>Las redes PAN que usen el protocolo Thread tendrán las siguientes características:</w:t>
      </w:r>
    </w:p>
    <w:p w14:paraId="0845A129" w14:textId="351F29DB" w:rsidR="00B62082" w:rsidRPr="00791D37" w:rsidRDefault="00B62082" w:rsidP="00791D37">
      <w:pPr>
        <w:pStyle w:val="Prrafodelista"/>
        <w:numPr>
          <w:ilvl w:val="0"/>
          <w:numId w:val="12"/>
        </w:numPr>
      </w:pPr>
      <w:r w:rsidRPr="00791D37">
        <w:rPr>
          <w:b/>
          <w:bCs/>
        </w:rPr>
        <w:t xml:space="preserve">Nodos. </w:t>
      </w:r>
      <w:r w:rsidRPr="00791D37">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791D37">
          <w:rPr>
            <w:rStyle w:val="SinespaciadoCar"/>
          </w:rPr>
          <w:t>2.3.2. Tipos de dispositivos</w:t>
        </w:r>
      </w:hyperlink>
      <w:r w:rsidRPr="00791D37">
        <w:t xml:space="preserve">. </w:t>
      </w:r>
    </w:p>
    <w:p w14:paraId="72444508" w14:textId="77777777" w:rsidR="00B62082" w:rsidRPr="00791D37" w:rsidRDefault="00B62082" w:rsidP="00791D37"/>
    <w:p w14:paraId="40194B60" w14:textId="77777777" w:rsidR="00B62082" w:rsidRPr="00791D37" w:rsidRDefault="00B62082" w:rsidP="00791D37">
      <w:pPr>
        <w:pStyle w:val="Prrafodelista"/>
        <w:numPr>
          <w:ilvl w:val="0"/>
          <w:numId w:val="12"/>
        </w:numPr>
      </w:pPr>
      <w:r w:rsidRPr="00791D37">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t>
      </w:r>
    </w:p>
    <w:p w14:paraId="256D8B4D" w14:textId="77777777" w:rsidR="00B62082" w:rsidRPr="00791D37" w:rsidRDefault="00B62082" w:rsidP="00791D37"/>
    <w:p w14:paraId="7685D240" w14:textId="77777777" w:rsidR="00B62082" w:rsidRPr="00791D37" w:rsidRDefault="00B62082" w:rsidP="00791D37">
      <w:pPr>
        <w:pStyle w:val="Prrafodelista"/>
        <w:numPr>
          <w:ilvl w:val="0"/>
          <w:numId w:val="12"/>
        </w:numPr>
        <w:rPr>
          <w:b/>
          <w:bCs/>
        </w:rPr>
      </w:pPr>
      <w:r w:rsidRPr="00791D37">
        <w:rPr>
          <w:b/>
          <w:bCs/>
        </w:rPr>
        <w:lastRenderedPageBreak/>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p>
    <w:p w14:paraId="06DFD3D2" w14:textId="77777777" w:rsidR="00B62082" w:rsidRPr="00791D37" w:rsidRDefault="00B62082" w:rsidP="00791D37"/>
    <w:p w14:paraId="53CDC86C" w14:textId="77777777" w:rsidR="00B62082" w:rsidRPr="00791D37" w:rsidRDefault="00B62082" w:rsidP="00791D37">
      <w:pPr>
        <w:pStyle w:val="Prrafodelista"/>
        <w:numPr>
          <w:ilvl w:val="0"/>
          <w:numId w:val="12"/>
        </w:numPr>
        <w:rPr>
          <w:b/>
          <w:bCs/>
        </w:rPr>
      </w:pPr>
      <w:r w:rsidRPr="00791D37">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p>
    <w:p w14:paraId="188ECCBA" w14:textId="77777777" w:rsidR="00B62082" w:rsidRPr="00791D37" w:rsidRDefault="00B62082" w:rsidP="00791D37"/>
    <w:p w14:paraId="3950A7DB" w14:textId="77777777" w:rsidR="00B62082" w:rsidRPr="00791D37" w:rsidRDefault="00B62082" w:rsidP="00791D37">
      <w:pPr>
        <w:pStyle w:val="Prrafodelista"/>
        <w:numPr>
          <w:ilvl w:val="0"/>
          <w:numId w:val="12"/>
        </w:numPr>
        <w:rPr>
          <w:b/>
          <w:bCs/>
        </w:rPr>
      </w:pPr>
      <w:r w:rsidRPr="00791D37">
        <w:rPr>
          <w:b/>
          <w:bCs/>
        </w:rPr>
        <w:t xml:space="preserve">Identificación de dispositivos. </w:t>
      </w:r>
      <w:r w:rsidRPr="00791D37">
        <w:t>Cada nodo en una red PAN Thread tiene una dirección IPv6, la cual es comprimida con 6LoWPAN. Se detallará más en profundidad posteriormente.</w:t>
      </w:r>
    </w:p>
    <w:p w14:paraId="66443D72" w14:textId="77777777" w:rsidR="00B62082" w:rsidRPr="00791D37" w:rsidRDefault="00B62082" w:rsidP="00791D37"/>
    <w:p w14:paraId="62F623CA" w14:textId="77777777" w:rsidR="00B62082" w:rsidRPr="00791D37" w:rsidRDefault="00B62082" w:rsidP="00791D37">
      <w:pPr>
        <w:pStyle w:val="Prrafodelista"/>
        <w:numPr>
          <w:ilvl w:val="0"/>
          <w:numId w:val="12"/>
        </w:numPr>
        <w:rPr>
          <w:b/>
          <w:bCs/>
        </w:rPr>
      </w:pPr>
      <w:r w:rsidRPr="00791D37">
        <w:rPr>
          <w:b/>
          <w:bCs/>
        </w:rPr>
        <w:t xml:space="preserve">Transmisión de datos. </w:t>
      </w:r>
      <w:r w:rsidRPr="00791D37">
        <w:t>Todos los enlaces de datos son encriptados en la capa de Enlace y/o en la capa de Transporte.</w:t>
      </w:r>
    </w:p>
    <w:p w14:paraId="17C7F35F" w14:textId="77777777" w:rsidR="00B62082" w:rsidRPr="00791D37" w:rsidRDefault="00B62082" w:rsidP="00791D37"/>
    <w:p w14:paraId="6CD04812" w14:textId="77777777" w:rsidR="00B62082" w:rsidRPr="00791D37" w:rsidRDefault="00B62082" w:rsidP="00791D37">
      <w:pPr>
        <w:pStyle w:val="Prrafodelista"/>
        <w:numPr>
          <w:ilvl w:val="0"/>
          <w:numId w:val="12"/>
        </w:numPr>
        <w:rPr>
          <w:b/>
          <w:bCs/>
        </w:rPr>
      </w:pPr>
      <w:r w:rsidRPr="00791D37">
        <w:rPr>
          <w:b/>
          <w:bCs/>
        </w:rPr>
        <w:t xml:space="preserve">Recursos informáticos. </w:t>
      </w:r>
      <w:r w:rsidRPr="00791D37">
        <w:t>Todos los nodos necesitan alguna forma de computación, para formar los paquetes de datos, encriptación/desencriptación de datos, realizar la transmisión, etc.</w:t>
      </w:r>
    </w:p>
    <w:p w14:paraId="0D69BC19" w14:textId="77777777" w:rsidR="00B62082" w:rsidRPr="00791D37" w:rsidRDefault="00B62082" w:rsidP="00791D37"/>
    <w:p w14:paraId="2C61D1BE" w14:textId="77777777" w:rsidR="00B62082" w:rsidRPr="00791D37" w:rsidRDefault="00B62082" w:rsidP="00791D37">
      <w:pPr>
        <w:pStyle w:val="Prrafodelista"/>
        <w:numPr>
          <w:ilvl w:val="0"/>
          <w:numId w:val="12"/>
        </w:numPr>
        <w:rPr>
          <w:b/>
          <w:bCs/>
        </w:rPr>
      </w:pPr>
      <w:r w:rsidRPr="00791D37">
        <w:rPr>
          <w:b/>
          <w:bCs/>
        </w:rPr>
        <w:t xml:space="preserve">Servicio ubicuo. </w:t>
      </w:r>
      <w:r w:rsidRPr="00791D37">
        <w:t>Se ofrece a sus usuarios un servicios siempre disponible.</w:t>
      </w:r>
    </w:p>
    <w:p w14:paraId="3FB82484" w14:textId="77777777" w:rsidR="00B62082" w:rsidRPr="00791D37" w:rsidRDefault="00B62082" w:rsidP="00791D37"/>
    <w:p w14:paraId="165DA22A" w14:textId="77777777" w:rsidR="00B62082" w:rsidRPr="00791D37" w:rsidRDefault="00B62082" w:rsidP="00791D37">
      <w:pPr>
        <w:pStyle w:val="Prrafodelista"/>
        <w:numPr>
          <w:ilvl w:val="0"/>
          <w:numId w:val="12"/>
        </w:numPr>
        <w:rPr>
          <w:b/>
          <w:bCs/>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p>
    <w:p w14:paraId="2122E04E" w14:textId="77777777" w:rsidR="00B62082" w:rsidRPr="00791D37" w:rsidRDefault="00B62082" w:rsidP="00791D37"/>
    <w:p w14:paraId="5203C8E8" w14:textId="77777777" w:rsidR="00B62082" w:rsidRPr="00791D37" w:rsidRDefault="00B62082" w:rsidP="00791D37">
      <w:pPr>
        <w:pStyle w:val="Prrafodelista"/>
        <w:numPr>
          <w:ilvl w:val="0"/>
          <w:numId w:val="12"/>
        </w:numPr>
        <w:rPr>
          <w:b/>
          <w:bCs/>
        </w:rPr>
      </w:pPr>
      <w:proofErr w:type="spellStart"/>
      <w:r w:rsidRPr="00791D37">
        <w:rPr>
          <w:b/>
          <w:bCs/>
        </w:rPr>
        <w:t>Gateways</w:t>
      </w:r>
      <w:proofErr w:type="spellEnd"/>
      <w:r w:rsidRPr="00791D37">
        <w:rPr>
          <w:b/>
          <w:bCs/>
        </w:rPr>
        <w:t xml:space="preserve">. </w:t>
      </w:r>
      <w:r w:rsidRPr="00791D37">
        <w:t xml:space="preserve">Las redes PAN Thread, pueden disponer de múltiples </w:t>
      </w:r>
      <w:proofErr w:type="spellStart"/>
      <w:r w:rsidRPr="00791D37">
        <w:t>gateways</w:t>
      </w:r>
      <w:proofErr w:type="spellEnd"/>
      <w:r w:rsidRPr="00791D37">
        <w:t xml:space="preserve">, como los </w:t>
      </w:r>
      <w:proofErr w:type="spellStart"/>
      <w:r w:rsidRPr="00791D37">
        <w:t>border</w:t>
      </w:r>
      <w:proofErr w:type="spellEnd"/>
      <w:r w:rsidRPr="00791D37">
        <w:t xml:space="preserve"> </w:t>
      </w:r>
      <w:proofErr w:type="spellStart"/>
      <w:r w:rsidRPr="00791D37">
        <w:t>routers</w:t>
      </w:r>
      <w:proofErr w:type="spellEnd"/>
      <w:r w:rsidRPr="00791D37">
        <w:t xml:space="preserve">, para conectarse a Internet. Añaden redundancia y eliminan puntos de fallo. Estos </w:t>
      </w:r>
      <w:proofErr w:type="spellStart"/>
      <w:r w:rsidRPr="00791D37">
        <w:t>Border</w:t>
      </w:r>
      <w:proofErr w:type="spellEnd"/>
      <w:r w:rsidRPr="00791D37">
        <w:t xml:space="preserve"> </w:t>
      </w:r>
      <w:proofErr w:type="spellStart"/>
      <w:r w:rsidRPr="00791D37">
        <w:t>Routers</w:t>
      </w:r>
      <w:proofErr w:type="spellEnd"/>
      <w:r w:rsidRPr="00791D37">
        <w:t xml:space="preserve"> pueden conectarse tanto vía radio al resto de nodos como vía cable o inalámbrica a Internet o al servidor en la nube. </w:t>
      </w:r>
    </w:p>
    <w:p w14:paraId="763F4B70" w14:textId="77777777" w:rsidR="00B62082" w:rsidRPr="00791D37" w:rsidRDefault="00B62082" w:rsidP="00791D37">
      <w:r w:rsidRPr="00791D37">
        <w:t>Todas estas características están diseñadas bajo estas cinco restricciones:</w:t>
      </w:r>
    </w:p>
    <w:p w14:paraId="753DFBC0" w14:textId="77777777" w:rsidR="00B62082" w:rsidRPr="00791D37" w:rsidRDefault="00B62082" w:rsidP="00791D37">
      <w:pPr>
        <w:pStyle w:val="Prrafodelista"/>
        <w:numPr>
          <w:ilvl w:val="0"/>
          <w:numId w:val="13"/>
        </w:numPr>
      </w:pPr>
      <w:r w:rsidRPr="00791D37">
        <w:rPr>
          <w:b/>
          <w:bCs/>
        </w:rPr>
        <w:t xml:space="preserve">Bajo consumo. </w:t>
      </w:r>
      <w:r w:rsidRPr="00791D37">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65EFDC86" w14:textId="77777777" w:rsidR="00B62082" w:rsidRPr="00791D37" w:rsidRDefault="00B62082" w:rsidP="00791D37"/>
    <w:p w14:paraId="3DEBF08C" w14:textId="77777777" w:rsidR="00B62082" w:rsidRPr="00791D37" w:rsidRDefault="00B62082" w:rsidP="00791D37">
      <w:pPr>
        <w:pStyle w:val="Prrafodelista"/>
        <w:numPr>
          <w:ilvl w:val="0"/>
          <w:numId w:val="13"/>
        </w:numPr>
      </w:pPr>
      <w:r w:rsidRPr="00791D37">
        <w:rPr>
          <w:b/>
          <w:bCs/>
        </w:rPr>
        <w:t>Bajo coste.</w:t>
      </w:r>
      <w:r w:rsidRPr="00791D37">
        <w:t xml:space="preserve"> Es importante que el sistema tenga dispositivos bajo coste y de bajo coste de mantenimiento, si lo que se quiere es un sistema ubicuo.</w:t>
      </w:r>
    </w:p>
    <w:p w14:paraId="1F780BF8" w14:textId="77777777" w:rsidR="00B62082" w:rsidRPr="00791D37" w:rsidRDefault="00B62082" w:rsidP="00791D37">
      <w:pPr>
        <w:pStyle w:val="Prrafodelista"/>
        <w:numPr>
          <w:ilvl w:val="0"/>
          <w:numId w:val="13"/>
        </w:numPr>
      </w:pPr>
      <w:r w:rsidRPr="00791D37">
        <w:rPr>
          <w:b/>
          <w:bCs/>
        </w:rPr>
        <w:t>Seguridad.</w:t>
      </w:r>
      <w:r w:rsidRPr="00791D37">
        <w:t xml:space="preserve"> Es importante mantener la seguridad de la PAN y de la nube.</w:t>
      </w:r>
    </w:p>
    <w:p w14:paraId="5B6FEC27" w14:textId="77777777" w:rsidR="00B62082" w:rsidRPr="00791D37" w:rsidRDefault="00B62082" w:rsidP="00791D37"/>
    <w:p w14:paraId="6FC383CF" w14:textId="77777777" w:rsidR="00B62082" w:rsidRPr="00791D37" w:rsidRDefault="00B62082" w:rsidP="00791D37">
      <w:pPr>
        <w:pStyle w:val="Prrafodelista"/>
        <w:numPr>
          <w:ilvl w:val="0"/>
          <w:numId w:val="13"/>
        </w:numPr>
      </w:pPr>
      <w:r w:rsidRPr="00791D37">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77777777" w:rsidR="00B62082" w:rsidRPr="00791D37" w:rsidRDefault="00B62082" w:rsidP="00791D37"/>
    <w:p w14:paraId="5605C4B3" w14:textId="77777777" w:rsidR="00B62082" w:rsidRPr="00791D37" w:rsidRDefault="00B62082" w:rsidP="00791D37">
      <w:pPr>
        <w:pStyle w:val="Prrafodelista"/>
        <w:numPr>
          <w:ilvl w:val="0"/>
          <w:numId w:val="13"/>
        </w:num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salir y reunirse a la red sin ser notificados. Thread usa DTLS para poder </w:t>
      </w:r>
      <w:proofErr w:type="spellStart"/>
      <w:r w:rsidRPr="00791D37">
        <w:t>solventa</w:t>
      </w:r>
      <w:proofErr w:type="spellEnd"/>
      <w:r w:rsidRPr="00791D37">
        <w:t xml:space="preserve"> este tipo de comunicaciones poco fiables. DTLS asume una capa de Transporte poco fiable. Debido al bajo consumo, la señal de comunicaciones es débil, por lo que lo complica más, por lo que una de las medidas tomadas es el envío de paquetes pequeños y con redundancia para tener cierta tolerancia a errores.</w:t>
      </w:r>
    </w:p>
    <w:p w14:paraId="3657FC84" w14:textId="77777777" w:rsidR="00B62082" w:rsidRPr="00791D37" w:rsidRDefault="00B62082" w:rsidP="00791D37"/>
    <w:p w14:paraId="687F2699" w14:textId="669C7288" w:rsidR="00B62082" w:rsidRPr="00791D37" w:rsidRDefault="00B62082" w:rsidP="00FE1EC4">
      <w:pPr>
        <w:pStyle w:val="Ttulo4"/>
      </w:pPr>
      <w:bookmarkStart w:id="1935" w:name="_Toc81659649"/>
      <w:bookmarkStart w:id="1936" w:name="_Toc81499362"/>
      <w:r w:rsidRPr="00791D37">
        <w:t xml:space="preserve">Capa Física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936"/>
      <w:r w:rsidR="00AD1498" w:rsidRPr="00791D37">
        <w:rPr>
          <w:noProof/>
        </w:rPr>
        <w:t>[12], [14]</w:t>
      </w:r>
      <w:bookmarkEnd w:id="1935"/>
      <w:r w:rsidRPr="00791D37">
        <w:fldChar w:fldCharType="end"/>
      </w:r>
    </w:p>
    <w:p w14:paraId="70F8A2D5" w14:textId="77777777" w:rsidR="00B62082" w:rsidRPr="00791D37" w:rsidRDefault="00B62082" w:rsidP="00791D37"/>
    <w:p w14:paraId="0D8BAAC3" w14:textId="77777777" w:rsidR="00B62082" w:rsidRPr="00791D37" w:rsidRDefault="00B62082" w:rsidP="00791D37">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4222A52D" w14:textId="77777777" w:rsidR="00B62082" w:rsidRPr="00791D37" w:rsidRDefault="00B62082" w:rsidP="00791D37"/>
    <w:p w14:paraId="46277AE0" w14:textId="3178B470" w:rsidR="00B62082" w:rsidRPr="00791D37" w:rsidRDefault="00B62082" w:rsidP="00FE1EC4">
      <w:pPr>
        <w:pStyle w:val="Ttulo4"/>
      </w:pPr>
      <w:bookmarkStart w:id="1937" w:name="_Toc81659650"/>
      <w:bookmarkStart w:id="1938" w:name="_Toc81499363"/>
      <w:r w:rsidRPr="00791D37">
        <w:t xml:space="preserve">Capa MAC (o enlace de Datos).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Pr="00791D37">
        <w:fldChar w:fldCharType="separate"/>
      </w:r>
      <w:bookmarkEnd w:id="1938"/>
      <w:r w:rsidR="00AD1498" w:rsidRPr="00791D37">
        <w:rPr>
          <w:noProof/>
        </w:rPr>
        <w:t>[12], [14]</w:t>
      </w:r>
      <w:bookmarkEnd w:id="1937"/>
      <w:r w:rsidRPr="00791D37">
        <w:fldChar w:fldCharType="end"/>
      </w:r>
    </w:p>
    <w:p w14:paraId="73A1C0CF" w14:textId="77777777" w:rsidR="00B62082" w:rsidRPr="00791D37" w:rsidRDefault="00B62082" w:rsidP="00791D37"/>
    <w:p w14:paraId="1F6EB272" w14:textId="77777777" w:rsidR="00B62082" w:rsidRPr="00791D37" w:rsidRDefault="00B62082" w:rsidP="00791D37">
      <w:r w:rsidRPr="00791D37">
        <w:t xml:space="preserve">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w:t>
      </w:r>
      <w:proofErr w:type="spellStart"/>
      <w:r w:rsidRPr="00791D37">
        <w:t>conmpleto</w:t>
      </w:r>
      <w:proofErr w:type="spellEnd"/>
      <w:r w:rsidRPr="00791D37">
        <w:t xml:space="preserve"> (MAC Full </w:t>
      </w:r>
      <w:proofErr w:type="spellStart"/>
      <w:r w:rsidRPr="00791D37">
        <w:t>Function</w:t>
      </w:r>
      <w:proofErr w:type="spellEnd"/>
      <w:r w:rsidRPr="00791D37">
        <w:t xml:space="preserve"> </w:t>
      </w:r>
      <w:proofErr w:type="spellStart"/>
      <w:r w:rsidRPr="00791D37">
        <w:t>Device</w:t>
      </w:r>
      <w:proofErr w:type="spellEnd"/>
      <w:r w:rsidRPr="00791D37">
        <w:t xml:space="preserv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w:t>
      </w:r>
      <w:proofErr w:type="spellStart"/>
      <w:r w:rsidRPr="00791D37">
        <w:t>Device</w:t>
      </w:r>
      <w:proofErr w:type="spellEnd"/>
      <w:r w:rsidRPr="00791D37">
        <w:t xml:space="preserve"> – RFD).</w:t>
      </w:r>
    </w:p>
    <w:p w14:paraId="74C092F5" w14:textId="77777777" w:rsidR="00B62082" w:rsidRPr="00791D37" w:rsidRDefault="00B62082" w:rsidP="00791D37">
      <w:r w:rsidRPr="00791D37">
        <w:t>Las capacidades MAC que debe de tener un dispositivo Thread son:</w:t>
      </w:r>
    </w:p>
    <w:p w14:paraId="1AD2AF27" w14:textId="77777777" w:rsidR="00B62082" w:rsidRPr="00791D37" w:rsidRDefault="00B62082" w:rsidP="00791D37">
      <w:pPr>
        <w:pStyle w:val="Prrafodelista"/>
        <w:numPr>
          <w:ilvl w:val="0"/>
          <w:numId w:val="2"/>
        </w:numPr>
      </w:pPr>
      <w:r w:rsidRPr="00791D37">
        <w:t xml:space="preserve"> Uso de Carrier </w:t>
      </w:r>
      <w:proofErr w:type="spellStart"/>
      <w:r w:rsidRPr="00791D37">
        <w:t>Sense</w:t>
      </w:r>
      <w:proofErr w:type="spellEnd"/>
      <w:r w:rsidRPr="00791D37">
        <w:t xml:space="preserve"> Multiple Access </w:t>
      </w:r>
      <w:proofErr w:type="spellStart"/>
      <w:r w:rsidRPr="00791D37">
        <w:t>with</w:t>
      </w:r>
      <w:proofErr w:type="spellEnd"/>
      <w:r w:rsidRPr="00791D37">
        <w:t xml:space="preserve"> </w:t>
      </w:r>
      <w:proofErr w:type="spellStart"/>
      <w:r w:rsidRPr="00791D37">
        <w:t>Collision</w:t>
      </w:r>
      <w:proofErr w:type="spellEnd"/>
      <w:r w:rsidRPr="00791D37">
        <w:t xml:space="preserve"> </w:t>
      </w:r>
      <w:proofErr w:type="spellStart"/>
      <w:r w:rsidRPr="00791D37">
        <w:t>Avoidance</w:t>
      </w:r>
      <w:proofErr w:type="spellEnd"/>
      <w:r w:rsidRPr="00791D37">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lastRenderedPageBreak/>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77777777" w:rsidR="00B62082" w:rsidRPr="00791D37" w:rsidRDefault="00B62082"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046630A2" w:rsidR="006242EF" w:rsidRDefault="006242EF" w:rsidP="006242EF">
      <w:pPr>
        <w:pStyle w:val="Descripcin"/>
        <w:jc w:val="center"/>
      </w:pPr>
      <w:bookmarkStart w:id="1939" w:name="_Toc81659761"/>
      <w:r>
        <w:t xml:space="preserve">Tabla </w:t>
      </w:r>
      <w:fldSimple w:instr=" SEQ Tabla \* ARABIC ">
        <w:r w:rsidR="003E5AE5">
          <w:rPr>
            <w:noProof/>
          </w:rPr>
          <w:t>3</w:t>
        </w:r>
      </w:fldSimple>
      <w:r>
        <w:t xml:space="preserve"> </w:t>
      </w:r>
      <w:r w:rsidRPr="00F365E2">
        <w:t xml:space="preserve">MAC </w:t>
      </w:r>
      <w:proofErr w:type="spellStart"/>
      <w:r w:rsidRPr="00F365E2">
        <w:t>Layer</w:t>
      </w:r>
      <w:proofErr w:type="spellEnd"/>
      <w:r w:rsidRPr="00F365E2">
        <w:t xml:space="preserve"> Frame</w:t>
      </w:r>
      <w:bookmarkEnd w:id="1939"/>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77777777" w:rsidR="00B62082" w:rsidRPr="00791D37" w:rsidRDefault="00B62082" w:rsidP="00791D37">
      <w:pPr>
        <w:pStyle w:val="Prrafodelista"/>
        <w:numPr>
          <w:ilvl w:val="0"/>
          <w:numId w:val="2"/>
        </w:numPr>
        <w:rPr>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2D377018" w14:textId="77777777" w:rsidR="00B62082" w:rsidRPr="00791D37" w:rsidRDefault="00B62082" w:rsidP="00791D37">
      <w:pPr>
        <w:rPr>
          <w:lang w:val="en-GB"/>
        </w:rPr>
      </w:pPr>
    </w:p>
    <w:p w14:paraId="42D41047" w14:textId="1406CEE2" w:rsidR="00B62082" w:rsidRPr="00791D37" w:rsidRDefault="00B62082" w:rsidP="00FE1EC4">
      <w:pPr>
        <w:pStyle w:val="Ttulo4"/>
      </w:pPr>
      <w:bookmarkStart w:id="1940" w:name="_Toc81659651"/>
      <w:bookmarkStart w:id="1941" w:name="_Toc81499364"/>
      <w:r w:rsidRPr="00791D37">
        <w:t xml:space="preserve">Capa de adaptación 6LoWPAN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941"/>
      <w:r w:rsidR="00AD1498" w:rsidRPr="00791D37">
        <w:rPr>
          <w:noProof/>
        </w:rPr>
        <w:t>[12]</w:t>
      </w:r>
      <w:bookmarkEnd w:id="1940"/>
      <w:r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w:t>
      </w:r>
      <w:proofErr w:type="spellStart"/>
      <w:r w:rsidRPr="00791D37">
        <w:t>over</w:t>
      </w:r>
      <w:proofErr w:type="spellEnd"/>
      <w:r w:rsidRPr="00791D37">
        <w:t xml:space="preserve">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lastRenderedPageBreak/>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77777777" w:rsidR="00B62082" w:rsidRPr="00791D37" w:rsidRDefault="00B62082" w:rsidP="00791D37"/>
    <w:p w14:paraId="6F9052E6" w14:textId="0357B49A" w:rsidR="00B62082" w:rsidRPr="00791D37" w:rsidRDefault="00B62082" w:rsidP="00FE1EC4">
      <w:pPr>
        <w:pStyle w:val="Ttulo4"/>
      </w:pPr>
      <w:bookmarkStart w:id="1942" w:name="_Toc81659652"/>
      <w:bookmarkStart w:id="1943" w:name="_Toc81499365"/>
      <w:r w:rsidRPr="00791D37">
        <w:t xml:space="preserve">Capa de Red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943"/>
      <w:r w:rsidR="00AD1498" w:rsidRPr="00791D37">
        <w:rPr>
          <w:noProof/>
        </w:rPr>
        <w:t>[12]</w:t>
      </w:r>
      <w:bookmarkEnd w:id="1942"/>
      <w:r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77777777"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malla.</w:t>
      </w:r>
    </w:p>
    <w:p w14:paraId="497D4905" w14:textId="77777777" w:rsidR="00B62082" w:rsidRPr="00791D37" w:rsidRDefault="00B62082" w:rsidP="00791D37">
      <w:r w:rsidRPr="00791D37">
        <w:t xml:space="preserve">Las direcciones Unicast IPv6 son usadas para el uso interno de la malla. Las Unicast pueden ser localizadores de enrutamientos, localizador de cualquier tipo (Líder, DHCPv6, Servicio, </w:t>
      </w:r>
      <w:proofErr w:type="spellStart"/>
      <w:r w:rsidRPr="00791D37">
        <w:t>Commision</w:t>
      </w:r>
      <w:proofErr w:type="spellEnd"/>
      <w:r w:rsidRPr="00791D37">
        <w:t xml:space="preserve">, Descubrimiento de Vecinos)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53DB22EA" w:rsidR="00B62082" w:rsidRPr="00791D37" w:rsidRDefault="00B62082" w:rsidP="00791D37">
      <w:r w:rsidRPr="00791D37">
        <w:t xml:space="preserve">Las redes Thread no depende del Protocolo de Configuración de Host Dinámico v6 (DHCPv6), por lo que los dispositivos no tendrán que implementarlo. Lo que </w:t>
      </w:r>
      <w:proofErr w:type="spellStart"/>
      <w:r w:rsidRPr="00791D37">
        <w:t>si</w:t>
      </w:r>
      <w:proofErr w:type="spellEnd"/>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77777777" w:rsidR="00B62082" w:rsidRPr="00791D37" w:rsidRDefault="00B62082" w:rsidP="00791D37"/>
    <w:p w14:paraId="744A4AE2" w14:textId="77777777" w:rsidR="00B62082" w:rsidRPr="00791D37" w:rsidRDefault="00B62082" w:rsidP="00FE1EC4">
      <w:pPr>
        <w:pStyle w:val="Ttulo4"/>
      </w:pPr>
      <w:r w:rsidRPr="00791D37">
        <w:t xml:space="preserve"> </w:t>
      </w:r>
      <w:bookmarkStart w:id="1944" w:name="_Toc81499366"/>
      <w:bookmarkStart w:id="1945" w:name="_Toc81659653"/>
      <w:r w:rsidRPr="00791D37">
        <w:t>Protocolo de Enrutamiento</w:t>
      </w:r>
      <w:bookmarkEnd w:id="1944"/>
      <w:bookmarkEnd w:id="1945"/>
    </w:p>
    <w:p w14:paraId="6127AAB9" w14:textId="77777777" w:rsidR="00B62082" w:rsidRPr="00791D37" w:rsidRDefault="00B62082" w:rsidP="00791D37"/>
    <w:p w14:paraId="49CD6754" w14:textId="77777777"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rúters de la PAN envían periódicamente sus “costes” de enrutamiento a todos los demás rúters junto con la calidad de enlace de un salto. Los costes de enrutamiento para un mensaje se sacarán de este último dato.</w:t>
      </w:r>
    </w:p>
    <w:p w14:paraId="6801DF79" w14:textId="77777777" w:rsidR="00B62082" w:rsidRPr="00791D37" w:rsidRDefault="00B62082" w:rsidP="00791D37">
      <w:r w:rsidRPr="00791D37">
        <w:t>Cada rúter 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77777777" w:rsidR="00B62082" w:rsidRPr="00791D37" w:rsidRDefault="00B62082" w:rsidP="00791D37">
      <w:pPr>
        <w:pStyle w:val="Prrafodelista"/>
        <w:numPr>
          <w:ilvl w:val="0"/>
          <w:numId w:val="2"/>
        </w:numPr>
      </w:pPr>
      <w:r w:rsidRPr="00791D37">
        <w:t>Enlace</w:t>
      </w:r>
    </w:p>
    <w:p w14:paraId="16FBD788" w14:textId="77777777" w:rsidR="00B62082" w:rsidRPr="00791D37" w:rsidRDefault="00B62082" w:rsidP="00791D37">
      <w:pPr>
        <w:pStyle w:val="Prrafodelista"/>
        <w:numPr>
          <w:ilvl w:val="0"/>
          <w:numId w:val="2"/>
        </w:numPr>
      </w:pPr>
      <w:r w:rsidRPr="00791D37">
        <w:t>Ruta</w:t>
      </w:r>
    </w:p>
    <w:p w14:paraId="5688465C" w14:textId="77777777" w:rsidR="00B62082" w:rsidRPr="00791D37" w:rsidRDefault="00B62082" w:rsidP="00791D37">
      <w:r w:rsidRPr="00791D37">
        <w:t xml:space="preserve">Los rúters de la PAN mantienen un seguimiento de la versión Thread de los enlaces de sus hijos y, de manera proactiva, manda actualizaciones de versiones más nuevas. Además, si el rúter es un nodo Leader, este tiene una base de datos con las asignaciones de id. Los rúters Lideres recogen, comparan y distribuyen la información sobre los </w:t>
      </w:r>
      <w:proofErr w:type="spellStart"/>
      <w:r w:rsidRPr="00791D37">
        <w:t>Border</w:t>
      </w:r>
      <w:proofErr w:type="spellEnd"/>
      <w:r w:rsidRPr="00791D37">
        <w:t xml:space="preserve"> </w:t>
      </w:r>
      <w:proofErr w:type="spellStart"/>
      <w:r w:rsidRPr="00791D37">
        <w:t>Routers</w:t>
      </w:r>
      <w:proofErr w:type="spellEnd"/>
      <w:r w:rsidRPr="00791D37">
        <w:t xml:space="preserve"> y otros servidores disponibles para la red Thread vía MLE.</w:t>
      </w:r>
    </w:p>
    <w:p w14:paraId="45001BFA" w14:textId="77777777" w:rsidR="00B62082" w:rsidRPr="00791D37" w:rsidRDefault="00B62082" w:rsidP="00791D37">
      <w:r w:rsidRPr="00791D37">
        <w:lastRenderedPageBreak/>
        <w:t xml:space="preserve">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w:t>
      </w:r>
      <w:proofErr w:type="spellStart"/>
      <w:r w:rsidRPr="00791D37">
        <w:t>Border</w:t>
      </w:r>
      <w:proofErr w:type="spellEnd"/>
      <w:r w:rsidRPr="00791D37">
        <w:t xml:space="preserve"> </w:t>
      </w:r>
      <w:proofErr w:type="spellStart"/>
      <w:r w:rsidRPr="00791D37">
        <w:t>Router</w:t>
      </w:r>
      <w:proofErr w:type="spellEnd"/>
      <w:r w:rsidRPr="00791D37">
        <w:t xml:space="preserve"> pueden generar una nueva partición en la red.</w:t>
      </w:r>
    </w:p>
    <w:p w14:paraId="303E1685" w14:textId="77777777" w:rsidR="00B62082" w:rsidRPr="00791D37" w:rsidRDefault="00B62082" w:rsidP="00791D37"/>
    <w:p w14:paraId="58F2B7D8" w14:textId="35FDA9CB" w:rsidR="00B62082" w:rsidRPr="00791D37" w:rsidRDefault="00B62082" w:rsidP="00FE1EC4">
      <w:pPr>
        <w:pStyle w:val="Ttulo4"/>
      </w:pPr>
      <w:bookmarkStart w:id="1946" w:name="_Toc81659654"/>
      <w:bookmarkStart w:id="1947" w:name="_Toc81499367"/>
      <w:r w:rsidRPr="00791D37">
        <w:t xml:space="preserve">Capa de Transporte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Pr="00791D37">
        <w:fldChar w:fldCharType="separate"/>
      </w:r>
      <w:bookmarkEnd w:id="1947"/>
      <w:r w:rsidR="00AD1498" w:rsidRPr="00791D37">
        <w:rPr>
          <w:noProof/>
        </w:rPr>
        <w:t>[12]</w:t>
      </w:r>
      <w:bookmarkEnd w:id="1946"/>
      <w:r w:rsidRPr="00791D37">
        <w:fldChar w:fldCharType="end"/>
      </w:r>
      <w:r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13473D9F" w14:textId="77777777" w:rsidR="00B62082" w:rsidRPr="00791D37" w:rsidRDefault="00B62082" w:rsidP="00791D37">
      <w:proofErr w:type="spellStart"/>
      <w:r w:rsidRPr="00791D37">
        <w:t>CoAP</w:t>
      </w:r>
      <w:proofErr w:type="spellEnd"/>
      <w:r w:rsidRPr="00791D37">
        <w:t xml:space="preserve"> tiene un conjunto de modos de seguridad y de implementación obligatoria cifrados.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77777777" w:rsidR="00B62082" w:rsidRPr="00791D37" w:rsidRDefault="00B62082" w:rsidP="00791D37">
      <w:pPr>
        <w:pStyle w:val="Prrafodelista"/>
        <w:numPr>
          <w:ilvl w:val="0"/>
          <w:numId w:val="2"/>
        </w:numPr>
      </w:pPr>
      <w:r w:rsidRPr="00791D37">
        <w:t>Modo Certificado (“</w:t>
      </w:r>
      <w:proofErr w:type="spellStart"/>
      <w:r w:rsidRPr="00791D37">
        <w:t>certificate</w:t>
      </w:r>
      <w:proofErr w:type="spellEnd"/>
      <w:r w:rsidRPr="00791D37">
        <w:t>”).</w:t>
      </w:r>
    </w:p>
    <w:p w14:paraId="5BE8D66A" w14:textId="6A1BD3D0"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proofErr w:type="spellStart"/>
      <w:r w:rsidRPr="00791D37">
        <w:t>esta</w:t>
      </w:r>
      <w:proofErr w:type="spellEnd"/>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77777777"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 lo cual reduce el ratio de compresión, dejando paso a su vez a más transmisiones de paquetes y potencias consumidas mayores-</w:t>
      </w:r>
    </w:p>
    <w:p w14:paraId="4847CF70" w14:textId="77777777" w:rsidR="00B62082" w:rsidRPr="00791D37" w:rsidRDefault="00B62082" w:rsidP="00791D37"/>
    <w:p w14:paraId="05EDDCE0" w14:textId="6A8C2944" w:rsidR="00B62082" w:rsidRPr="00791D37" w:rsidRDefault="00B62082" w:rsidP="00FE1EC4">
      <w:pPr>
        <w:pStyle w:val="Ttulo4"/>
      </w:pPr>
      <w:bookmarkStart w:id="1948" w:name="_Toc81659655"/>
      <w:bookmarkStart w:id="1949" w:name="_Toc81499368"/>
      <w:r w:rsidRPr="00791D37">
        <w:t xml:space="preserve">Seguridad y Comisión de dispositivos </w:t>
      </w:r>
      <w:r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Pr="00791D37">
        <w:fldChar w:fldCharType="separate"/>
      </w:r>
      <w:bookmarkEnd w:id="1949"/>
      <w:r w:rsidR="00AD1498" w:rsidRPr="00791D37">
        <w:rPr>
          <w:noProof/>
        </w:rPr>
        <w:t>[10], [12]</w:t>
      </w:r>
      <w:bookmarkEnd w:id="1948"/>
      <w:r w:rsidRPr="00791D37">
        <w:fldChar w:fldCharType="end"/>
      </w:r>
    </w:p>
    <w:p w14:paraId="113F210B" w14:textId="77777777" w:rsidR="00B62082" w:rsidRPr="00791D37" w:rsidRDefault="00B62082" w:rsidP="00791D37"/>
    <w:p w14:paraId="3DE36828" w14:textId="77777777" w:rsidR="00B62082" w:rsidRPr="00791D37" w:rsidRDefault="00B62082" w:rsidP="00791D37">
      <w:r w:rsidRPr="00791D37">
        <w:t xml:space="preserve">Para dicho </w:t>
      </w:r>
      <w:proofErr w:type="spellStart"/>
      <w:r w:rsidRPr="00791D37">
        <w:t>Commissioning</w:t>
      </w:r>
      <w:proofErr w:type="spellEnd"/>
      <w:r w:rsidRPr="00791D37">
        <w:t xml:space="preserve"> </w:t>
      </w:r>
      <w:commentRangeStart w:id="1950"/>
      <w:commentRangeEnd w:id="1950"/>
      <w:r w:rsidRPr="00791D37">
        <w:rPr>
          <w:rStyle w:val="Refdecomentario"/>
        </w:rPr>
        <w:commentReference w:id="1950"/>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w:t>
      </w:r>
      <w:proofErr w:type="spellStart"/>
      <w:r w:rsidRPr="00791D37">
        <w:t>Commissioning</w:t>
      </w:r>
      <w:proofErr w:type="spellEnd"/>
      <w:r w:rsidRPr="00791D37">
        <w:t xml:space="preserve"> </w:t>
      </w:r>
      <w:proofErr w:type="spellStart"/>
      <w:r w:rsidRPr="00791D37">
        <w:t>Protocol</w:t>
      </w:r>
      <w:proofErr w:type="spellEnd"/>
      <w:r w:rsidRPr="00791D37">
        <w:t>), el cual permite una autenticación, una comisión 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77777777" w:rsidR="00B62082" w:rsidRPr="00791D37" w:rsidRDefault="00B62082" w:rsidP="00791D37">
      <w:r w:rsidRPr="00791D37">
        <w:t xml:space="preserve">Para añadir a la PAN un dispositivo, primero habrá que autenticarlo manualmente como un dispositivo elegible para unirse a la red, prosiguiendo con la comisión del dispositivo y compartiéndole la clave maestra de la PAN a través de un canal seguro. </w:t>
      </w:r>
    </w:p>
    <w:p w14:paraId="234163D2" w14:textId="77777777" w:rsidR="00B62082" w:rsidRPr="00791D37" w:rsidRDefault="00B62082" w:rsidP="00791D37">
      <w:r w:rsidRPr="00791D37">
        <w:lastRenderedPageBreak/>
        <w:t>Los dos principales métodos para la comisión que tiene Thread son:</w:t>
      </w:r>
    </w:p>
    <w:p w14:paraId="1E9F2191" w14:textId="77777777" w:rsidR="00B62082" w:rsidRPr="00791D37" w:rsidRDefault="00B62082" w:rsidP="00791D37">
      <w:pPr>
        <w:pStyle w:val="Prrafodelista"/>
        <w:numPr>
          <w:ilvl w:val="0"/>
          <w:numId w:val="2"/>
        </w:numPr>
      </w:pPr>
      <w:r w:rsidRPr="00791D37">
        <w:t xml:space="preserve">Usando el método </w:t>
      </w:r>
      <w:proofErr w:type="spellStart"/>
      <w:r w:rsidRPr="00791D37">
        <w:t>Out</w:t>
      </w:r>
      <w:proofErr w:type="spellEnd"/>
      <w:r w:rsidRPr="00791D37">
        <w:t>-of-band, configurar directamente sobre el dispositivo toda la información necesaria para la comisión. Esta información permitirá a los dispositivos que quieran unirse, que se unan a la red Thread correcta.</w:t>
      </w:r>
    </w:p>
    <w:p w14:paraId="59D78CF1" w14:textId="77777777" w:rsidR="00B62082" w:rsidRPr="00791D37" w:rsidRDefault="00B62082" w:rsidP="00791D37">
      <w:pPr>
        <w:pStyle w:val="Prrafodelista"/>
        <w:numPr>
          <w:ilvl w:val="0"/>
          <w:numId w:val="2"/>
        </w:numPr>
      </w:pPr>
      <w:r w:rsidRPr="00791D37">
        <w:t>Establece una sesión de comisión entre un aplicación de comisión, ya sea en web, teléfono móvil, etc y el dispositivo que se quiere unir. Esta aplicación de comisión le da la información necesaria al dispositivo para que se conecte a la red adecuada.</w:t>
      </w:r>
    </w:p>
    <w:p w14:paraId="3D46EE84" w14:textId="7D89FF62" w:rsidR="00B62082" w:rsidRPr="00791D37" w:rsidRDefault="00B62082" w:rsidP="00791D37">
      <w:r w:rsidRPr="00791D37">
        <w:t xml:space="preserve">Antes de que un dispositivo sea autenticado, el propio Comisario deberá autenticarse también. Para ello se establece una conexión socket cliente/servidor, la </w:t>
      </w:r>
      <w:proofErr w:type="spellStart"/>
      <w:r w:rsidRPr="00791D37">
        <w:t>cuál</w:t>
      </w:r>
      <w:proofErr w:type="spellEnd"/>
      <w:r w:rsidRPr="00791D37">
        <w:t xml:space="preserve"> se le llamará Sesión de Comisión y sucede entre el Comisario y el propio </w:t>
      </w:r>
      <w:proofErr w:type="spellStart"/>
      <w:r w:rsidRPr="00791D37">
        <w:t>Border</w:t>
      </w:r>
      <w:proofErr w:type="spellEnd"/>
      <w:r w:rsidRPr="00791D37">
        <w:t xml:space="preserve"> </w:t>
      </w:r>
      <w:proofErr w:type="spellStart"/>
      <w:r w:rsidRPr="00791D37">
        <w:t>Router</w:t>
      </w:r>
      <w:proofErr w:type="spellEnd"/>
      <w:r w:rsidRPr="00791D37">
        <w:t xml:space="preserve">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w:t>
      </w:r>
      <w:proofErr w:type="spellStart"/>
      <w:r w:rsidRPr="00791D37">
        <w:t>Commissioner</w:t>
      </w:r>
      <w:proofErr w:type="spellEnd"/>
      <w:r w:rsidRPr="00791D37">
        <w:t xml:space="preserve">. Tras terminar esta autenticación, el Comisario se registra con el BR, y este último comparte la información del Comisario al Nodo Leader, el cuál procederá a aceptar o rechazar al Comisario. En caso de ser aceptado el Comisario, el Líder manda su información a los </w:t>
      </w:r>
      <w:proofErr w:type="spellStart"/>
      <w:r w:rsidRPr="00791D37">
        <w:t>Joiner</w:t>
      </w:r>
      <w:proofErr w:type="spellEnd"/>
      <w:r w:rsidRPr="00791D37">
        <w:t xml:space="preserve"> </w:t>
      </w:r>
      <w:proofErr w:type="spellStart"/>
      <w:r w:rsidRPr="00791D37">
        <w:t>Routers</w:t>
      </w:r>
      <w:proofErr w:type="spellEnd"/>
      <w:r w:rsidRPr="00791D37">
        <w:t xml:space="preserve"> (JR) de la PAN.</w:t>
      </w:r>
    </w:p>
    <w:p w14:paraId="6539062F" w14:textId="77777777" w:rsidR="00B62082" w:rsidRPr="00791D37" w:rsidRDefault="00B62082" w:rsidP="00791D37">
      <w:r w:rsidRPr="00791D37">
        <w:t xml:space="preserve">Cuando un dispositivo desea unirse a la PAN, se le llama </w:t>
      </w:r>
      <w:proofErr w:type="spellStart"/>
      <w:r w:rsidRPr="00791D37">
        <w:t>Joiner</w:t>
      </w:r>
      <w:proofErr w:type="spellEnd"/>
      <w:r w:rsidRPr="00791D37">
        <w:t xml:space="preserve"> </w:t>
      </w:r>
      <w:proofErr w:type="spellStart"/>
      <w:r w:rsidRPr="00791D37">
        <w:t>Device</w:t>
      </w:r>
      <w:proofErr w:type="spellEnd"/>
      <w:r w:rsidRPr="00791D37">
        <w:t xml:space="preserv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77777777" w:rsidR="00B62082" w:rsidRPr="00791D37" w:rsidRDefault="00B62082" w:rsidP="00791D37">
      <w:r w:rsidRPr="00791D37">
        <w:t xml:space="preserve">Una vez en la red, el JD mandará un saludo vía DTLS al JR, estableciendo con él una </w:t>
      </w:r>
      <w:proofErr w:type="spellStart"/>
      <w:r w:rsidRPr="00791D37">
        <w:t>Joiner</w:t>
      </w:r>
      <w:proofErr w:type="spellEnd"/>
      <w:r w:rsidRPr="00791D37">
        <w:t xml:space="preserve"> </w:t>
      </w:r>
      <w:proofErr w:type="spellStart"/>
      <w:r w:rsidRPr="00791D37">
        <w:t>Session</w:t>
      </w:r>
      <w:proofErr w:type="spellEnd"/>
      <w:r w:rsidRPr="00791D37">
        <w:t xml:space="preserve"> (JS). El JR mandará mensajes UDP al BR, el </w:t>
      </w:r>
      <w:proofErr w:type="spellStart"/>
      <w:r w:rsidRPr="00791D37">
        <w:t>cuál</w:t>
      </w:r>
      <w:proofErr w:type="spellEnd"/>
      <w:r w:rsidRPr="00791D37">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 </w:t>
      </w:r>
    </w:p>
    <w:p w14:paraId="730AE5F4" w14:textId="77777777" w:rsidR="00B62082" w:rsidRPr="00791D37" w:rsidRDefault="00B62082" w:rsidP="00791D37">
      <w:r w:rsidRPr="00791D37">
        <w:t xml:space="preserve">El Comisario chequea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321000A6" w:rsidR="00571788" w:rsidRPr="00791D37" w:rsidRDefault="00B62082" w:rsidP="00791D37">
      <w:r w:rsidRPr="00791D37">
        <w:t>Finalmente, el Comisario enviará una señal al JR que al JD se le compartirán las credenciales de la red. Finalmente, el Comisario le proporciona un secreto compartido entre JD y JR, completando así la unión del JD.</w:t>
      </w:r>
    </w:p>
    <w:p w14:paraId="2AF5B547" w14:textId="77777777" w:rsidR="00571788" w:rsidRPr="00791D37" w:rsidRDefault="00571788" w:rsidP="00791D37">
      <w:r w:rsidRPr="00791D37">
        <w:br w:type="page"/>
      </w:r>
    </w:p>
    <w:p w14:paraId="7AADAB98" w14:textId="774AFED9" w:rsidR="00363231" w:rsidRDefault="00571788" w:rsidP="00791D37">
      <w:pPr>
        <w:pStyle w:val="Ttulo1"/>
        <w:numPr>
          <w:ilvl w:val="0"/>
          <w:numId w:val="1"/>
        </w:numPr>
      </w:pPr>
      <w:bookmarkStart w:id="1951" w:name="_Toc81499399"/>
      <w:bookmarkStart w:id="1952" w:name="_Toc81659656"/>
      <w:r w:rsidRPr="00791D37">
        <w:lastRenderedPageBreak/>
        <w:t>AN</w:t>
      </w:r>
      <w:commentRangeStart w:id="1953"/>
      <w:commentRangeStart w:id="1954"/>
      <w:r w:rsidRPr="00791D37">
        <w:t>ALISIS</w:t>
      </w:r>
      <w:commentRangeEnd w:id="1953"/>
      <w:commentRangeEnd w:id="1954"/>
      <w:r w:rsidRPr="00791D37">
        <w:t xml:space="preserve"> DE LA TECNOLOGÍA THREAD</w:t>
      </w:r>
      <w:r w:rsidRPr="00791D37">
        <w:rPr>
          <w:rStyle w:val="Refdecomentario"/>
          <w:rFonts w:eastAsiaTheme="minorHAnsi"/>
          <w:color w:val="auto"/>
        </w:rPr>
        <w:commentReference w:id="1953"/>
      </w:r>
      <w:bookmarkEnd w:id="1951"/>
      <w:r w:rsidR="00890963">
        <w:rPr>
          <w:rStyle w:val="Refdecomentario"/>
          <w:rFonts w:eastAsiaTheme="minorHAnsi"/>
          <w:color w:val="auto"/>
        </w:rPr>
        <w:commentReference w:id="1954"/>
      </w:r>
      <w:bookmarkEnd w:id="1952"/>
    </w:p>
    <w:p w14:paraId="131FB54F" w14:textId="427B4F85" w:rsidR="00F21168" w:rsidRDefault="00F21168" w:rsidP="00F21168"/>
    <w:p w14:paraId="0FA68786" w14:textId="0D1074BC" w:rsidR="00F21168" w:rsidRDefault="00F21168" w:rsidP="00F21168">
      <w:pPr>
        <w:pStyle w:val="Ttulo2"/>
      </w:pPr>
      <w:bookmarkStart w:id="1955" w:name="_ANÁLISIS_INICIAL_"/>
      <w:bookmarkStart w:id="1956" w:name="_Ref81640651"/>
      <w:bookmarkStart w:id="1957" w:name="_Toc81659657"/>
      <w:bookmarkEnd w:id="1955"/>
      <w:commentRangeStart w:id="1958"/>
      <w:r>
        <w:t>ANÁLISIS INICIAL</w:t>
      </w:r>
      <w:r w:rsidR="00BA0D46">
        <w:t xml:space="preserve"> </w:t>
      </w:r>
      <w:commentRangeEnd w:id="1958"/>
      <w:r w:rsidR="006F13B4">
        <w:rPr>
          <w:rStyle w:val="Refdecomentario"/>
          <w:rFonts w:eastAsiaTheme="minorHAnsi"/>
          <w:color w:val="auto"/>
        </w:rPr>
        <w:commentReference w:id="1958"/>
      </w:r>
      <w:r w:rsidR="00BA0D46">
        <w:t>DE LA TECNOLOGÍA</w:t>
      </w:r>
      <w:bookmarkEnd w:id="1956"/>
      <w:ins w:id="1959" w:author="JORGE CONTRERAS ORTIZ" w:date="2021-09-04T09:37:00Z">
        <w:r w:rsidR="008E3912">
          <w:t xml:space="preserve"> THREAD</w:t>
        </w:r>
      </w:ins>
      <w:bookmarkEnd w:id="1957"/>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w:t>
      </w:r>
      <w:proofErr w:type="spellStart"/>
      <w:r w:rsidR="00890963">
        <w:t>Kirale</w:t>
      </w:r>
      <w:proofErr w:type="spellEnd"/>
      <w:r w:rsidR="00890963">
        <w:t xml:space="preserve">, Google con </w:t>
      </w:r>
      <w:proofErr w:type="spellStart"/>
      <w:r w:rsidR="00890963">
        <w:t>Openthread</w:t>
      </w:r>
      <w:proofErr w:type="spellEnd"/>
      <w:r w:rsidR="00890963">
        <w:t xml:space="preserve"> y Qualcomm.</w:t>
      </w:r>
    </w:p>
    <w:p w14:paraId="090356D3" w14:textId="5CEFC180" w:rsidR="00890963" w:rsidRDefault="00890963" w:rsidP="00F21168">
      <w:r>
        <w:t xml:space="preserve">Entre las diferentes empresas que desarrollan tecnología THREAD, se ha visto que </w:t>
      </w:r>
      <w:proofErr w:type="spellStart"/>
      <w:r>
        <w:t>Kirale</w:t>
      </w:r>
      <w:proofErr w:type="spellEnd"/>
      <w:r>
        <w:t xml:space="preserve"> Technologies es la única entidad certificada Thread con módulos, hardware de desarrollo y </w:t>
      </w:r>
      <w:proofErr w:type="spellStart"/>
      <w:r>
        <w:t>Border</w:t>
      </w:r>
      <w:proofErr w:type="spellEnd"/>
      <w:r>
        <w:t xml:space="preserve"> </w:t>
      </w:r>
      <w:proofErr w:type="spellStart"/>
      <w:r>
        <w:t>Router</w:t>
      </w:r>
      <w:proofErr w:type="spellEnd"/>
      <w:r>
        <w:t xml:space="preserve"> disponibles</w:t>
      </w:r>
      <w:r w:rsidR="00CD0C5B">
        <w:t>, por lo que se vio como potencial elección para los dispositivos a ad</w:t>
      </w:r>
      <w:ins w:id="1960" w:author="JORGE CONTRERAS ORTIZ" w:date="2021-09-04T09:58:00Z">
        <w:r w:rsidR="000A0AF3">
          <w:t>quirir</w:t>
        </w:r>
      </w:ins>
      <w:del w:id="1961" w:author="JORGE CONTRERAS ORTIZ" w:date="2021-09-04T09:58:00Z">
        <w:r w:rsidR="00CD0C5B" w:rsidDel="000A0AF3">
          <w:delText>quirir</w:delText>
        </w:r>
      </w:del>
      <w:ins w:id="1962" w:author="JORGE CONTRERAS ORTIZ" w:date="2021-09-04T10:03:00Z">
        <w:r w:rsidR="007B782F">
          <w:t>, a pesar de no contar con un entorno de desarrollo software.</w:t>
        </w:r>
      </w:ins>
      <w:del w:id="1963" w:author="JORGE CONTRERAS ORTIZ" w:date="2021-09-04T10:03:00Z">
        <w:r w:rsidR="00CD0C5B" w:rsidDel="007B782F">
          <w:delText>.</w:delText>
        </w:r>
      </w:del>
    </w:p>
    <w:p w14:paraId="68EEF5A5" w14:textId="73B0E5A3" w:rsidR="00AF4313" w:rsidRDefault="00AF4313" w:rsidP="00F21168">
      <w:r>
        <w:t xml:space="preserve">Otras ventajas que se han visto en la tecnología de </w:t>
      </w:r>
      <w:proofErr w:type="spellStart"/>
      <w:r>
        <w:t>Kirale</w:t>
      </w:r>
      <w:proofErr w:type="spellEnd"/>
      <w:r>
        <w:t xml:space="preserv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0D8181F5" w:rsidR="00AF4313" w:rsidRPr="00AF4313" w:rsidRDefault="00AF4313" w:rsidP="00AF4313">
      <w:pPr>
        <w:pStyle w:val="Prrafodelista"/>
        <w:numPr>
          <w:ilvl w:val="0"/>
          <w:numId w:val="2"/>
        </w:numPr>
        <w:rPr>
          <w:b/>
          <w:bCs/>
        </w:rPr>
      </w:pPr>
      <w:r w:rsidRPr="00797426">
        <w:rPr>
          <w:b/>
          <w:bCs/>
          <w:rPrChange w:id="1964" w:author="JORGE CONTRERAS ORTIZ" w:date="2021-09-04T08:32:00Z">
            <w:rPr>
              <w:b/>
              <w:bCs/>
              <w:lang w:val="en-US"/>
            </w:rPr>
          </w:rPrChange>
        </w:rPr>
        <w:t xml:space="preserve">Primer </w:t>
      </w:r>
      <w:proofErr w:type="spellStart"/>
      <w:r w:rsidRPr="00797426">
        <w:rPr>
          <w:b/>
          <w:bCs/>
          <w:rPrChange w:id="1965" w:author="JORGE CONTRERAS ORTIZ" w:date="2021-09-04T08:32:00Z">
            <w:rPr>
              <w:b/>
              <w:bCs/>
              <w:lang w:val="en-US"/>
            </w:rPr>
          </w:rPrChange>
        </w:rPr>
        <w:t>Backbone</w:t>
      </w:r>
      <w:proofErr w:type="spellEnd"/>
      <w:r w:rsidRPr="00797426">
        <w:rPr>
          <w:b/>
          <w:bCs/>
          <w:rPrChange w:id="1966" w:author="JORGE CONTRERAS ORTIZ" w:date="2021-09-04T08:32:00Z">
            <w:rPr>
              <w:b/>
              <w:bCs/>
              <w:lang w:val="en-US"/>
            </w:rPr>
          </w:rPrChange>
        </w:rPr>
        <w:t xml:space="preserve"> </w:t>
      </w:r>
      <w:proofErr w:type="spellStart"/>
      <w:r w:rsidRPr="00797426">
        <w:rPr>
          <w:b/>
          <w:bCs/>
          <w:rPrChange w:id="1967" w:author="JORGE CONTRERAS ORTIZ" w:date="2021-09-04T08:32:00Z">
            <w:rPr>
              <w:b/>
              <w:bCs/>
              <w:lang w:val="en-US"/>
            </w:rPr>
          </w:rPrChange>
        </w:rPr>
        <w:t>Border</w:t>
      </w:r>
      <w:proofErr w:type="spellEnd"/>
      <w:r w:rsidRPr="00797426">
        <w:rPr>
          <w:b/>
          <w:bCs/>
          <w:rPrChange w:id="1968" w:author="JORGE CONTRERAS ORTIZ" w:date="2021-09-04T08:32:00Z">
            <w:rPr>
              <w:b/>
              <w:bCs/>
              <w:lang w:val="en-US"/>
            </w:rPr>
          </w:rPrChange>
        </w:rPr>
        <w:t xml:space="preserve"> </w:t>
      </w:r>
      <w:proofErr w:type="spellStart"/>
      <w:r w:rsidRPr="00797426">
        <w:rPr>
          <w:b/>
          <w:bCs/>
          <w:rPrChange w:id="1969" w:author="JORGE CONTRERAS ORTIZ" w:date="2021-09-04T08:32:00Z">
            <w:rPr>
              <w:b/>
              <w:bCs/>
              <w:lang w:val="en-US"/>
            </w:rPr>
          </w:rPrChange>
        </w:rPr>
        <w:t>Router</w:t>
      </w:r>
      <w:proofErr w:type="spellEnd"/>
      <w:r w:rsidRPr="00797426">
        <w:rPr>
          <w:b/>
          <w:bCs/>
          <w:rPrChange w:id="1970" w:author="JORGE CONTRERAS ORTIZ" w:date="2021-09-04T08:32:00Z">
            <w:rPr>
              <w:b/>
              <w:bCs/>
              <w:lang w:val="en-US"/>
            </w:rPr>
          </w:rPrChange>
        </w:rPr>
        <w:t xml:space="preserve">. </w:t>
      </w:r>
      <w:r w:rsidRPr="00AF4313">
        <w:t xml:space="preserve">Tan solo </w:t>
      </w:r>
      <w:proofErr w:type="spellStart"/>
      <w:r w:rsidRPr="00AF4313">
        <w:t>Kirale</w:t>
      </w:r>
      <w:proofErr w:type="spellEnd"/>
      <w:r w:rsidRPr="00AF4313">
        <w:t xml:space="preserve"> ha c</w:t>
      </w:r>
      <w:r>
        <w:t xml:space="preserve">onseguido desarrollar un dispositivo </w:t>
      </w:r>
      <w:proofErr w:type="spellStart"/>
      <w:r>
        <w:t>Border</w:t>
      </w:r>
      <w:proofErr w:type="spellEnd"/>
      <w:r>
        <w:t xml:space="preserve"> </w:t>
      </w:r>
      <w:proofErr w:type="spellStart"/>
      <w:r>
        <w:t>Router</w:t>
      </w:r>
      <w:proofErr w:type="spellEnd"/>
      <w:r>
        <w:t xml:space="preserve">, capaz de enlazar las redes Thread con otras redes IPv4 o IPv6. La única alternativa es la ofrecida por </w:t>
      </w:r>
      <w:proofErr w:type="spellStart"/>
      <w:r>
        <w:t>OpenThread</w:t>
      </w:r>
      <w:proofErr w:type="spellEnd"/>
      <w:r>
        <w:t xml:space="preserve">, con un </w:t>
      </w:r>
      <w:proofErr w:type="spellStart"/>
      <w:r>
        <w:t>Border</w:t>
      </w:r>
      <w:proofErr w:type="spellEnd"/>
      <w:r>
        <w:t xml:space="preserve"> </w:t>
      </w:r>
      <w:proofErr w:type="spellStart"/>
      <w:r>
        <w:t>Router</w:t>
      </w:r>
      <w:proofErr w:type="spellEnd"/>
      <w:r>
        <w:t xml:space="preserve">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proofErr w:type="spellStart"/>
      <w:r w:rsidR="00151189">
        <w:t>Coockie</w:t>
      </w:r>
      <w:proofErr w:type="spellEnd"/>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1971" w:author="JORGE CONTRERAS ORTIZ" w:date="2021-09-04T00:17:00Z"/>
          <w:b/>
          <w:bCs/>
          <w:rPrChange w:id="1972" w:author="JORGE CONTRERAS ORTIZ" w:date="2021-09-04T00:17:00Z">
            <w:rPr>
              <w:ins w:id="1973"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1974" w:author="JORGE CONTRERAS ORTIZ" w:date="2021-09-04T00:20:00Z"/>
        </w:rPr>
      </w:pPr>
      <w:ins w:id="1975" w:author="JORGE CONTRERAS ORTIZ" w:date="2021-09-04T00:17:00Z">
        <w:r>
          <w:t xml:space="preserve">Una posible desventaja es la falta de sensorizado o de entradas Analógicas y/o Digitales para </w:t>
        </w:r>
      </w:ins>
      <w:ins w:id="1976" w:author="JORGE CONTRERAS ORTIZ" w:date="2021-09-04T00:18:00Z">
        <w:r>
          <w:t>la integración de sensores, de cara a posibles pruebas de envíos de datos que se estén leyendo en tiempo real</w:t>
        </w:r>
      </w:ins>
      <w:ins w:id="1977" w:author="JORGE CONTRERAS ORTIZ" w:date="2021-09-04T00:19:00Z">
        <w:r>
          <w:t xml:space="preserve">. Esto obliga a elaborar una plataforma integrando los sensores a un microcontrolador que se encargue tanto de la lectura de los sensores como </w:t>
        </w:r>
      </w:ins>
      <w:ins w:id="1978" w:author="JORGE CONTRERAS ORTIZ" w:date="2021-09-04T00:20:00Z">
        <w:r>
          <w:t>del control del Dongle de evaluación vía UART.</w:t>
        </w:r>
      </w:ins>
    </w:p>
    <w:p w14:paraId="349DF474" w14:textId="78EB42E9" w:rsidR="006F13B4" w:rsidRDefault="000A0AF3" w:rsidP="006F13B4">
      <w:pPr>
        <w:ind w:left="360"/>
        <w:rPr>
          <w:ins w:id="1979" w:author="JORGE CONTRERAS ORTIZ" w:date="2021-09-04T00:20:00Z"/>
        </w:rPr>
      </w:pPr>
      <w:ins w:id="1980" w:author="JORGE CONTRERAS ORTIZ" w:date="2021-09-04T09:59:00Z">
        <w:r>
          <w:t xml:space="preserve">Tras el primer análisis realizado, se ha elegido la tecnología de </w:t>
        </w:r>
        <w:proofErr w:type="spellStart"/>
        <w:r>
          <w:t>Kirale</w:t>
        </w:r>
        <w:proofErr w:type="spellEnd"/>
        <w:r>
          <w:t>, debido a que en este pro</w:t>
        </w:r>
      </w:ins>
      <w:ins w:id="1981" w:author="JORGE CONTRERAS ORTIZ" w:date="2021-09-04T10:00:00Z">
        <w:r>
          <w:t>yecto la implementación de tecnología THREAD será hardware y la plataforma final integra un pequeño sistema de sensorizado, por lo que</w:t>
        </w:r>
      </w:ins>
      <w:ins w:id="1982" w:author="JORGE CONTRERAS ORTIZ" w:date="2021-09-04T10:01:00Z">
        <w:r>
          <w:t xml:space="preserve"> </w:t>
        </w:r>
      </w:ins>
      <w:ins w:id="1983" w:author="JORGE CONTRERAS ORTIZ" w:date="2021-09-04T10:04:00Z">
        <w:r w:rsidR="007B782F">
          <w:t xml:space="preserve">las principales desventajas no afectarían al desarrollo del </w:t>
        </w:r>
      </w:ins>
      <w:ins w:id="1984" w:author="JORGE CONTRERAS ORTIZ" w:date="2021-09-04T10:05:00Z">
        <w:r w:rsidR="007B782F">
          <w:t>proyecto.</w:t>
        </w:r>
      </w:ins>
    </w:p>
    <w:p w14:paraId="0685D12F" w14:textId="77777777" w:rsidR="006F13B4" w:rsidRPr="006F13B4" w:rsidRDefault="006F13B4">
      <w:pPr>
        <w:ind w:left="360"/>
        <w:pPrChange w:id="1985"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1986" w:author="JORGE CONTRERAS ORTIZ" w:date="2021-09-04T09:33:00Z">
          <w:pPr>
            <w:pStyle w:val="Ttulo2"/>
          </w:pPr>
        </w:pPrChange>
      </w:pPr>
      <w:bookmarkStart w:id="1987" w:name="_Toc81659658"/>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1987"/>
    </w:p>
    <w:p w14:paraId="38A9E63D" w14:textId="68F29344" w:rsidR="00ED1700" w:rsidRDefault="00ED1700" w:rsidP="00ED1700"/>
    <w:p w14:paraId="3D088121" w14:textId="1F8D4601" w:rsidR="00ED1700" w:rsidRDefault="00B83329">
      <w:pPr>
        <w:pStyle w:val="Ttulo4"/>
        <w:pPrChange w:id="1988" w:author="JORGE CONTRERAS ORTIZ" w:date="2021-09-04T11:25:00Z">
          <w:pPr>
            <w:pStyle w:val="Ttulo3"/>
          </w:pPr>
        </w:pPrChange>
      </w:pPr>
      <w:bookmarkStart w:id="1989" w:name="_Características_módulo_RF"/>
      <w:bookmarkStart w:id="1990" w:name="_Ref81655939"/>
      <w:bookmarkStart w:id="1991" w:name="_Ref81655947"/>
      <w:bookmarkStart w:id="1992" w:name="_Toc81659659"/>
      <w:bookmarkEnd w:id="1989"/>
      <w:r>
        <w:t>CARACTERÍSTICAS MÓDULO RF KTWM102</w:t>
      </w:r>
      <w:bookmarkEnd w:id="1990"/>
      <w:bookmarkEnd w:id="1991"/>
      <w:bookmarkEnd w:id="1992"/>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w:t>
      </w:r>
      <w:proofErr w:type="spellStart"/>
      <w:r w:rsidR="009979DA">
        <w:t>Border</w:t>
      </w:r>
      <w:proofErr w:type="spellEnd"/>
      <w:r w:rsidR="009979DA">
        <w:t xml:space="preserve"> </w:t>
      </w:r>
      <w:proofErr w:type="spellStart"/>
      <w:r w:rsidR="009979DA">
        <w:t>Router</w:t>
      </w:r>
      <w:proofErr w:type="spellEnd"/>
      <w:r w:rsidR="009979DA">
        <w:t>.</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1993" w:author="JORGE CONTRERAS ORTIZ" w:date="2021-09-04T11:25:00Z">
          <w:pPr>
            <w:pStyle w:val="Ttulo3"/>
          </w:pPr>
        </w:pPrChange>
      </w:pPr>
      <w:bookmarkStart w:id="1994" w:name="_Toc81659660"/>
      <w:r>
        <w:t>CARACTERÍSTICAS KTDG102 EVALUATION DONGLE</w:t>
      </w:r>
      <w:bookmarkEnd w:id="1994"/>
    </w:p>
    <w:p w14:paraId="3B1DCDA7" w14:textId="016763ED" w:rsidR="00EF2EE1" w:rsidRDefault="00EF2EE1" w:rsidP="00EF2EE1"/>
    <w:p w14:paraId="76712FEB" w14:textId="3A97A1EE" w:rsidR="00EF2EE1" w:rsidRDefault="00EF2EE1" w:rsidP="00EF2EE1">
      <w:r>
        <w:t xml:space="preserve">En primera instancia, el módulo KTDG102 integra el módulo RF KTWM102 comentado en </w:t>
      </w:r>
      <w:ins w:id="1995" w:author="JORGE CONTRERAS ORTIZ" w:date="2021-09-04T13:52:00Z">
        <w:r w:rsidR="00E915C0">
          <w:fldChar w:fldCharType="begin"/>
        </w:r>
        <w:r w:rsidR="00E915C0">
          <w:instrText xml:space="preserve"> REF _Ref81655939 \w \h </w:instrText>
        </w:r>
      </w:ins>
      <w:r w:rsidR="00E915C0">
        <w:fldChar w:fldCharType="separate"/>
      </w:r>
      <w:ins w:id="1996" w:author="JORGE CONTRERAS ORTIZ" w:date="2021-09-04T14:47:00Z">
        <w:r w:rsidR="003E5AE5">
          <w:t>3.1.1.1</w:t>
        </w:r>
      </w:ins>
      <w:ins w:id="1997" w:author="JORGE CONTRERAS ORTIZ" w:date="2021-09-04T13:52:00Z">
        <w:r w:rsidR="00E915C0">
          <w:fldChar w:fldCharType="end"/>
        </w:r>
        <w:r w:rsidR="00E915C0">
          <w:fldChar w:fldCharType="begin"/>
        </w:r>
        <w:r w:rsidR="00E915C0">
          <w:instrText xml:space="preserve"> REF _Ref81655947 \h </w:instrText>
        </w:r>
      </w:ins>
      <w:r w:rsidR="00E915C0">
        <w:fldChar w:fldCharType="separate"/>
      </w:r>
      <w:ins w:id="1998" w:author="JORGE CONTRERAS ORTIZ" w:date="2021-09-04T14:47:00Z">
        <w:r w:rsidR="003E5AE5">
          <w:t>CARACTERÍSTICAS MÓDULO RF KTWM102</w:t>
        </w:r>
      </w:ins>
      <w:ins w:id="1999" w:author="JORGE CONTRERAS ORTIZ" w:date="2021-09-04T13:52:00Z">
        <w:r w:rsidR="00E915C0">
          <w:fldChar w:fldCharType="end"/>
        </w:r>
        <w:r w:rsidR="00E915C0">
          <w:t xml:space="preserve"> </w:t>
        </w:r>
      </w:ins>
      <w:del w:id="2000"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77777777" w:rsidR="00DF2718" w:rsidRPr="00EF2EE1" w:rsidRDefault="00DF2718" w:rsidP="00EF2EE1"/>
    <w:p w14:paraId="03801E7A" w14:textId="126043F9" w:rsidR="00363231" w:rsidRPr="00791D37" w:rsidRDefault="00B83329">
      <w:pPr>
        <w:pStyle w:val="Ttulo4"/>
        <w:pPrChange w:id="2001" w:author="JORGE CONTRERAS ORTIZ" w:date="2021-09-04T11:25:00Z">
          <w:pPr>
            <w:pStyle w:val="Ttulo3"/>
          </w:pPr>
        </w:pPrChange>
      </w:pPr>
      <w:bookmarkStart w:id="2002" w:name="_Toc81659661"/>
      <w:r w:rsidRPr="00791D37">
        <w:t>CARACTERÍSTICAS DEL BORDER ROUTER KTBRN1</w:t>
      </w:r>
      <w:bookmarkEnd w:id="2002"/>
    </w:p>
    <w:p w14:paraId="4724DC4F" w14:textId="2BAA2E8C" w:rsidR="00363231" w:rsidRPr="00791D37" w:rsidRDefault="00363231" w:rsidP="00791D37"/>
    <w:p w14:paraId="3AC87891" w14:textId="238F240B" w:rsidR="004272D2" w:rsidRPr="00791D37" w:rsidRDefault="004272D2" w:rsidP="00791D37">
      <w:r w:rsidRPr="00791D37">
        <w:t xml:space="preserve">El módulo </w:t>
      </w:r>
      <w:proofErr w:type="spellStart"/>
      <w:r w:rsidRPr="00791D37">
        <w:t>Border</w:t>
      </w:r>
      <w:proofErr w:type="spellEnd"/>
      <w:r w:rsidRPr="00791D37">
        <w:t xml:space="preserve"> </w:t>
      </w:r>
      <w:proofErr w:type="spellStart"/>
      <w:r w:rsidRPr="00791D37">
        <w:t>Router</w:t>
      </w:r>
      <w:proofErr w:type="spellEnd"/>
      <w:r w:rsidRPr="00791D37">
        <w:t xml:space="preserve">,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w:t>
      </w:r>
      <w:r w:rsidR="00933E5F" w:rsidRPr="00791D37">
        <w:lastRenderedPageBreak/>
        <w:t xml:space="preserve">el primer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xml:space="preserve"> que incluye el servicio de Thread </w:t>
      </w:r>
      <w:proofErr w:type="spellStart"/>
      <w:r w:rsidR="00933E5F" w:rsidRPr="00791D37">
        <w:t>Backbone</w:t>
      </w:r>
      <w:proofErr w:type="spellEnd"/>
      <w:r w:rsidR="00933E5F" w:rsidRPr="00791D37">
        <w:t xml:space="preserve"> </w:t>
      </w:r>
      <w:proofErr w:type="spellStart"/>
      <w:r w:rsidR="00933E5F" w:rsidRPr="00791D37">
        <w:t>Border</w:t>
      </w:r>
      <w:proofErr w:type="spellEnd"/>
      <w:r w:rsidR="00933E5F" w:rsidRPr="00791D37">
        <w:t xml:space="preserve"> </w:t>
      </w:r>
      <w:proofErr w:type="spellStart"/>
      <w:r w:rsidR="00933E5F" w:rsidRPr="00791D37">
        <w:t>Router</w:t>
      </w:r>
      <w:proofErr w:type="spellEnd"/>
      <w:r w:rsidR="00933E5F" w:rsidRPr="00791D37">
        <w:t>.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w:t>
      </w:r>
      <w:proofErr w:type="spellStart"/>
      <w:r w:rsidR="00ED1700">
        <w:t>Border</w:t>
      </w:r>
      <w:proofErr w:type="spellEnd"/>
      <w:r w:rsidR="00ED1700">
        <w:t xml:space="preserve"> </w:t>
      </w:r>
      <w:proofErr w:type="spellStart"/>
      <w:r w:rsidR="00ED1700">
        <w:t>Router</w:t>
      </w:r>
      <w:proofErr w:type="spellEnd"/>
      <w:r w:rsidR="00ED1700">
        <w:t xml:space="preserve">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2003" w:author="JORGE CONTRERAS ORTIZ" w:date="2021-09-04T00:20:00Z"/>
        </w:rPr>
      </w:pPr>
    </w:p>
    <w:p w14:paraId="2F60D229" w14:textId="78A12678" w:rsidR="006F13B4" w:rsidRPr="00FE1EC4" w:rsidRDefault="00B83329">
      <w:pPr>
        <w:pStyle w:val="Ttulo4"/>
        <w:rPr>
          <w:ins w:id="2004" w:author="JORGE CONTRERAS ORTIZ" w:date="2021-09-04T00:21:00Z"/>
        </w:rPr>
        <w:pPrChange w:id="2005" w:author="JORGE CONTRERAS ORTIZ" w:date="2021-09-04T11:25:00Z">
          <w:pPr>
            <w:pStyle w:val="Ttulo3"/>
          </w:pPr>
        </w:pPrChange>
      </w:pPr>
      <w:bookmarkStart w:id="2006" w:name="_Toc81659662"/>
      <w:ins w:id="2007" w:author="JORGE CONTRERAS ORTIZ" w:date="2021-09-04T00:20:00Z">
        <w:r w:rsidRPr="00FE1EC4">
          <w:t xml:space="preserve">CARACTERÍSTICAS KINOS </w:t>
        </w:r>
      </w:ins>
      <w:ins w:id="2008" w:author="JORGE CONTRERAS ORTIZ" w:date="2021-09-04T00:21:00Z">
        <w:r w:rsidRPr="00FE1EC4">
          <w:t>–</w:t>
        </w:r>
      </w:ins>
      <w:ins w:id="2009" w:author="JORGE CONTRERAS ORTIZ" w:date="2021-09-04T00:20:00Z">
        <w:r w:rsidRPr="00FE1EC4">
          <w:t xml:space="preserve"> N</w:t>
        </w:r>
      </w:ins>
      <w:ins w:id="2010" w:author="JORGE CONTRERAS ORTIZ" w:date="2021-09-04T00:21:00Z">
        <w:r w:rsidRPr="00FE1EC4">
          <w:t>ETWORK OS</w:t>
        </w:r>
        <w:bookmarkEnd w:id="2006"/>
      </w:ins>
    </w:p>
    <w:p w14:paraId="5921BB1C" w14:textId="03494F31" w:rsidR="006F13B4" w:rsidRDefault="006F13B4" w:rsidP="006F13B4">
      <w:pPr>
        <w:rPr>
          <w:ins w:id="2011" w:author="JORGE CONTRERAS ORTIZ" w:date="2021-09-04T00:21:00Z"/>
        </w:rPr>
      </w:pPr>
    </w:p>
    <w:p w14:paraId="2E6FCE50" w14:textId="78441D3C" w:rsidR="006F13B4" w:rsidRDefault="006F13B4" w:rsidP="006F13B4">
      <w:pPr>
        <w:rPr>
          <w:ins w:id="2012" w:author="JORGE CONTRERAS ORTIZ" w:date="2021-09-04T00:22:00Z"/>
        </w:rPr>
      </w:pPr>
      <w:proofErr w:type="spellStart"/>
      <w:ins w:id="2013" w:author="JORGE CONTRERAS ORTIZ" w:date="2021-09-04T00:21:00Z">
        <w:r w:rsidRPr="006F13B4">
          <w:t>KiNOS</w:t>
        </w:r>
        <w:proofErr w:type="spellEnd"/>
        <w:r w:rsidRPr="006F13B4">
          <w:t xml:space="preserve"> proviene de las siglas </w:t>
        </w:r>
        <w:proofErr w:type="spellStart"/>
        <w:r w:rsidRPr="006F13B4">
          <w:t>Kirale</w:t>
        </w:r>
        <w:proofErr w:type="spellEnd"/>
        <w:r w:rsidRPr="006F13B4">
          <w:t xml:space="preserve"> Real-Time Network </w:t>
        </w:r>
        <w:proofErr w:type="spellStart"/>
        <w:r w:rsidRPr="006F13B4">
          <w:t>Operating</w:t>
        </w:r>
        <w:proofErr w:type="spellEnd"/>
        <w:r w:rsidRPr="006F13B4">
          <w:t xml:space="preserve"> System</w:t>
        </w:r>
        <w:r w:rsidRPr="006F13B4">
          <w:rPr>
            <w:rPrChange w:id="2014" w:author="JORGE CONTRERAS ORTIZ" w:date="2021-09-04T00:21:00Z">
              <w:rPr>
                <w:lang w:val="en-US"/>
              </w:rPr>
            </w:rPrChange>
          </w:rPr>
          <w:t xml:space="preserve"> y es </w:t>
        </w:r>
        <w:r>
          <w:t xml:space="preserve">un </w:t>
        </w:r>
      </w:ins>
      <w:proofErr w:type="spellStart"/>
      <w:ins w:id="2015"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2016" w:author="JORGE CONTRERAS ORTIZ" w:date="2021-09-04T00:24:00Z"/>
        </w:rPr>
      </w:pPr>
      <w:ins w:id="2017" w:author="JORGE CONTRERAS ORTIZ" w:date="2021-09-04T00:22:00Z">
        <w:r>
          <w:t>P</w:t>
        </w:r>
      </w:ins>
      <w:ins w:id="2018" w:author="JORGE CONTRERAS ORTIZ" w:date="2021-09-04T00:23:00Z">
        <w:r>
          <w:t>ermite actualizar el firmware a través USB-DFU y gracias a una encriptación punto a punto AES-EAX</w:t>
        </w:r>
      </w:ins>
      <w:ins w:id="2019" w:author="JORGE CONTRERAS ORTIZ" w:date="2021-09-04T00:24:00Z">
        <w:r>
          <w:t>. A su vez, protege al dispositivo de firmware no oficial.</w:t>
        </w:r>
      </w:ins>
    </w:p>
    <w:p w14:paraId="6F8975F9" w14:textId="47569BCB" w:rsidR="006F13B4" w:rsidRDefault="006F13B4" w:rsidP="006F13B4">
      <w:pPr>
        <w:rPr>
          <w:ins w:id="2020" w:author="JORGE CONTRERAS ORTIZ" w:date="2021-09-04T09:34:00Z"/>
        </w:rPr>
      </w:pPr>
      <w:ins w:id="2021" w:author="JORGE CONTRERAS ORTIZ" w:date="2021-09-04T00:24:00Z">
        <w:r>
          <w:t xml:space="preserve">Por lo </w:t>
        </w:r>
      </w:ins>
      <w:ins w:id="2022"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2023" w:author="JORGE CONTRERAS ORTIZ" w:date="2021-09-04T00:26:00Z">
        <w:r>
          <w:t>ajo consumo o de ahorro de batería.</w:t>
        </w:r>
      </w:ins>
    </w:p>
    <w:p w14:paraId="60A3A777" w14:textId="77777777" w:rsidR="008E3912" w:rsidRPr="006F13B4" w:rsidRDefault="008E3912" w:rsidP="006F13B4"/>
    <w:p w14:paraId="0D210564" w14:textId="443545A1" w:rsidR="00537564" w:rsidRDefault="008E3912" w:rsidP="008E3912">
      <w:pPr>
        <w:pStyle w:val="Ttulo3"/>
        <w:rPr>
          <w:ins w:id="2024" w:author="JORGE CONTRERAS ORTIZ" w:date="2021-09-04T09:35:00Z"/>
        </w:rPr>
      </w:pPr>
      <w:bookmarkStart w:id="2025" w:name="_Toc81659663"/>
      <w:ins w:id="2026" w:author="JORGE CONTRERAS ORTIZ" w:date="2021-09-04T09:34:00Z">
        <w:r>
          <w:t>EJEMPLOS DE OTROS DISPOSITIVOS</w:t>
        </w:r>
      </w:ins>
      <w:bookmarkEnd w:id="2025"/>
    </w:p>
    <w:p w14:paraId="4ABD039C" w14:textId="50405482" w:rsidR="008E3912" w:rsidRDefault="008E3912" w:rsidP="008E3912">
      <w:pPr>
        <w:rPr>
          <w:ins w:id="2027" w:author="JORGE CONTRERAS ORTIZ" w:date="2021-09-04T09:35:00Z"/>
        </w:rPr>
      </w:pPr>
    </w:p>
    <w:p w14:paraId="4EF6DB17" w14:textId="5EA655F5" w:rsidR="008E3912" w:rsidRDefault="008E3912" w:rsidP="008E3912">
      <w:pPr>
        <w:rPr>
          <w:ins w:id="2028" w:author="JORGE CONTRERAS ORTIZ" w:date="2021-09-04T09:41:00Z"/>
        </w:rPr>
      </w:pPr>
      <w:ins w:id="2029" w:author="JORGE CONTRERAS ORTIZ" w:date="2021-09-04T09:36:00Z">
        <w:r>
          <w:t xml:space="preserve">Como ya se ha mencionado en el análisis realizado en </w:t>
        </w:r>
      </w:ins>
      <w:ins w:id="2030" w:author="JORGE CONTRERAS ORTIZ" w:date="2021-09-04T09:38:00Z">
        <w:r>
          <w:fldChar w:fldCharType="begin"/>
        </w:r>
        <w:r>
          <w:instrText>HYPERLINK  \l "_ANÁLISIS_INICIAL_"</w:instrText>
        </w:r>
        <w:r>
          <w:fldChar w:fldCharType="separate"/>
        </w:r>
        <w:r>
          <w:rPr>
            <w:rStyle w:val="Hipervnculo"/>
          </w:rPr>
          <w:t>3.1. ANÁLISIS INICIAL  DE LA TECNOLOGÍA THREAD</w:t>
        </w:r>
        <w:r>
          <w:fldChar w:fldCharType="end"/>
        </w:r>
        <w:r>
          <w:t xml:space="preserve"> </w:t>
        </w:r>
      </w:ins>
      <w:ins w:id="2031" w:author="JORGE CONTRERAS ORTIZ" w:date="2021-09-04T09:39:00Z">
        <w:r>
          <w:t>existe una gran variedad de desarrolladores</w:t>
        </w:r>
      </w:ins>
      <w:ins w:id="2032" w:author="JORGE CONTRERAS ORTIZ" w:date="2021-09-04T09:40:00Z">
        <w:r>
          <w:t xml:space="preserve"> en la tecnología Thread. A continuación se hará mención de algun</w:t>
        </w:r>
      </w:ins>
      <w:ins w:id="2033" w:author="JORGE CONTRERAS ORTIZ" w:date="2021-09-04T09:41:00Z">
        <w:r>
          <w:t>a</w:t>
        </w:r>
      </w:ins>
      <w:ins w:id="2034" w:author="JORGE CONTRERAS ORTIZ" w:date="2021-09-04T09:40:00Z">
        <w:r>
          <w:t>s de l</w:t>
        </w:r>
      </w:ins>
      <w:ins w:id="2035" w:author="JORGE CONTRERAS ORTIZ" w:date="2021-09-04T09:41:00Z">
        <w:r>
          <w:t>as diferentes alternativas con certificación Thread que existen actualmente.</w:t>
        </w:r>
      </w:ins>
    </w:p>
    <w:p w14:paraId="5A2E7FC1" w14:textId="2F60F061" w:rsidR="008E3912" w:rsidRDefault="00A73883" w:rsidP="008E3912">
      <w:pPr>
        <w:rPr>
          <w:ins w:id="2036" w:author="JORGE CONTRERAS ORTIZ" w:date="2021-09-04T10:14:00Z"/>
        </w:rPr>
      </w:pPr>
      <w:ins w:id="2037" w:author="JORGE CONTRERAS ORTIZ" w:date="2021-09-04T09:48:00Z">
        <w:r>
          <w:t xml:space="preserve">En cuanto a </w:t>
        </w:r>
        <w:proofErr w:type="spellStart"/>
        <w:r>
          <w:t>Border</w:t>
        </w:r>
        <w:proofErr w:type="spellEnd"/>
        <w:r>
          <w:t xml:space="preserve"> </w:t>
        </w:r>
        <w:proofErr w:type="spellStart"/>
        <w:r>
          <w:t>Routers</w:t>
        </w:r>
        <w:proofErr w:type="spellEnd"/>
        <w:r>
          <w:t>, como ya</w:t>
        </w:r>
      </w:ins>
      <w:ins w:id="2038" w:author="JORGE CONTRERAS ORTIZ" w:date="2021-09-04T09:50:00Z">
        <w:r>
          <w:t xml:space="preserve"> se ha mencionado, solo se dispone de la alternativa ofrecida por </w:t>
        </w:r>
      </w:ins>
      <w:proofErr w:type="spellStart"/>
      <w:ins w:id="2039" w:author="JORGE CONTRERAS ORTIZ" w:date="2021-09-04T09:51:00Z">
        <w:r>
          <w:t>OpenThread</w:t>
        </w:r>
        <w:proofErr w:type="spellEnd"/>
        <w:r>
          <w:t xml:space="preserve">, el </w:t>
        </w:r>
        <w:proofErr w:type="spellStart"/>
        <w:r>
          <w:t>cuál</w:t>
        </w:r>
        <w:proofErr w:type="spellEnd"/>
        <w:r>
          <w:t xml:space="preserve"> consiste en una implementación en </w:t>
        </w:r>
      </w:ins>
      <w:ins w:id="2040" w:author="JORGE CONTRERAS ORTIZ" w:date="2021-09-04T09:52:00Z">
        <w:r>
          <w:t>sistemas basados en Linux o en Raspberry Pi 3B</w:t>
        </w:r>
      </w:ins>
      <w:ins w:id="2041" w:author="JORGE CONTRERAS ORTIZ" w:date="2021-09-04T09:57:00Z">
        <w:r w:rsidR="000A0AF3">
          <w:t>.</w:t>
        </w:r>
      </w:ins>
    </w:p>
    <w:p w14:paraId="34F27794" w14:textId="23DA8783" w:rsidR="004A3A88" w:rsidRDefault="004A3A88" w:rsidP="008E3912">
      <w:pPr>
        <w:rPr>
          <w:ins w:id="2042" w:author="JORGE CONTRERAS ORTIZ" w:date="2021-09-04T10:19:00Z"/>
        </w:rPr>
      </w:pPr>
      <w:ins w:id="2043" w:author="JORGE CONTRERAS ORTIZ" w:date="2021-09-04T10:14:00Z">
        <w:r>
          <w:t>En caso de necesitar un entorno de desarrollo software, existen entornos desarrollados por NXP</w:t>
        </w:r>
      </w:ins>
      <w:ins w:id="2044" w:author="JORGE CONTRERAS ORTIZ" w:date="2021-09-04T10:25:00Z">
        <w:r w:rsidR="00247D58">
          <w:t xml:space="preserve"> (</w:t>
        </w:r>
        <w:proofErr w:type="spellStart"/>
        <w:r w:rsidR="00247D58" w:rsidRPr="00247D58">
          <w:rPr>
            <w:rStyle w:val="Hipervnculo"/>
            <w:rPrChange w:id="2045" w:author="JORGE CONTRERAS ORTIZ" w:date="2021-09-04T10:25:00Z">
              <w:rPr/>
            </w:rPrChange>
          </w:rPr>
          <w:fldChar w:fldCharType="begin"/>
        </w:r>
        <w:r w:rsidR="00247D58" w:rsidRPr="00247D58">
          <w:rPr>
            <w:rStyle w:val="Hipervnculo"/>
            <w:rPrChange w:id="2046"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047" w:author="JORGE CONTRERAS ORTIZ" w:date="2021-09-04T10:25:00Z">
              <w:rPr/>
            </w:rPrChange>
          </w:rPr>
          <w:fldChar w:fldCharType="separate"/>
        </w:r>
        <w:r w:rsidR="00247D58" w:rsidRPr="00247D58">
          <w:rPr>
            <w:rStyle w:val="Hipervnculo"/>
            <w:rPrChange w:id="2048"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2049"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2050"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2051"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052"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2053" w:author="JORGE CONTRERAS ORTIZ" w:date="2021-09-04T10:25:00Z">
              <w:rPr/>
            </w:rPrChange>
          </w:rPr>
          <w:fldChar w:fldCharType="end"/>
        </w:r>
        <w:r w:rsidR="00247D58">
          <w:t>)</w:t>
        </w:r>
      </w:ins>
      <w:ins w:id="2054" w:author="JORGE CONTRERAS ORTIZ" w:date="2021-09-04T10:16:00Z">
        <w:r>
          <w:t xml:space="preserve">, </w:t>
        </w:r>
        <w:proofErr w:type="spellStart"/>
        <w:r>
          <w:t>Nordic</w:t>
        </w:r>
        <w:proofErr w:type="spellEnd"/>
        <w:r>
          <w:t xml:space="preserve"> Semiconductor</w:t>
        </w:r>
      </w:ins>
      <w:ins w:id="2055"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056"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2057"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2058"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059"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060" w:author="JORGE CONTRERAS ORTIZ" w:date="2021-09-04T10:16:00Z">
        <w:r>
          <w:t xml:space="preserve">, Silicon </w:t>
        </w:r>
        <w:proofErr w:type="spellStart"/>
        <w:r>
          <w:t>Labs</w:t>
        </w:r>
      </w:ins>
      <w:proofErr w:type="spellEnd"/>
      <w:ins w:id="2061" w:author="JORGE CONTRERAS ORTIZ" w:date="2021-09-04T10:25:00Z">
        <w:r w:rsidR="00247D58">
          <w:t xml:space="preserve"> (</w:t>
        </w:r>
        <w:proofErr w:type="spellStart"/>
        <w:r w:rsidR="00247D58" w:rsidRPr="00247D58">
          <w:rPr>
            <w:rStyle w:val="Hipervnculo"/>
            <w:rPrChange w:id="2062" w:author="JORGE CONTRERAS ORTIZ" w:date="2021-09-04T10:26:00Z">
              <w:rPr/>
            </w:rPrChange>
          </w:rPr>
          <w:fldChar w:fldCharType="begin"/>
        </w:r>
        <w:r w:rsidR="00247D58" w:rsidRPr="00247D58">
          <w:rPr>
            <w:rStyle w:val="Hipervnculo"/>
            <w:rPrChange w:id="2063" w:author="JORGE CONTRERAS ORTIZ" w:date="2021-09-04T10:26:00Z">
              <w:rPr/>
            </w:rPrChange>
          </w:rPr>
          <w:instrText xml:space="preserve"> HYPERLINK "https://www.silabs.com/products/development-tools/software/simplicity-studio" \t "_blank" </w:instrText>
        </w:r>
        <w:r w:rsidR="00247D58" w:rsidRPr="00247D58">
          <w:rPr>
            <w:rStyle w:val="Hipervnculo"/>
            <w:rPrChange w:id="2064" w:author="JORGE CONTRERAS ORTIZ" w:date="2021-09-04T10:26:00Z">
              <w:rPr/>
            </w:rPrChange>
          </w:rPr>
          <w:fldChar w:fldCharType="separate"/>
        </w:r>
        <w:r w:rsidR="00247D58" w:rsidRPr="00247D58">
          <w:rPr>
            <w:rStyle w:val="Hipervnculo"/>
            <w:rPrChange w:id="2065"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2066"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2067" w:author="JORGE CONTRERAS ORTIZ" w:date="2021-09-04T10:26:00Z">
              <w:rPr/>
            </w:rPrChange>
          </w:rPr>
          <w:fldChar w:fldCharType="end"/>
        </w:r>
        <w:r w:rsidR="00247D58">
          <w:t>)</w:t>
        </w:r>
      </w:ins>
      <w:ins w:id="2068" w:author="JORGE CONTRERAS ORTIZ" w:date="2021-09-04T10:17:00Z">
        <w:r>
          <w:t xml:space="preserve"> y MMB Networks</w:t>
        </w:r>
      </w:ins>
      <w:ins w:id="2069" w:author="JORGE CONTRERAS ORTIZ" w:date="2021-09-04T10:25:00Z">
        <w:r w:rsidR="00247D58">
          <w:t xml:space="preserve"> (</w:t>
        </w:r>
        <w:proofErr w:type="spellStart"/>
        <w:r w:rsidR="00247D58" w:rsidRPr="00247D58">
          <w:rPr>
            <w:rStyle w:val="Hipervnculo"/>
            <w:rPrChange w:id="2070" w:author="JORGE CONTRERAS ORTIZ" w:date="2021-09-04T10:25:00Z">
              <w:rPr/>
            </w:rPrChange>
          </w:rPr>
          <w:fldChar w:fldCharType="begin"/>
        </w:r>
        <w:r w:rsidR="00247D58" w:rsidRPr="00247D58">
          <w:rPr>
            <w:rStyle w:val="Hipervnculo"/>
            <w:rPrChange w:id="2071" w:author="JORGE CONTRERAS ORTIZ" w:date="2021-09-04T10:25:00Z">
              <w:rPr/>
            </w:rPrChange>
          </w:rPr>
          <w:instrText xml:space="preserve"> HYPERLINK "http://mmbnetworks.com/rapidconnect" \t "_blank" </w:instrText>
        </w:r>
        <w:r w:rsidR="00247D58" w:rsidRPr="00247D58">
          <w:rPr>
            <w:rStyle w:val="Hipervnculo"/>
            <w:rPrChange w:id="2072" w:author="JORGE CONTRERAS ORTIZ" w:date="2021-09-04T10:25:00Z">
              <w:rPr/>
            </w:rPrChange>
          </w:rPr>
          <w:fldChar w:fldCharType="separate"/>
        </w:r>
        <w:r w:rsidR="00247D58" w:rsidRPr="00247D58">
          <w:rPr>
            <w:rStyle w:val="Hipervnculo"/>
            <w:rPrChange w:id="2073"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2074"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2075" w:author="JORGE CONTRERAS ORTIZ" w:date="2021-09-04T10:25:00Z">
              <w:rPr/>
            </w:rPrChange>
          </w:rPr>
          <w:fldChar w:fldCharType="end"/>
        </w:r>
        <w:r w:rsidR="00247D58">
          <w:t>)</w:t>
        </w:r>
      </w:ins>
      <w:ins w:id="2076" w:author="JORGE CONTRERAS ORTIZ" w:date="2021-09-04T10:18:00Z">
        <w:r>
          <w:t xml:space="preserve">, por lo que </w:t>
        </w:r>
      </w:ins>
      <w:ins w:id="2077" w:author="JORGE CONTRERAS ORTIZ" w:date="2021-09-04T10:19:00Z">
        <w:r>
          <w:t xml:space="preserve">habría que ver cual se adapta más a </w:t>
        </w:r>
      </w:ins>
      <w:ins w:id="2078" w:author="JORGE CONTRERAS ORTIZ" w:date="2021-09-04T10:18:00Z">
        <w:r>
          <w:t>los requerimientos del proyecto</w:t>
        </w:r>
      </w:ins>
      <w:ins w:id="2079" w:author="JORGE CONTRERAS ORTIZ" w:date="2021-09-04T10:19:00Z">
        <w:r>
          <w:t>.</w:t>
        </w:r>
      </w:ins>
    </w:p>
    <w:p w14:paraId="76B316B1" w14:textId="1D560AFA" w:rsidR="004A3A88" w:rsidRPr="00FE1EC4" w:rsidRDefault="004A3A88">
      <w:pPr>
        <w:rPr>
          <w:ins w:id="2080" w:author="JORGE CONTRERAS ORTIZ" w:date="2021-09-04T09:34:00Z"/>
        </w:rPr>
        <w:pPrChange w:id="2081" w:author="JORGE CONTRERAS ORTIZ" w:date="2021-09-04T09:35:00Z">
          <w:pPr>
            <w:pStyle w:val="Ttulo3"/>
          </w:pPr>
        </w:pPrChange>
      </w:pPr>
      <w:ins w:id="2082" w:author="JORGE CONTRERAS ORTIZ" w:date="2021-09-04T10:19:00Z">
        <w:r>
          <w:t xml:space="preserve">En cuanto a </w:t>
        </w:r>
      </w:ins>
      <w:ins w:id="2083" w:author="JORGE CONTRERAS ORTIZ" w:date="2021-09-04T10:20:00Z">
        <w:r>
          <w:t>hardware de desarrollo</w:t>
        </w:r>
      </w:ins>
      <w:ins w:id="2084" w:author="JORGE CONTRERAS ORTIZ" w:date="2021-09-04T10:21:00Z">
        <w:r>
          <w:t xml:space="preserve">, </w:t>
        </w:r>
        <w:proofErr w:type="spellStart"/>
        <w:r>
          <w:t>Nordic</w:t>
        </w:r>
        <w:proofErr w:type="spellEnd"/>
        <w:r>
          <w:t xml:space="preserve"> Semiconductor</w:t>
        </w:r>
      </w:ins>
      <w:ins w:id="2085" w:author="JORGE CONTRERAS ORTIZ" w:date="2021-09-04T10:31:00Z">
        <w:r w:rsidR="007127DD">
          <w:t xml:space="preserve"> (</w:t>
        </w:r>
      </w:ins>
      <w:ins w:id="2086" w:author="JORGE CONTRERAS ORTIZ" w:date="2021-09-04T10:34:00Z">
        <w:r w:rsidR="007127DD">
          <w:t xml:space="preserve">el equivalente al Dongle de </w:t>
        </w:r>
        <w:proofErr w:type="spellStart"/>
        <w:r w:rsidR="007127DD">
          <w:t>Kirale</w:t>
        </w:r>
        <w:proofErr w:type="spellEnd"/>
        <w:r w:rsidR="007127DD">
          <w:t xml:space="preserve"> sería: </w:t>
        </w:r>
      </w:ins>
      <w:ins w:id="2087" w:author="JORGE CONTRERAS ORTIZ" w:date="2021-09-04T10:31:00Z">
        <w:r w:rsidR="007127DD" w:rsidRPr="007127DD">
          <w:rPr>
            <w:rStyle w:val="Hipervnculo"/>
            <w:rPrChange w:id="2088" w:author="JORGE CONTRERAS ORTIZ" w:date="2021-09-04T10:32:00Z">
              <w:rPr/>
            </w:rPrChange>
          </w:rPr>
          <w:fldChar w:fldCharType="begin"/>
        </w:r>
        <w:r w:rsidR="007127DD" w:rsidRPr="007127DD">
          <w:rPr>
            <w:rStyle w:val="Hipervnculo"/>
            <w:rPrChange w:id="2089"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090" w:author="JORGE CONTRERAS ORTIZ" w:date="2021-09-04T10:32:00Z">
              <w:rPr/>
            </w:rPrChange>
          </w:rPr>
          <w:fldChar w:fldCharType="separate"/>
        </w:r>
        <w:r w:rsidR="007127DD" w:rsidRPr="007127DD">
          <w:rPr>
            <w:rStyle w:val="Hipervnculo"/>
            <w:rPrChange w:id="2091"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092" w:author="JORGE CONTRERAS ORTIZ" w:date="2021-09-04T10:32:00Z">
              <w:rPr/>
            </w:rPrChange>
          </w:rPr>
          <w:fldChar w:fldCharType="end"/>
        </w:r>
        <w:r w:rsidR="007127DD" w:rsidRPr="007127DD">
          <w:rPr>
            <w:rStyle w:val="Hipervnculo"/>
            <w:rPrChange w:id="2093" w:author="JORGE CONTRERAS ORTIZ" w:date="2021-09-04T10:32:00Z">
              <w:rPr/>
            </w:rPrChange>
          </w:rPr>
          <w:t>)</w:t>
        </w:r>
      </w:ins>
      <w:ins w:id="2094" w:author="JORGE CONTRERAS ORTIZ" w:date="2021-09-04T10:21:00Z">
        <w:r>
          <w:t xml:space="preserve"> y NXP </w:t>
        </w:r>
      </w:ins>
      <w:ins w:id="2095" w:author="JORGE CONTRERAS ORTIZ" w:date="2021-09-04T10:32:00Z">
        <w:r w:rsidR="007127DD">
          <w:t>(</w:t>
        </w:r>
        <w:r w:rsidR="007127DD" w:rsidRPr="007127DD">
          <w:rPr>
            <w:rStyle w:val="Hipervnculo"/>
            <w:rPrChange w:id="2096" w:author="JORGE CONTRERAS ORTIZ" w:date="2021-09-04T10:32:00Z">
              <w:rPr/>
            </w:rPrChange>
          </w:rPr>
          <w:fldChar w:fldCharType="begin"/>
        </w:r>
        <w:r w:rsidR="007127DD" w:rsidRPr="007127DD">
          <w:rPr>
            <w:rStyle w:val="Hipervnculo"/>
            <w:rPrChange w:id="2097"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098" w:author="JORGE CONTRERAS ORTIZ" w:date="2021-09-04T10:32:00Z">
              <w:rPr/>
            </w:rPrChange>
          </w:rPr>
          <w:fldChar w:fldCharType="separate"/>
        </w:r>
        <w:r w:rsidR="007127DD" w:rsidRPr="007127DD">
          <w:rPr>
            <w:rStyle w:val="Hipervnculo"/>
            <w:rPrChange w:id="2099"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100" w:author="JORGE CONTRERAS ORTIZ" w:date="2021-09-04T10:32:00Z">
              <w:rPr/>
            </w:rPrChange>
          </w:rPr>
          <w:fldChar w:fldCharType="end"/>
        </w:r>
        <w:r w:rsidR="007127DD">
          <w:t xml:space="preserve">) </w:t>
        </w:r>
      </w:ins>
      <w:ins w:id="2101" w:author="JORGE CONTRERAS ORTIZ" w:date="2021-09-04T10:21:00Z">
        <w:r>
          <w:t xml:space="preserve">cuentan con mayor variedad de </w:t>
        </w:r>
        <w:r>
          <w:lastRenderedPageBreak/>
          <w:t>dispositivos hardware</w:t>
        </w:r>
      </w:ins>
      <w:ins w:id="2102" w:author="JORGE CONTRERAS ORTIZ" w:date="2021-09-04T10:22:00Z">
        <w:r>
          <w:t>, pero también existen otros dispositivos desarrolla</w:t>
        </w:r>
      </w:ins>
      <w:ins w:id="2103" w:author="JORGE CONTRERAS ORTIZ" w:date="2021-09-04T10:23:00Z">
        <w:r>
          <w:t>dos por e</w:t>
        </w:r>
        <w:r w:rsidR="00247D58">
          <w:t>mpresas tecnológicas como Qualcomm</w:t>
        </w:r>
      </w:ins>
      <w:ins w:id="2104" w:author="JORGE CONTRERAS ORTIZ" w:date="2021-09-04T10:32:00Z">
        <w:r w:rsidR="007127DD">
          <w:t xml:space="preserve"> (</w:t>
        </w:r>
        <w:r w:rsidR="007127DD" w:rsidRPr="007127DD">
          <w:rPr>
            <w:rStyle w:val="Hipervnculo"/>
            <w:rPrChange w:id="2105" w:author="JORGE CONTRERAS ORTIZ" w:date="2021-09-04T10:32:00Z">
              <w:rPr/>
            </w:rPrChange>
          </w:rPr>
          <w:fldChar w:fldCharType="begin"/>
        </w:r>
        <w:r w:rsidR="007127DD" w:rsidRPr="007127DD">
          <w:rPr>
            <w:rStyle w:val="Hipervnculo"/>
            <w:rPrChange w:id="2106" w:author="JORGE CONTRERAS ORTIZ" w:date="2021-09-04T10:32:00Z">
              <w:rPr/>
            </w:rPrChange>
          </w:rPr>
          <w:instrText xml:space="preserve"> HYPERLINK "https://developer.qualcomm.com/hardware/qca4020-qca4024" \t "_blank" </w:instrText>
        </w:r>
        <w:r w:rsidR="007127DD" w:rsidRPr="007127DD">
          <w:rPr>
            <w:rStyle w:val="Hipervnculo"/>
            <w:rPrChange w:id="2107" w:author="JORGE CONTRERAS ORTIZ" w:date="2021-09-04T10:32:00Z">
              <w:rPr/>
            </w:rPrChange>
          </w:rPr>
          <w:fldChar w:fldCharType="separate"/>
        </w:r>
        <w:r w:rsidR="007127DD" w:rsidRPr="007127DD">
          <w:rPr>
            <w:rStyle w:val="Hipervnculo"/>
            <w:rPrChange w:id="2108"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109" w:author="JORGE CONTRERAS ORTIZ" w:date="2021-09-04T10:32:00Z">
              <w:rPr/>
            </w:rPrChange>
          </w:rPr>
          <w:fldChar w:fldCharType="end"/>
        </w:r>
        <w:r w:rsidR="007127DD">
          <w:t>)</w:t>
        </w:r>
      </w:ins>
      <w:ins w:id="2110" w:author="JORGE CONTRERAS ORTIZ" w:date="2021-09-04T10:23:00Z">
        <w:r w:rsidR="00247D58">
          <w:t xml:space="preserve"> o Texas </w:t>
        </w:r>
        <w:proofErr w:type="spellStart"/>
        <w:r w:rsidR="00247D58">
          <w:t>Instuments</w:t>
        </w:r>
      </w:ins>
      <w:proofErr w:type="spellEnd"/>
      <w:ins w:id="2111" w:author="JORGE CONTRERAS ORTIZ" w:date="2021-09-04T10:32:00Z">
        <w:r w:rsidR="007127DD">
          <w:t xml:space="preserve"> (</w:t>
        </w:r>
        <w:proofErr w:type="spellStart"/>
        <w:r w:rsidR="007127DD" w:rsidRPr="007127DD">
          <w:rPr>
            <w:rStyle w:val="Hipervnculo"/>
            <w:rPrChange w:id="2112" w:author="JORGE CONTRERAS ORTIZ" w:date="2021-09-04T10:32:00Z">
              <w:rPr/>
            </w:rPrChange>
          </w:rPr>
          <w:fldChar w:fldCharType="begin"/>
        </w:r>
        <w:r w:rsidR="007127DD" w:rsidRPr="007127DD">
          <w:rPr>
            <w:rStyle w:val="Hipervnculo"/>
            <w:rPrChange w:id="2113"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114" w:author="JORGE CONTRERAS ORTIZ" w:date="2021-09-04T10:32:00Z">
              <w:rPr/>
            </w:rPrChange>
          </w:rPr>
          <w:fldChar w:fldCharType="separate"/>
        </w:r>
        <w:r w:rsidR="007127DD" w:rsidRPr="007127DD">
          <w:rPr>
            <w:rStyle w:val="Hipervnculo"/>
            <w:rPrChange w:id="2115"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2116"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117"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2118"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2119"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2120"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2121" w:author="JORGE CONTRERAS ORTIZ" w:date="2021-09-04T10:32:00Z">
              <w:rPr/>
            </w:rPrChange>
          </w:rPr>
          <w:fldChar w:fldCharType="end"/>
        </w:r>
        <w:r w:rsidR="007127DD">
          <w:t>)</w:t>
        </w:r>
      </w:ins>
      <w:ins w:id="2122" w:author="JORGE CONTRERAS ORTIZ" w:date="2021-09-04T10:30:00Z">
        <w:r w:rsidR="007127DD">
          <w:t>.</w:t>
        </w:r>
      </w:ins>
    </w:p>
    <w:p w14:paraId="389F0383" w14:textId="7F2F402A" w:rsidR="008E3912" w:rsidRDefault="007127DD" w:rsidP="00B234ED">
      <w:pPr>
        <w:rPr>
          <w:ins w:id="2123" w:author="JORGE CONTRERAS ORTIZ" w:date="2021-09-04T11:13:00Z"/>
        </w:rPr>
      </w:pPr>
      <w:ins w:id="2124" w:author="JORGE CONTRERAS ORTIZ" w:date="2021-09-04T10:33:00Z">
        <w:r>
          <w:t>En módulos RF con certificado Thread, el</w:t>
        </w:r>
      </w:ins>
      <w:ins w:id="2125" w:author="JORGE CONTRERAS ORTIZ" w:date="2021-09-04T10:34:00Z">
        <w:r>
          <w:t xml:space="preserve"> desarrollador con mayor variedad es Silicon </w:t>
        </w:r>
        <w:proofErr w:type="spellStart"/>
        <w:r>
          <w:t>Labs</w:t>
        </w:r>
        <w:proofErr w:type="spellEnd"/>
        <w:r>
          <w:t xml:space="preserve"> (teniendo un equiv</w:t>
        </w:r>
      </w:ins>
      <w:ins w:id="2126" w:author="JORGE CONTRERAS ORTIZ" w:date="2021-09-04T10:35:00Z">
        <w:r>
          <w:t xml:space="preserve">alente al módulo de </w:t>
        </w:r>
        <w:proofErr w:type="spellStart"/>
        <w:r>
          <w:t>Kirale</w:t>
        </w:r>
        <w:proofErr w:type="spellEnd"/>
        <w:r>
          <w:t xml:space="preserve">: </w:t>
        </w:r>
        <w:r w:rsidRPr="007127DD">
          <w:rPr>
            <w:rStyle w:val="Hipervnculo"/>
            <w:rPrChange w:id="2127" w:author="JORGE CONTRERAS ORTIZ" w:date="2021-09-04T10:35:00Z">
              <w:rPr/>
            </w:rPrChange>
          </w:rPr>
          <w:fldChar w:fldCharType="begin"/>
        </w:r>
        <w:r w:rsidRPr="007127DD">
          <w:rPr>
            <w:rStyle w:val="Hipervnculo"/>
            <w:rPrChange w:id="2128" w:author="JORGE CONTRERAS ORTIZ" w:date="2021-09-04T10:35:00Z">
              <w:rPr/>
            </w:rPrChange>
          </w:rPr>
          <w:instrText xml:space="preserve"> HYPERLINK "https://www.silabs.com/wireless/zigbee/efr32mg21-series-2-modules" \t "_blank" </w:instrText>
        </w:r>
        <w:r w:rsidRPr="007127DD">
          <w:rPr>
            <w:rStyle w:val="Hipervnculo"/>
            <w:rPrChange w:id="2129" w:author="JORGE CONTRERAS ORTIZ" w:date="2021-09-04T10:35:00Z">
              <w:rPr/>
            </w:rPrChange>
          </w:rPr>
          <w:fldChar w:fldCharType="separate"/>
        </w:r>
        <w:r w:rsidRPr="007127DD">
          <w:rPr>
            <w:rStyle w:val="Hipervnculo"/>
            <w:rPrChange w:id="2130"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131" w:author="JORGE CONTRERAS ORTIZ" w:date="2021-09-04T10:35:00Z">
              <w:rPr/>
            </w:rPrChange>
          </w:rPr>
          <w:fldChar w:fldCharType="end"/>
        </w:r>
        <w:r>
          <w:t>), pero también se cuenta con desarrolladores como MMB Networks</w:t>
        </w:r>
      </w:ins>
      <w:ins w:id="2132" w:author="JORGE CONTRERAS ORTIZ" w:date="2021-09-04T11:09:00Z">
        <w:r w:rsidR="00B234ED">
          <w:t xml:space="preserve"> (</w:t>
        </w:r>
        <w:proofErr w:type="spellStart"/>
        <w:r w:rsidR="00B234ED" w:rsidRPr="00B234ED">
          <w:rPr>
            <w:rStyle w:val="Hipervnculo"/>
            <w:rPrChange w:id="2133" w:author="JORGE CONTRERAS ORTIZ" w:date="2021-09-04T11:09:00Z">
              <w:rPr/>
            </w:rPrChange>
          </w:rPr>
          <w:fldChar w:fldCharType="begin"/>
        </w:r>
        <w:r w:rsidR="00B234ED" w:rsidRPr="00B234ED">
          <w:rPr>
            <w:rStyle w:val="Hipervnculo"/>
            <w:rPrChange w:id="2134" w:author="JORGE CONTRERAS ORTIZ" w:date="2021-09-04T11:09:00Z">
              <w:rPr/>
            </w:rPrChange>
          </w:rPr>
          <w:instrText xml:space="preserve"> HYPERLINK "http://mmbnetworks.com/rapidconnect-module" \t "_blank" </w:instrText>
        </w:r>
        <w:r w:rsidR="00B234ED" w:rsidRPr="00B234ED">
          <w:rPr>
            <w:rStyle w:val="Hipervnculo"/>
            <w:rPrChange w:id="2135" w:author="JORGE CONTRERAS ORTIZ" w:date="2021-09-04T11:09:00Z">
              <w:rPr/>
            </w:rPrChange>
          </w:rPr>
          <w:fldChar w:fldCharType="separate"/>
        </w:r>
        <w:r w:rsidR="00B234ED" w:rsidRPr="00B234ED">
          <w:rPr>
            <w:rStyle w:val="Hipervnculo"/>
            <w:rPrChange w:id="2136"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2137" w:author="JORGE CONTRERAS ORTIZ" w:date="2021-09-04T11:10:00Z">
        <w:r w:rsidR="00B234ED">
          <w:rPr>
            <w:rStyle w:val="Hipervnculo"/>
          </w:rPr>
          <w:t xml:space="preserve"> </w:t>
        </w:r>
      </w:ins>
      <w:ins w:id="2138" w:author="JORGE CONTRERAS ORTIZ" w:date="2021-09-04T11:09:00Z">
        <w:r w:rsidR="00B234ED" w:rsidRPr="00B234ED">
          <w:rPr>
            <w:rStyle w:val="Hipervnculo"/>
            <w:rPrChange w:id="2139"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140" w:author="JORGE CONTRERAS ORTIZ" w:date="2021-09-04T11:09:00Z">
              <w:rPr/>
            </w:rPrChange>
          </w:rPr>
          <w:fldChar w:fldCharType="end"/>
        </w:r>
      </w:ins>
      <w:ins w:id="2141" w:author="JORGE CONTRERAS ORTIZ" w:date="2021-09-04T11:10:00Z">
        <w:r w:rsidR="00B234ED" w:rsidRPr="00B234ED">
          <w:rPr>
            <w:rPrChange w:id="2142" w:author="JORGE CONTRERAS ORTIZ" w:date="2021-09-04T11:10:00Z">
              <w:rPr>
                <w:rStyle w:val="Hipervnculo"/>
              </w:rPr>
            </w:rPrChange>
          </w:rPr>
          <w:t xml:space="preserve">) </w:t>
        </w:r>
      </w:ins>
      <w:ins w:id="2143" w:author="JORGE CONTRERAS ORTIZ" w:date="2021-09-04T10:35:00Z">
        <w:r>
          <w:t>y NXP</w:t>
        </w:r>
      </w:ins>
      <w:ins w:id="2144" w:author="JORGE CONTRERAS ORTIZ" w:date="2021-09-04T11:11:00Z">
        <w:r w:rsidR="00B234ED">
          <w:t xml:space="preserve"> (</w:t>
        </w:r>
        <w:proofErr w:type="spellStart"/>
        <w:r w:rsidR="00B234ED" w:rsidRPr="00B234ED">
          <w:rPr>
            <w:rStyle w:val="Hipervnculo"/>
            <w:rPrChange w:id="2145" w:author="JORGE CONTRERAS ORTIZ" w:date="2021-09-04T11:11:00Z">
              <w:rPr/>
            </w:rPrChange>
          </w:rPr>
          <w:fldChar w:fldCharType="begin"/>
        </w:r>
        <w:r w:rsidR="00B234ED" w:rsidRPr="00B234ED">
          <w:rPr>
            <w:rStyle w:val="Hipervnculo"/>
            <w:rPrChange w:id="2146" w:author="JORGE CONTRERAS ORTIZ" w:date="2021-09-04T11:11:00Z">
              <w:rPr/>
            </w:rPrChange>
          </w:rPr>
          <w:instrText xml:space="preserve"> HYPERLINK "https://www.azurewave.com/wireless-modules-nxp.html" \t "_blank" </w:instrText>
        </w:r>
        <w:r w:rsidR="00B234ED" w:rsidRPr="00B234ED">
          <w:rPr>
            <w:rStyle w:val="Hipervnculo"/>
            <w:rPrChange w:id="2147" w:author="JORGE CONTRERAS ORTIZ" w:date="2021-09-04T11:11:00Z">
              <w:rPr/>
            </w:rPrChange>
          </w:rPr>
          <w:fldChar w:fldCharType="separate"/>
        </w:r>
        <w:r w:rsidR="00B234ED" w:rsidRPr="00B234ED">
          <w:rPr>
            <w:rStyle w:val="Hipervnculo"/>
            <w:rPrChange w:id="2148"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2149"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2150"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2151"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2152" w:author="JORGE CONTRERAS ORTIZ" w:date="2021-09-04T11:11:00Z">
              <w:rPr/>
            </w:rPrChange>
          </w:rPr>
          <w:fldChar w:fldCharType="end"/>
        </w:r>
        <w:r w:rsidR="00B234ED">
          <w:t>)</w:t>
        </w:r>
      </w:ins>
      <w:ins w:id="2153" w:author="JORGE CONTRERAS ORTIZ" w:date="2021-09-04T11:13:00Z">
        <w:r w:rsidR="00B234ED">
          <w:t>.</w:t>
        </w:r>
      </w:ins>
    </w:p>
    <w:p w14:paraId="22B602E2" w14:textId="4D53F756" w:rsidR="00B234ED" w:rsidRDefault="00B234ED" w:rsidP="00B234ED">
      <w:pPr>
        <w:rPr>
          <w:ins w:id="2154" w:author="JORGE CONTRERAS ORTIZ" w:date="2021-09-04T11:16:00Z"/>
        </w:rPr>
      </w:pPr>
      <w:ins w:id="2155" w:author="JORGE CONTRERAS ORTIZ" w:date="2021-09-04T11:13:00Z">
        <w:r>
          <w:t>Para sistemas operativos, tenemos desarrolladores como</w:t>
        </w:r>
      </w:ins>
      <w:ins w:id="2156" w:author="JORGE CONTRERAS ORTIZ" w:date="2021-09-04T11:14:00Z">
        <w:r>
          <w:t xml:space="preserve"> </w:t>
        </w:r>
      </w:ins>
      <w:ins w:id="2157" w:author="JORGE CONTRERAS ORTIZ" w:date="2021-09-04T11:15:00Z">
        <w:r>
          <w:t xml:space="preserve">Silicon </w:t>
        </w:r>
        <w:proofErr w:type="spellStart"/>
        <w:r>
          <w:t>Labs</w:t>
        </w:r>
      </w:ins>
      <w:proofErr w:type="spellEnd"/>
      <w:ins w:id="2158" w:author="JORGE CONTRERAS ORTIZ" w:date="2021-09-04T11:14:00Z">
        <w:r>
          <w:t xml:space="preserve"> (</w:t>
        </w:r>
      </w:ins>
      <w:proofErr w:type="spellStart"/>
      <w:ins w:id="2159" w:author="JORGE CONTRERAS ORTIZ" w:date="2021-09-04T11:16:00Z">
        <w:r w:rsidRPr="00B234ED">
          <w:rPr>
            <w:rStyle w:val="Hipervnculo"/>
            <w:rPrChange w:id="2160" w:author="JORGE CONTRERAS ORTIZ" w:date="2021-09-04T11:16:00Z">
              <w:rPr/>
            </w:rPrChange>
          </w:rPr>
          <w:fldChar w:fldCharType="begin"/>
        </w:r>
        <w:r w:rsidRPr="00B234ED">
          <w:rPr>
            <w:rStyle w:val="Hipervnculo"/>
            <w:rPrChange w:id="2161" w:author="JORGE CONTRERAS ORTIZ" w:date="2021-09-04T11:16:00Z">
              <w:rPr/>
            </w:rPrChange>
          </w:rPr>
          <w:instrText xml:space="preserve"> HYPERLINK "https://www.silabs.com/products/development-tools/software/micrium-os" \t "_blank" </w:instrText>
        </w:r>
        <w:r w:rsidRPr="00B234ED">
          <w:rPr>
            <w:rStyle w:val="Hipervnculo"/>
            <w:rPrChange w:id="2162" w:author="JORGE CONTRERAS ORTIZ" w:date="2021-09-04T11:16:00Z">
              <w:rPr/>
            </w:rPrChange>
          </w:rPr>
          <w:fldChar w:fldCharType="separate"/>
        </w:r>
        <w:r w:rsidRPr="00B234ED">
          <w:rPr>
            <w:rStyle w:val="Hipervnculo"/>
            <w:rPrChange w:id="2163"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2164"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2165" w:author="JORGE CONTRERAS ORTIZ" w:date="2021-09-04T11:16:00Z">
              <w:rPr/>
            </w:rPrChange>
          </w:rPr>
          <w:fldChar w:fldCharType="end"/>
        </w:r>
      </w:ins>
      <w:ins w:id="2166" w:author="JORGE CONTRERAS ORTIZ" w:date="2021-09-04T11:14:00Z">
        <w:r>
          <w:t xml:space="preserve">) o </w:t>
        </w:r>
        <w:proofErr w:type="spellStart"/>
        <w:r>
          <w:t>Zephyr</w:t>
        </w:r>
        <w:proofErr w:type="spellEnd"/>
        <w:r>
          <w:t xml:space="preserve"> (</w:t>
        </w:r>
        <w:proofErr w:type="spellStart"/>
        <w:r w:rsidRPr="00B234ED">
          <w:rPr>
            <w:rStyle w:val="Hipervnculo"/>
            <w:rPrChange w:id="2167" w:author="JORGE CONTRERAS ORTIZ" w:date="2021-09-04T11:16:00Z">
              <w:rPr/>
            </w:rPrChange>
          </w:rPr>
          <w:fldChar w:fldCharType="begin"/>
        </w:r>
        <w:r w:rsidRPr="00B234ED">
          <w:rPr>
            <w:rStyle w:val="Hipervnculo"/>
            <w:rPrChange w:id="2168" w:author="JORGE CONTRERAS ORTIZ" w:date="2021-09-04T11:16:00Z">
              <w:rPr/>
            </w:rPrChange>
          </w:rPr>
          <w:instrText xml:space="preserve"> HYPERLINK "https://docs.zephyrproject.org/latest/reference/networking/thread.html?highlight=thread" \t "_blank" </w:instrText>
        </w:r>
        <w:r w:rsidRPr="00B234ED">
          <w:rPr>
            <w:rStyle w:val="Hipervnculo"/>
            <w:rPrChange w:id="2169" w:author="JORGE CONTRERAS ORTIZ" w:date="2021-09-04T11:16:00Z">
              <w:rPr/>
            </w:rPrChange>
          </w:rPr>
          <w:fldChar w:fldCharType="separate"/>
        </w:r>
        <w:r w:rsidRPr="00B234ED">
          <w:rPr>
            <w:rStyle w:val="Hipervnculo"/>
            <w:rPrChange w:id="2170"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2171"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2172" w:author="JORGE CONTRERAS ORTIZ" w:date="2021-09-04T11:16:00Z">
              <w:rPr/>
            </w:rPrChange>
          </w:rPr>
          <w:fldChar w:fldCharType="end"/>
        </w:r>
        <w:r>
          <w:t>)</w:t>
        </w:r>
      </w:ins>
      <w:ins w:id="2173" w:author="JORGE CONTRERAS ORTIZ" w:date="2021-09-04T11:16:00Z">
        <w:r>
          <w:t>.</w:t>
        </w:r>
      </w:ins>
    </w:p>
    <w:p w14:paraId="4D3904B9" w14:textId="44719BC6" w:rsidR="00B234ED" w:rsidRDefault="00B234ED" w:rsidP="00B234ED">
      <w:pPr>
        <w:rPr>
          <w:ins w:id="2174" w:author="JORGE CONTRERAS ORTIZ" w:date="2021-09-04T11:19:00Z"/>
        </w:rPr>
      </w:pPr>
      <w:ins w:id="2175" w:author="JORGE CONTRERAS ORTIZ" w:date="2021-09-04T11:16:00Z">
        <w:r>
          <w:t>Finalmente</w:t>
        </w:r>
      </w:ins>
      <w:ins w:id="2176" w:author="JORGE CONTRERAS ORTIZ" w:date="2021-09-04T11:17:00Z">
        <w:r>
          <w:t xml:space="preserve">, aparte de </w:t>
        </w:r>
        <w:proofErr w:type="spellStart"/>
        <w:r>
          <w:t>Kirale</w:t>
        </w:r>
        <w:proofErr w:type="spellEnd"/>
        <w:r>
          <w:t xml:space="preserve">, hay también más desarrolladores de </w:t>
        </w:r>
        <w:proofErr w:type="spellStart"/>
        <w:r>
          <w:t>Stack</w:t>
        </w:r>
        <w:proofErr w:type="spellEnd"/>
        <w:r>
          <w:t xml:space="preserve"> Software, como son </w:t>
        </w:r>
        <w:proofErr w:type="spellStart"/>
        <w:r>
          <w:t>OpenThread</w:t>
        </w:r>
      </w:ins>
      <w:proofErr w:type="spellEnd"/>
      <w:ins w:id="2177" w:author="JORGE CONTRERAS ORTIZ" w:date="2021-09-04T11:18:00Z">
        <w:r w:rsidR="00B83329">
          <w:t xml:space="preserve"> (</w:t>
        </w:r>
        <w:proofErr w:type="spellStart"/>
        <w:r w:rsidR="00B83329" w:rsidRPr="00B83329">
          <w:rPr>
            <w:rStyle w:val="Hipervnculo"/>
            <w:rPrChange w:id="2178" w:author="JORGE CONTRERAS ORTIZ" w:date="2021-09-04T11:18:00Z">
              <w:rPr/>
            </w:rPrChange>
          </w:rPr>
          <w:fldChar w:fldCharType="begin"/>
        </w:r>
        <w:r w:rsidR="00B83329" w:rsidRPr="00B83329">
          <w:rPr>
            <w:rStyle w:val="Hipervnculo"/>
            <w:rPrChange w:id="2179" w:author="JORGE CONTRERAS ORTIZ" w:date="2021-09-04T11:18:00Z">
              <w:rPr/>
            </w:rPrChange>
          </w:rPr>
          <w:instrText xml:space="preserve"> HYPERLINK "https://openthread.io/" \t "_blank" </w:instrText>
        </w:r>
        <w:r w:rsidR="00B83329" w:rsidRPr="00B83329">
          <w:rPr>
            <w:rStyle w:val="Hipervnculo"/>
            <w:rPrChange w:id="2180" w:author="JORGE CONTRERAS ORTIZ" w:date="2021-09-04T11:18:00Z">
              <w:rPr/>
            </w:rPrChange>
          </w:rPr>
          <w:fldChar w:fldCharType="separate"/>
        </w:r>
        <w:r w:rsidR="00B83329" w:rsidRPr="00B83329">
          <w:rPr>
            <w:rStyle w:val="Hipervnculo"/>
            <w:rPrChange w:id="2181"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2182"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2183" w:author="JORGE CONTRERAS ORTIZ" w:date="2021-09-04T11:18:00Z">
              <w:rPr/>
            </w:rPrChange>
          </w:rPr>
          <w:fldChar w:fldCharType="begin"/>
        </w:r>
        <w:r w:rsidRPr="00B83329">
          <w:rPr>
            <w:rStyle w:val="Hipervnculo"/>
            <w:rPrChange w:id="2184" w:author="JORGE CONTRERAS ORTIZ" w:date="2021-09-04T11:18:00Z">
              <w:rPr/>
            </w:rPrChange>
          </w:rPr>
          <w:instrText xml:space="preserve"> HYPERLINK "https://www.silabs.com/products/wireless/mesh-networking/thread" \t "_blank" </w:instrText>
        </w:r>
        <w:r w:rsidRPr="00B83329">
          <w:rPr>
            <w:rStyle w:val="Hipervnculo"/>
            <w:rPrChange w:id="2185" w:author="JORGE CONTRERAS ORTIZ" w:date="2021-09-04T11:18:00Z">
              <w:rPr/>
            </w:rPrChange>
          </w:rPr>
          <w:fldChar w:fldCharType="separate"/>
        </w:r>
        <w:r w:rsidRPr="00B83329">
          <w:rPr>
            <w:rStyle w:val="Hipervnculo"/>
            <w:rPrChange w:id="2186"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2187"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2188"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2189"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2190" w:author="JORGE CONTRERAS ORTIZ" w:date="2021-09-04T11:18:00Z">
              <w:rPr/>
            </w:rPrChange>
          </w:rPr>
          <w:fldChar w:fldCharType="end"/>
        </w:r>
        <w:r>
          <w:t>)</w:t>
        </w:r>
        <w:r w:rsidR="00B83329">
          <w:t>.</w:t>
        </w:r>
      </w:ins>
    </w:p>
    <w:p w14:paraId="6C802EB1" w14:textId="0C8C346A" w:rsidR="00B83329" w:rsidRDefault="00B83329" w:rsidP="00B234ED">
      <w:pPr>
        <w:rPr>
          <w:ins w:id="2191" w:author="JORGE CONTRERAS ORTIZ" w:date="2021-09-04T11:19:00Z"/>
        </w:rPr>
      </w:pPr>
    </w:p>
    <w:p w14:paraId="79C38093" w14:textId="77777777" w:rsidR="00B83329" w:rsidRPr="008E3912" w:rsidRDefault="00B83329" w:rsidP="00FE1EC4"/>
    <w:p w14:paraId="18F534A6" w14:textId="77777777" w:rsidR="00571788" w:rsidRPr="00791D37" w:rsidRDefault="00571788" w:rsidP="00791D37">
      <w:pPr>
        <w:pStyle w:val="Ttulo2"/>
      </w:pPr>
      <w:bookmarkStart w:id="2192" w:name="_Toc81499400"/>
      <w:bookmarkStart w:id="2193" w:name="_Toc81659664"/>
      <w:r w:rsidRPr="00791D37">
        <w:t>CONFIGURACIONES INICIALES</w:t>
      </w:r>
      <w:bookmarkEnd w:id="2192"/>
      <w:bookmarkEnd w:id="2193"/>
    </w:p>
    <w:p w14:paraId="11F18173" w14:textId="77777777" w:rsidR="00571788" w:rsidRPr="00791D37" w:rsidRDefault="00571788" w:rsidP="00791D37"/>
    <w:p w14:paraId="78FFD4A4" w14:textId="457681B8" w:rsidR="00571788" w:rsidRPr="00791D37" w:rsidRDefault="00B83329" w:rsidP="00791D37">
      <w:pPr>
        <w:pStyle w:val="Ttulo3"/>
      </w:pPr>
      <w:bookmarkStart w:id="2194" w:name="_Toc81499401"/>
      <w:bookmarkStart w:id="2195" w:name="_Toc81659665"/>
      <w:r w:rsidRPr="00791D37">
        <w:t>CONFIGURACIÓN DEL BORDER ROUTER</w:t>
      </w:r>
      <w:commentRangeStart w:id="2196"/>
      <w:commentRangeStart w:id="2197"/>
      <w:commentRangeEnd w:id="2196"/>
      <w:r w:rsidR="00571788" w:rsidRPr="00791D37">
        <w:rPr>
          <w:rStyle w:val="Refdecomentario"/>
          <w:rFonts w:eastAsiaTheme="minorHAnsi"/>
          <w:color w:val="auto"/>
        </w:rPr>
        <w:commentReference w:id="2196"/>
      </w:r>
      <w:bookmarkEnd w:id="2194"/>
      <w:commentRangeEnd w:id="2197"/>
      <w:r w:rsidR="00537564" w:rsidRPr="00791D37">
        <w:rPr>
          <w:rStyle w:val="Refdecomentario"/>
          <w:rFonts w:eastAsiaTheme="minorHAnsi"/>
          <w:color w:val="auto"/>
        </w:rPr>
        <w:commentReference w:id="2197"/>
      </w:r>
      <w:bookmarkEnd w:id="2195"/>
    </w:p>
    <w:p w14:paraId="098D9CCE" w14:textId="77777777" w:rsidR="00571788" w:rsidRPr="00791D37" w:rsidRDefault="00571788" w:rsidP="00791D37"/>
    <w:p w14:paraId="18C53CD1" w14:textId="081CA64C" w:rsidR="00571788" w:rsidRPr="00791D37" w:rsidRDefault="00B83329" w:rsidP="00FE1EC4">
      <w:pPr>
        <w:pStyle w:val="Ttulo4"/>
      </w:pPr>
      <w:bookmarkStart w:id="2198" w:name="_Toc81499402"/>
      <w:bookmarkStart w:id="2199" w:name="_Toc81659666"/>
      <w:r w:rsidRPr="00791D37">
        <w:t>REQUERIMIENTOS</w:t>
      </w:r>
      <w:bookmarkEnd w:id="2198"/>
      <w:bookmarkEnd w:id="2199"/>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 xml:space="preserve">Un dispositivo </w:t>
      </w:r>
      <w:proofErr w:type="spellStart"/>
      <w:r w:rsidRPr="00791D37">
        <w:t>Border</w:t>
      </w:r>
      <w:proofErr w:type="spellEnd"/>
      <w:r w:rsidRPr="00791D37">
        <w:t xml:space="preserve"> </w:t>
      </w:r>
      <w:proofErr w:type="spellStart"/>
      <w:r w:rsidRPr="00791D37">
        <w:t>Router</w:t>
      </w:r>
      <w:proofErr w:type="spellEnd"/>
      <w:r w:rsidRPr="00791D37">
        <w:t xml:space="preserve">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2200" w:name="_Toc81499403"/>
      <w:bookmarkStart w:id="2201" w:name="_Toc81659667"/>
      <w:r w:rsidRPr="00791D37">
        <w:t>GUÍA DE INSTALACIÓN</w:t>
      </w:r>
      <w:bookmarkEnd w:id="2200"/>
      <w:bookmarkEnd w:id="2201"/>
    </w:p>
    <w:p w14:paraId="5F2CD586" w14:textId="77777777" w:rsidR="00571788" w:rsidRPr="00791D37" w:rsidRDefault="00571788" w:rsidP="00791D37"/>
    <w:p w14:paraId="56086A91" w14:textId="7235DE27" w:rsidR="00571788" w:rsidRDefault="00571788" w:rsidP="00791D37">
      <w:pPr>
        <w:pStyle w:val="Textoindependiente"/>
        <w:rPr>
          <w:ins w:id="2202" w:author="JORGE CONTRERAS ORTIZ" w:date="2021-09-04T11:26:00Z"/>
        </w:rPr>
      </w:pPr>
      <w:r w:rsidRPr="00791D37">
        <w:t xml:space="preserve">Para la instalación del Software del </w:t>
      </w:r>
      <w:proofErr w:type="spellStart"/>
      <w:r w:rsidRPr="00791D37">
        <w:t>Border</w:t>
      </w:r>
      <w:proofErr w:type="spellEnd"/>
      <w:r w:rsidRPr="00791D37">
        <w:t xml:space="preserve"> </w:t>
      </w:r>
      <w:proofErr w:type="spellStart"/>
      <w:r w:rsidRPr="00791D37">
        <w:t>Router</w:t>
      </w:r>
      <w:proofErr w:type="spellEnd"/>
      <w:r w:rsidRPr="00791D37">
        <w:t xml:space="preserve"> </w:t>
      </w:r>
      <w:del w:id="2203" w:author="JORGE CONTRERAS ORTIZ" w:date="2021-09-04T11:26:00Z">
        <w:r w:rsidRPr="00791D37" w:rsidDel="00B83329">
          <w:delText xml:space="preserve">debemos </w:delText>
        </w:r>
      </w:del>
      <w:ins w:id="2204" w:author="JORGE CONTRERAS ORTIZ" w:date="2021-09-04T11:26:00Z">
        <w:r w:rsidR="00B83329">
          <w:t>se deberán</w:t>
        </w:r>
        <w:r w:rsidR="00B83329" w:rsidRPr="00791D37">
          <w:t xml:space="preserve"> </w:t>
        </w:r>
      </w:ins>
      <w:r w:rsidRPr="00791D37">
        <w:t>seguir los siguientes pasos.</w:t>
      </w:r>
    </w:p>
    <w:p w14:paraId="79F1EAD1" w14:textId="77777777" w:rsidR="00B83329" w:rsidRPr="00791D37" w:rsidRDefault="00B83329" w:rsidP="00791D37">
      <w:pPr>
        <w:pStyle w:val="Textoindependiente"/>
      </w:pPr>
    </w:p>
    <w:p w14:paraId="1BED244E" w14:textId="1233FCB4" w:rsidR="00571788" w:rsidRPr="00FE1EC4" w:rsidRDefault="002C3A3D" w:rsidP="00FE1EC4">
      <w:pPr>
        <w:pStyle w:val="Ttulo5"/>
        <w:rPr>
          <w:ins w:id="2205" w:author="JORGE CONTRERAS ORTIZ" w:date="2021-09-04T11:26:00Z"/>
        </w:rPr>
      </w:pPr>
      <w:bookmarkStart w:id="2206" w:name="_Toc81499404"/>
      <w:bookmarkStart w:id="2207" w:name="_Toc81659668"/>
      <w:r w:rsidRPr="00FE1EC4">
        <w:t>DESCARGA DEL SOFTWARE REQUERIDO</w:t>
      </w:r>
      <w:bookmarkEnd w:id="2206"/>
      <w:bookmarkEnd w:id="2207"/>
    </w:p>
    <w:p w14:paraId="1A4C77FD" w14:textId="77777777" w:rsidR="00B83329" w:rsidRPr="00FE1EC4" w:rsidRDefault="00B83329">
      <w:pPr>
        <w:pPrChange w:id="2208" w:author="JORGE CONTRERAS ORTIZ" w:date="2021-09-04T11:26:00Z">
          <w:pPr>
            <w:pStyle w:val="Ttulo5"/>
          </w:pPr>
        </w:pPrChange>
      </w:pPr>
    </w:p>
    <w:p w14:paraId="73967FD4" w14:textId="366D4275" w:rsidR="00571788" w:rsidRPr="00791D37" w:rsidRDefault="00571788" w:rsidP="00791D37">
      <w:del w:id="2209" w:author="JORGE CONTRERAS ORTIZ" w:date="2021-09-04T11:26:00Z">
        <w:r w:rsidRPr="00791D37" w:rsidDel="00B83329">
          <w:delText xml:space="preserve">Deberemos </w:delText>
        </w:r>
      </w:del>
      <w:ins w:id="2210" w:author="JORGE CONTRERAS ORTIZ" w:date="2021-09-04T11:26:00Z">
        <w:r w:rsidR="00B83329">
          <w:t>Se deberá</w:t>
        </w:r>
        <w:r w:rsidR="00B83329" w:rsidRPr="00791D37">
          <w:t xml:space="preserve"> </w:t>
        </w:r>
      </w:ins>
      <w:r w:rsidRPr="00791D37">
        <w:t xml:space="preserve">descargar la imagen, basada en Debian, en su última versión para el KTBRN1. Este software incluye el software de </w:t>
      </w:r>
      <w:proofErr w:type="spellStart"/>
      <w:r w:rsidRPr="00791D37">
        <w:t>KiBRA</w:t>
      </w:r>
      <w:proofErr w:type="spellEnd"/>
      <w:r w:rsidRPr="00791D37">
        <w:t>. Esta imagen la podemos encontrar en el siguiente enlace:</w:t>
      </w:r>
    </w:p>
    <w:p w14:paraId="6FB2CA65" w14:textId="5571CBDA"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"https://www.kirale.com/products/ktbrn1/" \l "resources" </w:instrText>
      </w:r>
      <w:r w:rsidRPr="00791D37">
        <w:rPr>
          <w:rStyle w:val="SinespaciadoCar"/>
        </w:rPr>
        <w:fldChar w:fldCharType="separate"/>
      </w:r>
      <w:r w:rsidRPr="00791D37">
        <w:rPr>
          <w:rStyle w:val="Hipervnculo"/>
          <w:rFonts w:eastAsiaTheme="minorEastAsia"/>
          <w:lang w:eastAsia="es-ES"/>
        </w:rPr>
        <w:t xml:space="preserve">KTBRN1 + </w:t>
      </w:r>
      <w:proofErr w:type="spellStart"/>
      <w:r w:rsidRPr="00791D37">
        <w:rPr>
          <w:rStyle w:val="Hipervnculo"/>
          <w:rFonts w:eastAsiaTheme="minorEastAsia"/>
          <w:lang w:eastAsia="es-ES"/>
        </w:rPr>
        <w:t>KiBRA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image</w:t>
      </w:r>
      <w:proofErr w:type="spellEnd"/>
      <w:r w:rsidRPr="00791D37">
        <w:rPr>
          <w:rStyle w:val="Hipervnculo"/>
          <w:rFonts w:eastAsiaTheme="minorEastAsia"/>
          <w:lang w:eastAsia="es-ES"/>
        </w:rPr>
        <w:t xml:space="preserve"> file</w:t>
      </w:r>
    </w:p>
    <w:p w14:paraId="390B7190" w14:textId="09A64AA2" w:rsidR="00571788" w:rsidRPr="00791D37" w:rsidRDefault="00571788" w:rsidP="00791D37">
      <w:r w:rsidRPr="00791D37">
        <w:rPr>
          <w:rStyle w:val="SinespaciadoCar"/>
        </w:rPr>
        <w:fldChar w:fldCharType="end"/>
      </w:r>
      <w:r w:rsidRPr="00791D37">
        <w:t xml:space="preserve">Una vez descargada esta imagen, </w:t>
      </w:r>
      <w:del w:id="2211" w:author="JORGE CONTRERAS ORTIZ" w:date="2021-09-04T11:26:00Z">
        <w:r w:rsidRPr="00791D37" w:rsidDel="00B83329">
          <w:delText xml:space="preserve">descargaremos </w:delText>
        </w:r>
      </w:del>
      <w:ins w:id="2212" w:author="JORGE CONTRERAS ORTIZ" w:date="2021-09-04T11:26:00Z">
        <w:r w:rsidR="00B83329">
          <w:t>se descargará</w:t>
        </w:r>
        <w:r w:rsidR="00B83329" w:rsidRPr="00791D37">
          <w:t xml:space="preserve"> </w:t>
        </w:r>
      </w:ins>
      <w:r w:rsidRPr="00791D37">
        <w:t xml:space="preserve">el fichero </w:t>
      </w:r>
      <w:hyperlink r:id="rId21" w:anchor="resources" w:history="1">
        <w:r w:rsidRPr="00791D37">
          <w:rPr>
            <w:rStyle w:val="SinespaciadoCar"/>
          </w:rPr>
          <w:t>KiBRA-v2.x.x.zip</w:t>
        </w:r>
      </w:hyperlink>
      <w:r w:rsidRPr="00791D37">
        <w:t xml:space="preserve"> para</w:t>
      </w:r>
      <w:del w:id="2213" w:author="JORGE CONTRERAS ORTIZ" w:date="2021-09-04T11:26:00Z">
        <w:r w:rsidRPr="00791D37" w:rsidDel="00B83329">
          <w:delText xml:space="preserve"> un</w:delText>
        </w:r>
      </w:del>
      <w:r w:rsidRPr="00791D37">
        <w:t xml:space="preserve"> uso posterior.</w:t>
      </w:r>
    </w:p>
    <w:p w14:paraId="0710784F" w14:textId="144C210D" w:rsidR="00571788" w:rsidRPr="00791D37" w:rsidRDefault="00571788" w:rsidP="00791D37">
      <w:r w:rsidRPr="00791D37">
        <w:t xml:space="preserve">Una vez descargada la imagen y el fichero .ZIP, </w:t>
      </w:r>
      <w:del w:id="2214" w:author="JORGE CONTRERAS ORTIZ" w:date="2021-09-04T11:26:00Z">
        <w:r w:rsidRPr="00791D37" w:rsidDel="00B83329">
          <w:delText xml:space="preserve">necesitaremos </w:delText>
        </w:r>
      </w:del>
      <w:ins w:id="2215" w:author="JORGE CONTRERAS ORTIZ" w:date="2021-09-04T11:26:00Z">
        <w:r w:rsidR="00B83329">
          <w:t>se necesitará</w:t>
        </w:r>
        <w:r w:rsidR="00B83329" w:rsidRPr="00791D37">
          <w:t xml:space="preserve"> </w:t>
        </w:r>
      </w:ins>
      <w:r w:rsidRPr="00791D37">
        <w:t>un software para actualizar la imagen guardada en la SD o flashear una nueva. Un ejemplo de este software sería:</w:t>
      </w:r>
    </w:p>
    <w:p w14:paraId="1DE41DC2" w14:textId="4B89D38F" w:rsidR="00571788" w:rsidRPr="00791D37" w:rsidRDefault="00571788" w:rsidP="00791D37">
      <w:pPr>
        <w:pStyle w:val="Prrafodelista"/>
        <w:numPr>
          <w:ilvl w:val="0"/>
          <w:numId w:val="14"/>
        </w:numPr>
        <w:rPr>
          <w:rStyle w:val="Hipervnculo"/>
        </w:rPr>
      </w:pPr>
      <w:r w:rsidRPr="00791D37">
        <w:rPr>
          <w:rStyle w:val="SinespaciadoCar"/>
        </w:rPr>
        <w:lastRenderedPageBreak/>
        <w:fldChar w:fldCharType="begin"/>
      </w:r>
      <w:r w:rsidRPr="00791D37">
        <w:rPr>
          <w:rStyle w:val="SinespaciadoCar"/>
        </w:rPr>
        <w:instrText xml:space="preserve"> HYPERLINK "https://www.balena.io/etcher/" </w:instrText>
      </w:r>
      <w:r w:rsidRPr="00791D37">
        <w:rPr>
          <w:rStyle w:val="SinespaciadoCar"/>
        </w:rPr>
        <w:fldChar w:fldCharType="separate"/>
      </w:r>
      <w:proofErr w:type="spellStart"/>
      <w:r w:rsidRPr="00791D37">
        <w:rPr>
          <w:rStyle w:val="Hipervnculo"/>
          <w:rFonts w:eastAsiaTheme="minorEastAsia"/>
          <w:lang w:eastAsia="es-ES"/>
        </w:rPr>
        <w:t>Balena</w:t>
      </w:r>
      <w:proofErr w:type="spellEnd"/>
      <w:r w:rsidRPr="00791D37">
        <w:rPr>
          <w:rStyle w:val="Hipervnculo"/>
          <w:rFonts w:eastAsiaTheme="minorEastAsia"/>
          <w:lang w:eastAsia="es-ES"/>
        </w:rPr>
        <w:t xml:space="preserve"> </w:t>
      </w:r>
      <w:proofErr w:type="spellStart"/>
      <w:r w:rsidRPr="00791D37">
        <w:rPr>
          <w:rStyle w:val="Hipervnculo"/>
          <w:rFonts w:eastAsiaTheme="minorEastAsia"/>
          <w:lang w:eastAsia="es-ES"/>
        </w:rPr>
        <w:t>Etcher</w:t>
      </w:r>
      <w:proofErr w:type="spellEnd"/>
    </w:p>
    <w:p w14:paraId="535651A6" w14:textId="288C6B21" w:rsidR="00571788" w:rsidRPr="00791D37" w:rsidRDefault="00571788" w:rsidP="00791D37">
      <w:r w:rsidRPr="00791D37">
        <w:rPr>
          <w:rStyle w:val="SinespaciadoCar"/>
        </w:rPr>
        <w:fldChar w:fldCharType="end"/>
      </w:r>
      <w:r w:rsidRPr="00791D37">
        <w:t xml:space="preserve">Por otro lado </w:t>
      </w:r>
      <w:del w:id="2216" w:author="JORGE CONTRERAS ORTIZ" w:date="2021-09-04T11:26:00Z">
        <w:r w:rsidRPr="00791D37" w:rsidDel="00B83329">
          <w:delText xml:space="preserve">necesitaremos </w:delText>
        </w:r>
      </w:del>
      <w:ins w:id="2217" w:author="JORGE CONTRERAS ORTIZ" w:date="2021-09-04T11:26:00Z">
        <w:r w:rsidR="00B83329">
          <w:t>s</w:t>
        </w:r>
      </w:ins>
      <w:ins w:id="2218" w:author="JORGE CONTRERAS ORTIZ" w:date="2021-09-04T11:27:00Z">
        <w:r w:rsidR="00B83329">
          <w:t>e necesitará</w:t>
        </w:r>
      </w:ins>
      <w:ins w:id="2219" w:author="JORGE CONTRERAS ORTIZ" w:date="2021-09-04T11:26:00Z">
        <w:r w:rsidR="00B83329" w:rsidRPr="00791D37">
          <w:t xml:space="preserve"> </w:t>
        </w:r>
      </w:ins>
      <w:r w:rsidRPr="00791D37">
        <w:t>una terminal Serie y/o un cliente SSH para la conexión con el dispositivo KTBRN1.</w:t>
      </w:r>
    </w:p>
    <w:p w14:paraId="318733A8" w14:textId="01860353" w:rsidR="00571788" w:rsidRPr="00791D37" w:rsidRDefault="00912DA3" w:rsidP="00791D37">
      <w:pPr>
        <w:pStyle w:val="Prrafodelista"/>
        <w:numPr>
          <w:ilvl w:val="0"/>
          <w:numId w:val="14"/>
        </w:numPr>
      </w:pPr>
      <w:hyperlink r:id="rId22" w:history="1">
        <w:proofErr w:type="spellStart"/>
        <w:r w:rsidR="00571788" w:rsidRPr="00791D37">
          <w:rPr>
            <w:rStyle w:val="Hipervnculo"/>
          </w:rPr>
          <w:t>MobaXterm</w:t>
        </w:r>
        <w:proofErr w:type="spellEnd"/>
        <w:r w:rsidR="00571788" w:rsidRPr="00791D37">
          <w:rPr>
            <w:rStyle w:val="Hipervnculo"/>
          </w:rPr>
          <w:t xml:space="preserve"> free</w:t>
        </w:r>
      </w:hyperlink>
      <w:r w:rsidR="00571788" w:rsidRPr="00791D37">
        <w:t>: Para el cliente SSH y la terminal Serie. Admite ambos tipos de sesiones a la vez, pero puede usarse cualquier otro.</w:t>
      </w:r>
    </w:p>
    <w:p w14:paraId="02A9402F" w14:textId="0D3A299F" w:rsidR="00B62082" w:rsidRPr="00791D37" w:rsidRDefault="00912DA3" w:rsidP="00791D37">
      <w:hyperlink r:id="rId23" w:history="1">
        <w:proofErr w:type="spellStart"/>
        <w:r w:rsidR="00571788" w:rsidRPr="00791D37">
          <w:rPr>
            <w:rStyle w:val="Hipervnculo"/>
            <w:rFonts w:eastAsiaTheme="minorEastAsia"/>
            <w:lang w:eastAsia="es-ES"/>
          </w:rPr>
          <w:t>Zadig</w:t>
        </w:r>
        <w:proofErr w:type="spellEnd"/>
        <w:r w:rsidR="00571788" w:rsidRPr="00791D37">
          <w:rPr>
            <w:rStyle w:val="Hipervnculo"/>
          </w:rPr>
          <w:t>:</w:t>
        </w:r>
      </w:hyperlink>
      <w:r w:rsidR="00571788" w:rsidRPr="00791D37">
        <w:t xml:space="preserve"> Se usará en caso de necesitar instalar los drivers de USB Serie.</w:t>
      </w:r>
    </w:p>
    <w:p w14:paraId="4CDCC861" w14:textId="4D001052" w:rsidR="00571788" w:rsidRPr="00791D37" w:rsidRDefault="00571788" w:rsidP="00791D37"/>
    <w:p w14:paraId="167F06E3" w14:textId="77777777" w:rsidR="00571788" w:rsidRPr="00791D37" w:rsidRDefault="00571788" w:rsidP="00791D37"/>
    <w:p w14:paraId="054281F7" w14:textId="6C0B4E1A" w:rsidR="00571788" w:rsidRPr="00791D37" w:rsidRDefault="00B83329" w:rsidP="00FE1EC4">
      <w:pPr>
        <w:pStyle w:val="Ttulo5"/>
      </w:pPr>
      <w:bookmarkStart w:id="2220" w:name="_Toc81499405"/>
      <w:bookmarkStart w:id="2221" w:name="_Toc81659669"/>
      <w:r w:rsidRPr="00791D37">
        <w:t>FLASHEAR LA IMAGEN EN LA TARJETA SD</w:t>
      </w:r>
      <w:bookmarkEnd w:id="2220"/>
      <w:bookmarkEnd w:id="2221"/>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2222" w:author="JORGE CONTRERAS ORTIZ" w:date="2021-09-04T11:34:00Z">
        <w:r w:rsidRPr="00791D37" w:rsidDel="00327D33">
          <w:delText xml:space="preserve">deberemos </w:delText>
        </w:r>
      </w:del>
      <w:ins w:id="2223" w:author="JORGE CONTRERAS ORTIZ" w:date="2021-09-04T11:34:00Z">
        <w:r w:rsidR="00327D33">
          <w:t>se deberán</w:t>
        </w:r>
        <w:r w:rsidR="00327D33" w:rsidRPr="00791D37">
          <w:t xml:space="preserve"> </w:t>
        </w:r>
      </w:ins>
      <w:r w:rsidRPr="00791D37">
        <w:t>seguir las siguientes instrucciones:</w:t>
      </w:r>
    </w:p>
    <w:p w14:paraId="4093606A" w14:textId="77777777" w:rsidR="00571788" w:rsidRPr="00791D37" w:rsidRDefault="00571788" w:rsidP="00791D37">
      <w:pPr>
        <w:pStyle w:val="Prrafodelista"/>
        <w:numPr>
          <w:ilvl w:val="0"/>
          <w:numId w:val="14"/>
        </w:numPr>
      </w:pPr>
      <w:r w:rsidRPr="00791D37">
        <w:t xml:space="preserve">Instalar y abrir </w:t>
      </w:r>
      <w:proofErr w:type="spellStart"/>
      <w:r w:rsidRPr="00791D37">
        <w:t>Balena</w:t>
      </w:r>
      <w:proofErr w:type="spellEnd"/>
      <w:r w:rsidRPr="00791D37">
        <w:t xml:space="preserve"> </w:t>
      </w:r>
      <w:proofErr w:type="spellStart"/>
      <w:r w:rsidRPr="00791D37">
        <w:t>Etcher</w:t>
      </w:r>
      <w:proofErr w:type="spellEnd"/>
      <w:r w:rsidRPr="00791D37">
        <w:t>.</w:t>
      </w:r>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w:t>
      </w:r>
      <w:proofErr w:type="spellStart"/>
      <w:r w:rsidRPr="00791D37">
        <w:rPr>
          <w:i/>
          <w:iCs/>
        </w:rPr>
        <w:t>gz</w:t>
      </w:r>
      <w:proofErr w:type="spellEnd"/>
      <w:r w:rsidRPr="00791D37">
        <w:t xml:space="preserve"> (la imagen) en </w:t>
      </w:r>
      <w:proofErr w:type="spellStart"/>
      <w:r w:rsidRPr="00791D37">
        <w:t>Etcher</w:t>
      </w:r>
      <w:proofErr w:type="spellEnd"/>
      <w:r w:rsidRPr="00791D37">
        <w:t>.</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w:t>
      </w:r>
      <w:proofErr w:type="spellStart"/>
      <w:r w:rsidRPr="00791D37">
        <w:t>Etcher</w:t>
      </w:r>
      <w:proofErr w:type="spellEnd"/>
      <w:r w:rsidRPr="00791D37">
        <w:t xml:space="preserve">. </w:t>
      </w:r>
      <w:del w:id="2224" w:author="JORGE CONTRERAS ORTIZ" w:date="2021-09-04T11:34:00Z">
        <w:r w:rsidRPr="00791D37" w:rsidDel="00327D33">
          <w:delText>Recordemos que es</w:delText>
        </w:r>
      </w:del>
      <w:ins w:id="2225" w:author="JORGE CONTRERAS ORTIZ" w:date="2021-09-04T11:34:00Z">
        <w:r w:rsidR="00327D33">
          <w:t>Se</w:t>
        </w:r>
      </w:ins>
      <w:r w:rsidRPr="00791D37">
        <w:t xml:space="preserve"> </w:t>
      </w:r>
      <w:del w:id="2226" w:author="JORGE CONTRERAS ORTIZ" w:date="2021-09-04T11:34:00Z">
        <w:r w:rsidRPr="00791D37" w:rsidDel="00327D33">
          <w:delText xml:space="preserve">recomendado </w:delText>
        </w:r>
      </w:del>
      <w:ins w:id="2227"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2228" w:author="JORGE CONTRERAS ORTIZ" w:date="2021-09-04T11:34:00Z">
        <w:r w:rsidRPr="00791D37" w:rsidDel="00327D33">
          <w:delText xml:space="preserve">Seleccionaremos </w:delText>
        </w:r>
      </w:del>
      <w:ins w:id="2229" w:author="JORGE CONTRERAS ORTIZ" w:date="2021-09-04T11:34:00Z">
        <w:r w:rsidR="00327D33">
          <w:t>Se clic</w:t>
        </w:r>
      </w:ins>
      <w:ins w:id="2230" w:author="JORGE CONTRERAS ORTIZ" w:date="2021-09-04T11:35:00Z">
        <w:r w:rsidR="00327D33">
          <w:t>ará en</w:t>
        </w:r>
      </w:ins>
      <w:ins w:id="2231" w:author="JORGE CONTRERAS ORTIZ" w:date="2021-09-04T11:34:00Z">
        <w:r w:rsidR="00327D33" w:rsidRPr="00791D37">
          <w:t xml:space="preserve"> </w:t>
        </w:r>
      </w:ins>
      <w:r w:rsidRPr="00791D37">
        <w:t xml:space="preserve">Flash y </w:t>
      </w:r>
      <w:del w:id="2232" w:author="JORGE CONTRERAS ORTIZ" w:date="2021-09-04T11:35:00Z">
        <w:r w:rsidRPr="00791D37" w:rsidDel="00327D33">
          <w:delText xml:space="preserve">esperaremos </w:delText>
        </w:r>
      </w:del>
      <w:ins w:id="2233" w:author="JORGE CONTRERAS ORTIZ" w:date="2021-09-04T11:35:00Z">
        <w:r w:rsidR="00327D33">
          <w:t>esperar</w:t>
        </w:r>
        <w:r w:rsidR="00327D33" w:rsidRPr="00791D37">
          <w:t xml:space="preserve"> </w:t>
        </w:r>
      </w:ins>
      <w:r w:rsidRPr="00791D37">
        <w:t>a que termine.</w:t>
      </w:r>
    </w:p>
    <w:p w14:paraId="7F159DFB" w14:textId="2B3B8820" w:rsidR="00571788" w:rsidRPr="00791D37" w:rsidRDefault="00571788" w:rsidP="00791D37">
      <w:pPr>
        <w:pStyle w:val="Prrafodelista"/>
        <w:numPr>
          <w:ilvl w:val="0"/>
          <w:numId w:val="14"/>
        </w:numPr>
      </w:pPr>
      <w:del w:id="2234" w:author="JORGE CONTRERAS ORTIZ" w:date="2021-09-04T11:35:00Z">
        <w:r w:rsidRPr="00791D37" w:rsidDel="00327D33">
          <w:delText xml:space="preserve">Expulsaremos </w:delText>
        </w:r>
      </w:del>
      <w:ins w:id="2235" w:author="JORGE CONTRERAS ORTIZ" w:date="2021-09-04T11:35:00Z">
        <w:r w:rsidR="00327D33">
          <w:t>Una vez finalizado el proceso de flasheado, se expulsará</w:t>
        </w:r>
        <w:r w:rsidR="00327D33" w:rsidRPr="00791D37">
          <w:t xml:space="preserve"> </w:t>
        </w:r>
      </w:ins>
      <w:r w:rsidRPr="00791D37">
        <w:t xml:space="preserve">la tarjeta SD y </w:t>
      </w:r>
      <w:del w:id="2236" w:author="JORGE CONTRERAS ORTIZ" w:date="2021-09-04T11:35:00Z">
        <w:r w:rsidRPr="00791D37" w:rsidDel="00327D33">
          <w:delText>la introduciremos</w:delText>
        </w:r>
      </w:del>
      <w:ins w:id="2237" w:author="JORGE CONTRERAS ORTIZ" w:date="2021-09-04T11:35:00Z">
        <w:r w:rsidR="00327D33">
          <w:t xml:space="preserve">se introducirá </w:t>
        </w:r>
      </w:ins>
      <w:del w:id="2238" w:author="JORGE CONTRERAS ORTIZ" w:date="2021-09-04T11:35:00Z">
        <w:r w:rsidRPr="00791D37" w:rsidDel="00327D33">
          <w:delText xml:space="preserve"> </w:delText>
        </w:r>
      </w:del>
      <w:r w:rsidRPr="00791D37">
        <w:t>en la ranura para micro SD del módulo KTBRN1.</w:t>
      </w: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4"/>
                    <a:stretch>
                      <a:fillRect/>
                    </a:stretch>
                  </pic:blipFill>
                  <pic:spPr>
                    <a:xfrm>
                      <a:off x="0" y="0"/>
                      <a:ext cx="5400040" cy="3267075"/>
                    </a:xfrm>
                    <a:prstGeom prst="rect">
                      <a:avLst/>
                    </a:prstGeom>
                  </pic:spPr>
                </pic:pic>
              </a:graphicData>
            </a:graphic>
          </wp:inline>
        </w:drawing>
      </w:r>
    </w:p>
    <w:p w14:paraId="5D18D375" w14:textId="09C28593" w:rsidR="00571788" w:rsidRPr="00791D37" w:rsidRDefault="00571788" w:rsidP="00F21168">
      <w:pPr>
        <w:pStyle w:val="Descripcin"/>
        <w:jc w:val="center"/>
      </w:pPr>
      <w:bookmarkStart w:id="2239" w:name="_Toc81659536"/>
      <w:r w:rsidRPr="00791D37">
        <w:t xml:space="preserve">Ilustración </w:t>
      </w:r>
      <w:fldSimple w:instr=" SEQ Ilustración \* ARABIC ">
        <w:r w:rsidR="003E5AE5">
          <w:rPr>
            <w:noProof/>
          </w:rPr>
          <w:t>6</w:t>
        </w:r>
      </w:fldSimple>
      <w:r w:rsidRPr="00791D37">
        <w:t xml:space="preserve"> </w:t>
      </w:r>
      <w:proofErr w:type="spellStart"/>
      <w:r w:rsidRPr="00791D37">
        <w:t>Balena</w:t>
      </w:r>
      <w:proofErr w:type="spellEnd"/>
      <w:r w:rsidRPr="00791D37">
        <w:t xml:space="preserve"> </w:t>
      </w:r>
      <w:proofErr w:type="spellStart"/>
      <w:r w:rsidRPr="00791D37">
        <w:t>Etcher</w:t>
      </w:r>
      <w:bookmarkEnd w:id="2239"/>
      <w:proofErr w:type="spellEnd"/>
    </w:p>
    <w:p w14:paraId="50420EA8" w14:textId="77777777" w:rsidR="00571788" w:rsidRPr="00791D37" w:rsidRDefault="00571788" w:rsidP="00791D37"/>
    <w:p w14:paraId="113935C0" w14:textId="64099124" w:rsidR="00571788" w:rsidRPr="00791D37" w:rsidRDefault="00327D33" w:rsidP="00FE1EC4">
      <w:pPr>
        <w:pStyle w:val="Ttulo5"/>
      </w:pPr>
      <w:bookmarkStart w:id="2240" w:name="_Toc81499406"/>
      <w:bookmarkStart w:id="2241" w:name="_Toc81659670"/>
      <w:r w:rsidRPr="00791D37">
        <w:t>PRIMERA INSTALACIÓN</w:t>
      </w:r>
      <w:bookmarkEnd w:id="2240"/>
      <w:bookmarkEnd w:id="2241"/>
    </w:p>
    <w:p w14:paraId="5ACFBDBF" w14:textId="77777777" w:rsidR="00571788" w:rsidRPr="00791D37" w:rsidRDefault="00571788" w:rsidP="00791D37"/>
    <w:p w14:paraId="6EAF2EA9" w14:textId="3B5737C8" w:rsidR="00571788" w:rsidRPr="00791D37" w:rsidRDefault="00571788" w:rsidP="00791D37">
      <w:del w:id="2242" w:author="JORGE CONTRERAS ORTIZ" w:date="2021-09-04T11:35:00Z">
        <w:r w:rsidRPr="00791D37" w:rsidDel="00327D33">
          <w:lastRenderedPageBreak/>
          <w:delText xml:space="preserve">Conectaremos </w:delText>
        </w:r>
      </w:del>
      <w:ins w:id="2243" w:author="JORGE CONTRERAS ORTIZ" w:date="2021-09-04T11:35:00Z">
        <w:r w:rsidR="00327D33">
          <w:t>Se conec</w:t>
        </w:r>
      </w:ins>
      <w:ins w:id="2244" w:author="JORGE CONTRERAS ORTIZ" w:date="2021-09-04T11:36:00Z">
        <w:r w:rsidR="00327D33">
          <w:t>tará</w:t>
        </w:r>
      </w:ins>
      <w:ins w:id="2245" w:author="JORGE CONTRERAS ORTIZ" w:date="2021-09-04T11:35:00Z">
        <w:r w:rsidR="00327D33" w:rsidRPr="00791D37">
          <w:t xml:space="preserve"> </w:t>
        </w:r>
      </w:ins>
      <w:r w:rsidRPr="00791D37">
        <w:t xml:space="preserve">con un cable USB el dispositivo KTBRN1 al PC. La primera vez que </w:t>
      </w:r>
      <w:del w:id="2246" w:author="JORGE CONTRERAS ORTIZ" w:date="2021-09-04T11:36:00Z">
        <w:r w:rsidRPr="00791D37" w:rsidDel="00327D33">
          <w:delText xml:space="preserve">encendamos </w:delText>
        </w:r>
      </w:del>
      <w:ins w:id="2247"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8083C66" w:rsidR="00571788" w:rsidRPr="00791D37" w:rsidRDefault="00571788" w:rsidP="00791D37">
      <w:r w:rsidRPr="00791D37">
        <w:t xml:space="preserve">Una vez terminado, </w:t>
      </w:r>
      <w:del w:id="2248" w:author="JORGE CONTRERAS ORTIZ" w:date="2021-09-04T11:36:00Z">
        <w:r w:rsidRPr="00791D37" w:rsidDel="00327D33">
          <w:delText xml:space="preserve">seguiremos </w:delText>
        </w:r>
      </w:del>
      <w:ins w:id="2249" w:author="JORGE CONTRERAS ORTIZ" w:date="2021-09-04T11:36:00Z">
        <w:r w:rsidR="00327D33">
          <w:t>se seguirán</w:t>
        </w:r>
        <w:r w:rsidR="00327D33" w:rsidRPr="00791D37">
          <w:t xml:space="preserve"> </w:t>
        </w:r>
      </w:ins>
      <w:r w:rsidRPr="00791D37">
        <w:t xml:space="preserve">los pasos descritos </w:t>
      </w:r>
      <w:ins w:id="2250" w:author="JORGE CONTRERAS ORTIZ" w:date="2021-09-04T11:36:00Z">
        <w:r w:rsidR="00327D33">
          <w:t>en</w:t>
        </w:r>
      </w:ins>
      <w:ins w:id="2251" w:author="JORGE CONTRERAS ORTIZ" w:date="2021-09-04T13:54:00Z">
        <w:r w:rsidR="00D86ECC">
          <w:t xml:space="preserve"> </w:t>
        </w:r>
      </w:ins>
      <w:ins w:id="2252" w:author="JORGE CONTRERAS ORTIZ" w:date="2021-09-04T13:55:00Z">
        <w:r w:rsidR="00D86ECC">
          <w:fldChar w:fldCharType="begin"/>
        </w:r>
        <w:r w:rsidR="00D86ECC">
          <w:instrText xml:space="preserve"> REF _Ref81656136 \w \h </w:instrText>
        </w:r>
      </w:ins>
      <w:r w:rsidR="00D86ECC">
        <w:fldChar w:fldCharType="separate"/>
      </w:r>
      <w:ins w:id="2253" w:author="JORGE CONTRERAS ORTIZ" w:date="2021-09-04T14:47:00Z">
        <w:r w:rsidR="003E5AE5">
          <w:t>3.2.1.2.3.1</w:t>
        </w:r>
      </w:ins>
      <w:ins w:id="2254" w:author="JORGE CONTRERAS ORTIZ" w:date="2021-09-04T13:55:00Z">
        <w:r w:rsidR="00D86ECC">
          <w:fldChar w:fldCharType="end"/>
        </w:r>
      </w:ins>
      <w:ins w:id="2255" w:author="JORGE CONTRERAS ORTIZ" w:date="2021-09-04T11:36:00Z">
        <w:r w:rsidR="00327D33">
          <w:t xml:space="preserve"> </w:t>
        </w:r>
      </w:ins>
      <w:ins w:id="2256" w:author="JORGE CONTRERAS ORTIZ" w:date="2021-09-04T13:54:00Z">
        <w:r w:rsidR="00D86ECC">
          <w:fldChar w:fldCharType="begin"/>
        </w:r>
        <w:r w:rsidR="00D86ECC">
          <w:instrText xml:space="preserve"> REF _Ref81656100 \h </w:instrText>
        </w:r>
      </w:ins>
      <w:r w:rsidR="00D86ECC">
        <w:fldChar w:fldCharType="separate"/>
      </w:r>
      <w:ins w:id="2257" w:author="JORGE CONTRERAS ORTIZ" w:date="2021-09-04T14:47:00Z">
        <w:r w:rsidR="003E5AE5" w:rsidRPr="00791D37">
          <w:t>CONEXIÓN VÍA PUERTO USB SERIE</w:t>
        </w:r>
      </w:ins>
      <w:ins w:id="2258" w:author="JORGE CONTRERAS ORTIZ" w:date="2021-09-04T13:54:00Z">
        <w:r w:rsidR="00D86ECC">
          <w:fldChar w:fldCharType="end"/>
        </w:r>
        <w:r w:rsidR="00D86ECC">
          <w:t xml:space="preserve"> </w:t>
        </w:r>
      </w:ins>
      <w:del w:id="2259" w:author="JORGE CONTRERAS ORTIZ" w:date="2021-09-04T11:36:00Z">
        <w:r w:rsidRPr="00791D37" w:rsidDel="00327D33">
          <w:delText xml:space="preserve">debajo </w:delText>
        </w:r>
      </w:del>
      <w:r w:rsidRPr="00791D37">
        <w:t>para acceder al dispositivo KTBRN1 a través de puerto USB Serie.</w:t>
      </w:r>
    </w:p>
    <w:p w14:paraId="3689E844" w14:textId="77777777" w:rsidR="00571788" w:rsidRPr="00791D37" w:rsidRDefault="00571788" w:rsidP="00791D37"/>
    <w:p w14:paraId="63A03864" w14:textId="0F9E9A75" w:rsidR="00571788" w:rsidRPr="00791D37" w:rsidRDefault="00327D33" w:rsidP="00FE1EC4">
      <w:pPr>
        <w:pStyle w:val="Ttulo6"/>
      </w:pPr>
      <w:bookmarkStart w:id="2260" w:name="_Conexión_vía_puerto"/>
      <w:bookmarkStart w:id="2261" w:name="_Ref81656100"/>
      <w:bookmarkStart w:id="2262" w:name="_Ref81656136"/>
      <w:bookmarkStart w:id="2263" w:name="_Ref81656274"/>
      <w:bookmarkStart w:id="2264" w:name="_Ref81656279"/>
      <w:bookmarkStart w:id="2265" w:name="_Toc81659671"/>
      <w:bookmarkEnd w:id="2260"/>
      <w:r w:rsidRPr="00791D37">
        <w:t>CONEXIÓN VÍA PUERTO USB SERIE</w:t>
      </w:r>
      <w:bookmarkEnd w:id="2261"/>
      <w:bookmarkEnd w:id="2262"/>
      <w:bookmarkEnd w:id="2263"/>
      <w:bookmarkEnd w:id="2264"/>
      <w:bookmarkEnd w:id="2265"/>
    </w:p>
    <w:p w14:paraId="14A03D4E" w14:textId="77777777" w:rsidR="00571788" w:rsidRPr="00791D37" w:rsidRDefault="00571788" w:rsidP="00791D37"/>
    <w:p w14:paraId="625C9F2B" w14:textId="35375FAF" w:rsidR="00571788" w:rsidRDefault="00571788" w:rsidP="00791D37">
      <w:pPr>
        <w:rPr>
          <w:ins w:id="2266" w:author="JORGE CONTRERAS ORTIZ" w:date="2021-09-04T11:38:00Z"/>
        </w:rPr>
      </w:pPr>
      <w:r w:rsidRPr="00791D37">
        <w:t xml:space="preserve">Al conectarse, deberá detectarse y listarse un nuevo dispositivo Serie (USB a Serie), dependiendo del sistema operativo del ordenador. Quizás se requiera que </w:t>
      </w:r>
      <w:del w:id="2267" w:author="JORGE CONTRERAS ORTIZ" w:date="2021-09-04T11:39:00Z">
        <w:r w:rsidRPr="00791D37" w:rsidDel="002C3A3D">
          <w:delText xml:space="preserve">instalemos </w:delText>
        </w:r>
      </w:del>
      <w:ins w:id="2268" w:author="JORGE CONTRERAS ORTIZ" w:date="2021-09-04T11:39:00Z">
        <w:r w:rsidR="002C3A3D">
          <w:t>la instalación de</w:t>
        </w:r>
      </w:ins>
      <w:del w:id="2269" w:author="JORGE CONTRERAS ORTIZ" w:date="2021-09-04T11:39:00Z">
        <w:r w:rsidRPr="00791D37" w:rsidDel="002C3A3D">
          <w:delText>e</w:delText>
        </w:r>
      </w:del>
      <w:r w:rsidRPr="00791D37">
        <w:t xml:space="preserve">l driver para el puerto USB a Serie, para ello </w:t>
      </w:r>
      <w:del w:id="2270" w:author="JORGE CONTRERAS ORTIZ" w:date="2021-09-04T11:39:00Z">
        <w:r w:rsidRPr="00791D37" w:rsidDel="002C3A3D">
          <w:delText xml:space="preserve">comprobaremos </w:delText>
        </w:r>
      </w:del>
      <w:ins w:id="2271" w:author="JORGE CONTRERAS ORTIZ" w:date="2021-09-04T11:39:00Z">
        <w:r w:rsidR="002C3A3D">
          <w:t>se comprobará</w:t>
        </w:r>
        <w:r w:rsidR="002C3A3D" w:rsidRPr="00791D37">
          <w:t xml:space="preserve"> </w:t>
        </w:r>
      </w:ins>
      <w:r w:rsidRPr="00791D37">
        <w:t xml:space="preserve">si </w:t>
      </w:r>
      <w:del w:id="2272" w:author="JORGE CONTRERAS ORTIZ" w:date="2021-09-04T11:39:00Z">
        <w:r w:rsidRPr="00791D37" w:rsidDel="002C3A3D">
          <w:delText xml:space="preserve">nuestro </w:delText>
        </w:r>
      </w:del>
      <w:ins w:id="2273" w:author="JORGE CONTRERAS ORTIZ" w:date="2021-09-04T11:39:00Z">
        <w:r w:rsidR="002C3A3D">
          <w:t>el</w:t>
        </w:r>
        <w:r w:rsidR="002C3A3D" w:rsidRPr="00791D37">
          <w:t xml:space="preserve"> </w:t>
        </w:r>
      </w:ins>
      <w:r w:rsidRPr="00791D37">
        <w:t>ordenador lo reconoce.</w:t>
      </w: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5"/>
                    <a:stretch>
                      <a:fillRect/>
                    </a:stretch>
                  </pic:blipFill>
                  <pic:spPr>
                    <a:xfrm>
                      <a:off x="0" y="0"/>
                      <a:ext cx="5400040" cy="3946525"/>
                    </a:xfrm>
                    <a:prstGeom prst="rect">
                      <a:avLst/>
                    </a:prstGeom>
                  </pic:spPr>
                </pic:pic>
              </a:graphicData>
            </a:graphic>
          </wp:inline>
        </w:drawing>
      </w:r>
    </w:p>
    <w:p w14:paraId="0D080367" w14:textId="6266F82C" w:rsidR="00571788" w:rsidRPr="00791D37" w:rsidDel="002C3A3D" w:rsidRDefault="00571788" w:rsidP="00F21168">
      <w:pPr>
        <w:pStyle w:val="Descripcin"/>
        <w:jc w:val="center"/>
        <w:rPr>
          <w:del w:id="2274" w:author="JORGE CONTRERAS ORTIZ" w:date="2021-09-04T11:45:00Z"/>
        </w:rPr>
      </w:pPr>
      <w:bookmarkStart w:id="2275" w:name="_Ref81656195"/>
      <w:bookmarkStart w:id="2276" w:name="_Toc81499818"/>
      <w:bookmarkStart w:id="2277" w:name="_Toc81659537"/>
      <w:r w:rsidRPr="00791D37">
        <w:t xml:space="preserve">Ilustración </w:t>
      </w:r>
      <w:r w:rsidR="00807E1A">
        <w:fldChar w:fldCharType="begin"/>
      </w:r>
      <w:r w:rsidR="00807E1A">
        <w:rPr>
          <w:i w:val="0"/>
          <w:iCs w:val="0"/>
        </w:rPr>
        <w:instrText xml:space="preserve"> SEQ Ilustración \* ARABIC </w:instrText>
      </w:r>
      <w:r w:rsidR="00807E1A">
        <w:fldChar w:fldCharType="separate"/>
      </w:r>
      <w:r w:rsidR="003E5AE5">
        <w:rPr>
          <w:noProof/>
        </w:rPr>
        <w:t>7</w:t>
      </w:r>
      <w:r w:rsidR="00807E1A">
        <w:rPr>
          <w:noProof/>
        </w:rPr>
        <w:fldChar w:fldCharType="end"/>
      </w:r>
      <w:bookmarkEnd w:id="2275"/>
      <w:r w:rsidRPr="00791D37">
        <w:t xml:space="preserve"> </w:t>
      </w:r>
      <w:proofErr w:type="spellStart"/>
      <w:r w:rsidRPr="00791D37">
        <w:t>Border</w:t>
      </w:r>
      <w:proofErr w:type="spellEnd"/>
      <w:r w:rsidRPr="00791D37">
        <w:t xml:space="preserve"> </w:t>
      </w:r>
      <w:proofErr w:type="spellStart"/>
      <w:r w:rsidRPr="00791D37">
        <w:t>Router</w:t>
      </w:r>
      <w:proofErr w:type="spellEnd"/>
      <w:r w:rsidRPr="00791D37">
        <w:t xml:space="preserve"> en Administrador de Dispositivos Previo a la instalación de Drivers</w:t>
      </w:r>
      <w:bookmarkEnd w:id="2276"/>
      <w:bookmarkEnd w:id="2277"/>
    </w:p>
    <w:p w14:paraId="07773D58" w14:textId="77777777" w:rsidR="00571788" w:rsidRPr="00791D37" w:rsidRDefault="00571788">
      <w:pPr>
        <w:pStyle w:val="Descripcin"/>
        <w:jc w:val="center"/>
        <w:pPrChange w:id="2278" w:author="JORGE CONTRERAS ORTIZ" w:date="2021-09-04T11:45:00Z">
          <w:pPr>
            <w:pStyle w:val="TDC3"/>
          </w:pPr>
        </w:pPrChange>
      </w:pPr>
    </w:p>
    <w:p w14:paraId="047911EB" w14:textId="77777777" w:rsidR="00571788" w:rsidRPr="00791D37" w:rsidRDefault="00571788" w:rsidP="00791D37"/>
    <w:p w14:paraId="33B119A5" w14:textId="585D6ABF" w:rsidR="00571788" w:rsidRPr="00FE1EC4" w:rsidRDefault="00571788" w:rsidP="00791D37">
      <w:commentRangeStart w:id="2279"/>
      <w:r w:rsidRPr="00791D37">
        <w:t>Si sale como en la</w:t>
      </w:r>
      <w:del w:id="2280" w:author="JORGE CONTRERAS ORTIZ" w:date="2021-09-04T11:40:00Z">
        <w:r w:rsidRPr="00791D37" w:rsidDel="002C3A3D">
          <w:delText xml:space="preserve"> </w:delText>
        </w:r>
      </w:del>
      <w:ins w:id="2281" w:author="JORGE CONTRERAS ORTIZ" w:date="2021-09-04T11:40:00Z">
        <w:r w:rsidR="002C3A3D">
          <w:t xml:space="preserve"> </w:t>
        </w:r>
      </w:ins>
      <w:ins w:id="2282" w:author="JORGE CONTRERAS ORTIZ" w:date="2021-09-04T13:56:00Z">
        <w:r w:rsidR="00D86ECC">
          <w:fldChar w:fldCharType="begin"/>
        </w:r>
        <w:r w:rsidR="00D86ECC">
          <w:instrText xml:space="preserve"> REF _Ref81656195 \h </w:instrText>
        </w:r>
      </w:ins>
      <w:r w:rsidR="00D86ECC">
        <w:fldChar w:fldCharType="separate"/>
      </w:r>
      <w:ins w:id="2283" w:author="JORGE CONTRERAS ORTIZ" w:date="2021-09-04T14:47:00Z">
        <w:r w:rsidR="003E5AE5" w:rsidRPr="00791D37">
          <w:t xml:space="preserve">Ilustración </w:t>
        </w:r>
        <w:r w:rsidR="003E5AE5">
          <w:rPr>
            <w:noProof/>
          </w:rPr>
          <w:t>7</w:t>
        </w:r>
      </w:ins>
      <w:ins w:id="2284" w:author="JORGE CONTRERAS ORTIZ" w:date="2021-09-04T13:56:00Z">
        <w:r w:rsidR="00D86ECC">
          <w:fldChar w:fldCharType="end"/>
        </w:r>
      </w:ins>
      <w:del w:id="2285" w:author="JORGE CONTRERAS ORTIZ" w:date="2021-09-04T11:40:00Z">
        <w:r w:rsidRPr="00791D37" w:rsidDel="002C3A3D">
          <w:delText>imagen anterior</w:delText>
        </w:r>
      </w:del>
      <w:r w:rsidRPr="00791D37">
        <w:t xml:space="preserve">, </w:t>
      </w:r>
      <w:del w:id="2286" w:author="JORGE CONTRERAS ORTIZ" w:date="2021-09-04T00:27:00Z">
        <w:r w:rsidRPr="00791D37" w:rsidDel="006B360E">
          <w:delText xml:space="preserve">instalaremos </w:delText>
        </w:r>
      </w:del>
      <w:ins w:id="2287" w:author="JORGE CONTRERAS ORTIZ" w:date="2021-09-04T00:27:00Z">
        <w:r w:rsidR="006B360E">
          <w:t xml:space="preserve">se </w:t>
        </w:r>
      </w:ins>
      <w:ins w:id="2288" w:author="JORGE CONTRERAS ORTIZ" w:date="2021-09-04T11:40:00Z">
        <w:r w:rsidR="002C3A3D">
          <w:t>instalan</w:t>
        </w:r>
      </w:ins>
      <w:ins w:id="2289" w:author="JORGE CONTRERAS ORTIZ" w:date="2021-09-04T00:27:00Z">
        <w:r w:rsidR="006B360E" w:rsidRPr="00791D37">
          <w:t xml:space="preserve"> </w:t>
        </w:r>
      </w:ins>
      <w:r w:rsidRPr="00791D37">
        <w:t xml:space="preserve">los driver usando la herramienta </w:t>
      </w:r>
      <w:proofErr w:type="spellStart"/>
      <w:r w:rsidRPr="00791D37">
        <w:t>Zadig.</w:t>
      </w:r>
      <w:commentRangeEnd w:id="2279"/>
      <w:r w:rsidRPr="00791D37">
        <w:rPr>
          <w:rStyle w:val="Refdecomentario"/>
        </w:rPr>
        <w:commentReference w:id="2279"/>
      </w:r>
      <w:ins w:id="2290" w:author="JORGE CONTRERAS ORTIZ" w:date="2021-09-04T11:46:00Z">
        <w:r w:rsidR="002C3A3D">
          <w:t>Al</w:t>
        </w:r>
        <w:proofErr w:type="spellEnd"/>
        <w:r w:rsidR="002C3A3D">
          <w:t xml:space="preserve"> abrir la herramienta </w:t>
        </w:r>
        <w:proofErr w:type="spellStart"/>
        <w:r w:rsidR="002C3A3D">
          <w:t>Zadig</w:t>
        </w:r>
      </w:ins>
      <w:proofErr w:type="spellEnd"/>
      <w:ins w:id="2291" w:author="JORGE CONTRERAS ORTIZ" w:date="2021-09-04T11:47:00Z">
        <w:r w:rsidR="002C3A3D">
          <w:t xml:space="preserve">, se seleccionará el dispositivo </w:t>
        </w:r>
        <w:r w:rsidR="002C3A3D" w:rsidRPr="002C3A3D">
          <w:rPr>
            <w:i/>
            <w:iCs/>
            <w:rPrChange w:id="2292" w:author="JORGE CONTRERAS ORTIZ" w:date="2021-09-04T11:47:00Z">
              <w:rPr/>
            </w:rPrChange>
          </w:rPr>
          <w:t>Gadget Serial v2.4</w:t>
        </w:r>
        <w:r w:rsidR="002C3A3D">
          <w:t xml:space="preserve"> y el driver </w:t>
        </w:r>
        <w:r w:rsidR="002C3A3D">
          <w:rPr>
            <w:i/>
            <w:iCs/>
          </w:rPr>
          <w:t>USB Serial (CDC)</w:t>
        </w:r>
      </w:ins>
      <w:ins w:id="2293" w:author="JORGE CONTRERAS ORTIZ" w:date="2021-09-04T11:48:00Z">
        <w:r w:rsidR="002C3A3D">
          <w:t>, tal como se muestra en la</w:t>
        </w:r>
      </w:ins>
      <w:ins w:id="2294"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2295" w:author="JORGE CONTRERAS ORTIZ" w:date="2021-09-04T14:47:00Z">
        <w:r w:rsidR="003E5AE5" w:rsidRPr="00791D37">
          <w:t xml:space="preserve">Ilustración </w:t>
        </w:r>
        <w:r w:rsidR="003E5AE5">
          <w:rPr>
            <w:noProof/>
          </w:rPr>
          <w:t>8</w:t>
        </w:r>
      </w:ins>
      <w:ins w:id="2296" w:author="JORGE CONTRERAS ORTIZ" w:date="2021-09-04T13:56:00Z">
        <w:r w:rsidR="00D86ECC">
          <w:fldChar w:fldCharType="end"/>
        </w:r>
      </w:ins>
      <w:ins w:id="2297" w:author="JORGE CONTRERAS ORTIZ" w:date="2021-09-04T11:47:00Z">
        <w:r w:rsidR="002C3A3D">
          <w:rPr>
            <w:i/>
            <w:iCs/>
          </w:rPr>
          <w:t>.</w:t>
        </w:r>
        <w:r w:rsidR="002C3A3D">
          <w:t xml:space="preserve"> Una vez se hayan seleccionado las opciones comentadas </w:t>
        </w:r>
      </w:ins>
      <w:ins w:id="2298"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6"/>
                    <a:stretch>
                      <a:fillRect/>
                    </a:stretch>
                  </pic:blipFill>
                  <pic:spPr>
                    <a:xfrm>
                      <a:off x="0" y="0"/>
                      <a:ext cx="5400040" cy="2406015"/>
                    </a:xfrm>
                    <a:prstGeom prst="rect">
                      <a:avLst/>
                    </a:prstGeom>
                  </pic:spPr>
                </pic:pic>
              </a:graphicData>
            </a:graphic>
          </wp:inline>
        </w:drawing>
      </w:r>
    </w:p>
    <w:p w14:paraId="1D303814" w14:textId="1418049B" w:rsidR="006242EF" w:rsidRDefault="00571788" w:rsidP="006242EF">
      <w:pPr>
        <w:pStyle w:val="Descripcin"/>
        <w:jc w:val="center"/>
        <w:rPr>
          <w:ins w:id="2299" w:author="JORGE CONTRERAS ORTIZ" w:date="2021-09-04T11:41:00Z"/>
        </w:rPr>
      </w:pPr>
      <w:bookmarkStart w:id="2300" w:name="_Ref81656211"/>
      <w:bookmarkStart w:id="2301" w:name="_Toc81499584"/>
      <w:bookmarkStart w:id="2302" w:name="_Toc81499819"/>
      <w:bookmarkStart w:id="2303" w:name="_Toc8165953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8</w:t>
      </w:r>
      <w:r w:rsidRPr="006242EF">
        <w:fldChar w:fldCharType="end"/>
      </w:r>
      <w:bookmarkEnd w:id="2300"/>
      <w:r w:rsidRPr="00791D37">
        <w:t xml:space="preserve"> Instalación Drivers de </w:t>
      </w:r>
      <w:proofErr w:type="spellStart"/>
      <w:r w:rsidRPr="00791D37">
        <w:t>Border</w:t>
      </w:r>
      <w:proofErr w:type="spellEnd"/>
      <w:r w:rsidRPr="00791D37">
        <w:t xml:space="preserve"> </w:t>
      </w:r>
      <w:proofErr w:type="spellStart"/>
      <w:r w:rsidRPr="00791D37">
        <w:t>Router</w:t>
      </w:r>
      <w:proofErr w:type="spellEnd"/>
      <w:r w:rsidRPr="00791D37">
        <w:t xml:space="preserve"> con </w:t>
      </w:r>
      <w:proofErr w:type="spellStart"/>
      <w:r w:rsidRPr="00791D37">
        <w:t>Zadig</w:t>
      </w:r>
      <w:bookmarkEnd w:id="2301"/>
      <w:bookmarkEnd w:id="2302"/>
      <w:bookmarkEnd w:id="2303"/>
      <w:proofErr w:type="spellEnd"/>
    </w:p>
    <w:p w14:paraId="0860E1BE" w14:textId="77777777" w:rsidR="002C3A3D" w:rsidRPr="00FE1EC4" w:rsidRDefault="002C3A3D">
      <w:pPr>
        <w:rPr>
          <w:ins w:id="2304" w:author="JORGE CONTRERAS ORTIZ" w:date="2021-09-04T11:38:00Z"/>
        </w:rPr>
        <w:pPrChange w:id="2305" w:author="JORGE CONTRERAS ORTIZ" w:date="2021-09-04T11:41:00Z">
          <w:pPr>
            <w:pStyle w:val="Descripcin"/>
            <w:jc w:val="center"/>
          </w:pPr>
        </w:pPrChange>
      </w:pPr>
    </w:p>
    <w:p w14:paraId="73DEA226" w14:textId="55AD313D" w:rsidR="00327D33" w:rsidRDefault="002C3A3D" w:rsidP="00327D33">
      <w:pPr>
        <w:rPr>
          <w:ins w:id="2306" w:author="JORGE CONTRERAS ORTIZ" w:date="2021-09-04T11:45:00Z"/>
        </w:rPr>
      </w:pPr>
      <w:del w:id="2307"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2308" w:name="_Toc81649978"/>
                              <w:del w:id="2309"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310" w:name="_Ref81655260"/>
                              <w:del w:id="2311" w:author="JORGE CONTRERAS ORTIZ" w:date="2021-09-04T13:42:00Z">
                                <w:r w:rsidRPr="0089317F" w:rsidDel="00F92885">
                                  <w:delText>MobaXterm</w:delText>
                                </w:r>
                              </w:del>
                              <w:bookmarkEnd w:id="2308"/>
                              <w:bookmarkEnd w:id="2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2312" w:name="_Toc81649978"/>
                        <w:del w:id="2313"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2314" w:name="_Ref81655260"/>
                        <w:del w:id="2315" w:author="JORGE CONTRERAS ORTIZ" w:date="2021-09-04T13:42:00Z">
                          <w:r w:rsidRPr="0089317F" w:rsidDel="00F92885">
                            <w:delText>MobaXterm</w:delText>
                          </w:r>
                        </w:del>
                        <w:bookmarkEnd w:id="2312"/>
                        <w:bookmarkEnd w:id="2314"/>
                      </w:p>
                    </w:txbxContent>
                  </v:textbox>
                  <w10:wrap type="square" anchorx="margin"/>
                </v:shape>
              </w:pict>
            </mc:Fallback>
          </mc:AlternateContent>
        </w:r>
      </w:del>
      <w:ins w:id="2316"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p>
    <w:p w14:paraId="76240803" w14:textId="77777777" w:rsidR="002C3A3D" w:rsidRPr="00FE1EC4" w:rsidRDefault="002C3A3D">
      <w:pPr>
        <w:pPrChange w:id="2317" w:author="JORGE CONTRERAS ORTIZ" w:date="2021-09-04T11:38:00Z">
          <w:pPr>
            <w:pStyle w:val="Descripcin"/>
            <w:jc w:val="center"/>
          </w:pPr>
        </w:pPrChange>
      </w:pPr>
    </w:p>
    <w:p w14:paraId="0FE6271E" w14:textId="77777777" w:rsidR="00593FA6" w:rsidRDefault="00571788">
      <w:pPr>
        <w:keepNext/>
        <w:ind w:left="708" w:hanging="708"/>
        <w:jc w:val="center"/>
        <w:rPr>
          <w:ins w:id="2318" w:author="JORGE CONTRERAS ORTIZ" w:date="2021-09-04T12:17:00Z"/>
        </w:rPr>
        <w:pPrChange w:id="2319" w:author="JORGE CONTRERAS ORTIZ" w:date="2021-09-04T12:17:00Z">
          <w:pPr>
            <w:ind w:left="708" w:hanging="708"/>
            <w:jc w:val="center"/>
          </w:pPr>
        </w:pPrChange>
      </w:pPr>
      <w:r w:rsidRPr="00593FA6">
        <w:rPr>
          <w:i/>
          <w:iCs/>
          <w:noProof/>
          <w:color w:val="44546A" w:themeColor="text2"/>
          <w:sz w:val="18"/>
          <w:szCs w:val="18"/>
          <w:rPrChange w:id="2320" w:author="JORGE CONTRERAS ORTIZ" w:date="2021-09-04T12:14:00Z">
            <w:rPr>
              <w:noProof/>
            </w:rPr>
          </w:rPrChange>
        </w:rPr>
        <w:drawing>
          <wp:inline distT="0" distB="0" distL="0" distR="0" wp14:anchorId="068EA8C1" wp14:editId="3CB176FB">
            <wp:extent cx="5582093" cy="4682814"/>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87194" cy="4687094"/>
                    </a:xfrm>
                    <a:prstGeom prst="rect">
                      <a:avLst/>
                    </a:prstGeom>
                  </pic:spPr>
                </pic:pic>
              </a:graphicData>
            </a:graphic>
          </wp:inline>
        </w:drawing>
      </w:r>
    </w:p>
    <w:p w14:paraId="0B775C54" w14:textId="7B2BBD72" w:rsidR="00593FA6" w:rsidRDefault="00593FA6">
      <w:pPr>
        <w:pStyle w:val="Descripcin"/>
        <w:jc w:val="center"/>
        <w:rPr>
          <w:ins w:id="2321" w:author="JORGE CONTRERAS ORTIZ" w:date="2021-09-04T12:17:00Z"/>
        </w:rPr>
        <w:pPrChange w:id="2322" w:author="JORGE CONTRERAS ORTIZ" w:date="2021-09-04T12:17:00Z">
          <w:pPr>
            <w:pStyle w:val="Descripcin"/>
          </w:pPr>
        </w:pPrChange>
      </w:pPr>
      <w:bookmarkStart w:id="2323" w:name="_Ref81656227"/>
      <w:bookmarkStart w:id="2324" w:name="_Toc81659539"/>
      <w:ins w:id="2325" w:author="JORGE CONTRERAS ORTIZ" w:date="2021-09-04T12:17:00Z">
        <w:r>
          <w:t xml:space="preserve">Ilustración </w:t>
        </w:r>
        <w:r>
          <w:fldChar w:fldCharType="begin"/>
        </w:r>
        <w:r>
          <w:instrText xml:space="preserve"> SEQ Ilustración \* ARABIC </w:instrText>
        </w:r>
      </w:ins>
      <w:r>
        <w:fldChar w:fldCharType="separate"/>
      </w:r>
      <w:ins w:id="2326" w:author="JORGE CONTRERAS ORTIZ" w:date="2021-09-04T14:47:00Z">
        <w:r w:rsidR="003E5AE5">
          <w:rPr>
            <w:noProof/>
          </w:rPr>
          <w:t>9</w:t>
        </w:r>
      </w:ins>
      <w:ins w:id="2327" w:author="JORGE CONTRERAS ORTIZ" w:date="2021-09-04T12:17:00Z">
        <w:r>
          <w:fldChar w:fldCharType="end"/>
        </w:r>
        <w:bookmarkEnd w:id="2323"/>
        <w:r>
          <w:t xml:space="preserve"> </w:t>
        </w:r>
        <w:proofErr w:type="spellStart"/>
        <w:r>
          <w:t>MobaXterm</w:t>
        </w:r>
        <w:bookmarkEnd w:id="2324"/>
        <w:proofErr w:type="spellEnd"/>
      </w:ins>
    </w:p>
    <w:p w14:paraId="53DBB588" w14:textId="0FB60CE8" w:rsidR="00571788" w:rsidRDefault="00571788" w:rsidP="00FE1EC4">
      <w:pPr>
        <w:rPr>
          <w:ins w:id="2328" w:author="JORGE CONTRERAS ORTIZ" w:date="2021-09-04T11:40:00Z"/>
        </w:rPr>
      </w:pPr>
      <w:del w:id="2329" w:author="JORGE CONTRERAS ORTIZ" w:date="2021-09-04T11:41:00Z">
        <w:r w:rsidRPr="00791D37" w:rsidDel="002C3A3D">
          <w:lastRenderedPageBreak/>
          <w:delText xml:space="preserve">Una vez </w:delText>
        </w:r>
      </w:del>
      <w:del w:id="2330" w:author="JORGE CONTRERAS ORTIZ" w:date="2021-09-04T00:28:00Z">
        <w:r w:rsidRPr="00791D37" w:rsidDel="006B360E">
          <w:delText>tengamos</w:delText>
        </w:r>
      </w:del>
      <w:del w:id="2331" w:author="JORGE CONTRERAS ORTIZ" w:date="2021-09-04T11:41:00Z">
        <w:r w:rsidRPr="00791D37" w:rsidDel="002C3A3D">
          <w:delText xml:space="preserve"> acceso al KTBRN1 vía USB Serie, </w:delText>
        </w:r>
      </w:del>
      <w:del w:id="2332" w:author="JORGE CONTRERAS ORTIZ" w:date="2021-09-04T00:28:00Z">
        <w:r w:rsidRPr="00791D37" w:rsidDel="006B360E">
          <w:delText xml:space="preserve">abriremos </w:delText>
        </w:r>
      </w:del>
      <w:del w:id="2333" w:author="JORGE CONTRERAS ORTIZ" w:date="2021-09-04T11:41:00Z">
        <w:r w:rsidRPr="00791D37" w:rsidDel="002C3A3D">
          <w:delText xml:space="preserve">MobaXterm con una nueva sesión Serie. </w:delText>
        </w:r>
      </w:del>
      <w:del w:id="2334" w:author="JORGE CONTRERAS ORTIZ" w:date="2021-09-04T00:28:00Z">
        <w:r w:rsidRPr="00791D37" w:rsidDel="006B360E">
          <w:delText xml:space="preserve">Seleccionaremos </w:delText>
        </w:r>
      </w:del>
      <w:del w:id="2335" w:author="JORGE CONTRERAS ORTIZ" w:date="2021-09-04T11:41:00Z">
        <w:r w:rsidRPr="00791D37" w:rsidDel="002C3A3D">
          <w:delText>el puerto asignado al KTBRN1 con un BaudRate de 115200.</w:delText>
        </w:r>
      </w:del>
      <w:r w:rsidRPr="00791D37">
        <w:t xml:space="preserve">Tras realizar esto aparecerá una consola de inició de sesión, en la cual </w:t>
      </w:r>
      <w:del w:id="2336" w:author="JORGE CONTRERAS ORTIZ" w:date="2021-09-04T00:29:00Z">
        <w:r w:rsidRPr="00791D37" w:rsidDel="006B360E">
          <w:delText xml:space="preserve">deberemos </w:delText>
        </w:r>
      </w:del>
      <w:ins w:id="2337" w:author="JORGE CONTRERAS ORTIZ" w:date="2021-09-04T00:29:00Z">
        <w:r w:rsidR="006B360E">
          <w:t>se deberá</w:t>
        </w:r>
        <w:r w:rsidR="006B360E" w:rsidRPr="00791D37">
          <w:t xml:space="preserve"> </w:t>
        </w:r>
      </w:ins>
      <w:r w:rsidRPr="00791D37">
        <w:t>iniciar sesión</w:t>
      </w:r>
      <w:ins w:id="2338" w:author="JORGE CONTRERAS ORTIZ" w:date="2021-09-04T12:18:00Z">
        <w:r w:rsidR="00593FA6">
          <w:t xml:space="preserve"> </w:t>
        </w:r>
      </w:ins>
      <w:del w:id="2339" w:author="JORGE CONTRERAS ORTIZ" w:date="2021-09-04T12:18:00Z">
        <w:r w:rsidRPr="00791D37" w:rsidDel="00593FA6">
          <w:delText xml:space="preserve"> </w:delText>
        </w:r>
      </w:del>
      <w:r w:rsidRPr="00791D37">
        <w:t xml:space="preserve">con el usuario </w:t>
      </w:r>
      <w:proofErr w:type="spellStart"/>
      <w:r w:rsidRPr="00593FA6">
        <w:rPr>
          <w:rPrChange w:id="2340" w:author="JORGE CONTRERAS ORTIZ" w:date="2021-09-04T12:18:00Z">
            <w:rPr>
              <w:i/>
              <w:iCs/>
            </w:rPr>
          </w:rPrChange>
        </w:rPr>
        <w:t>root</w:t>
      </w:r>
      <w:proofErr w:type="spellEnd"/>
      <w:r w:rsidRPr="00791D37">
        <w:t xml:space="preserve"> y la contraseña </w:t>
      </w:r>
      <w:r w:rsidRPr="00593FA6">
        <w:rPr>
          <w:rPrChange w:id="2341" w:author="JORGE CONTRERAS ORTIZ" w:date="2021-09-04T12:18:00Z">
            <w:rPr>
              <w:i/>
              <w:iCs/>
            </w:rPr>
          </w:rPrChange>
        </w:rPr>
        <w:t>kirale123</w:t>
      </w:r>
      <w:r w:rsidRPr="00791D37">
        <w:t xml:space="preserve">. </w:t>
      </w:r>
    </w:p>
    <w:p w14:paraId="517C7363" w14:textId="2E63803F" w:rsidR="002C3A3D" w:rsidRPr="00791D37" w:rsidDel="002C3A3D" w:rsidRDefault="002C3A3D" w:rsidP="00791D37">
      <w:pPr>
        <w:rPr>
          <w:del w:id="2342" w:author="JORGE CONTRERAS ORTIZ" w:date="2021-09-04T11:40:00Z"/>
        </w:rPr>
      </w:pPr>
    </w:p>
    <w:p w14:paraId="7D2C419F" w14:textId="7B348130" w:rsidR="00571788" w:rsidRPr="00791D37" w:rsidRDefault="00571788" w:rsidP="00791D37">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utilizando</w:t>
      </w:r>
      <w:ins w:id="2343" w:author="JORGE CONTRERAS ORTIZ" w:date="2021-09-04T11:49:00Z">
        <w:r w:rsidR="00675D4D">
          <w:t>, tal como se ve en</w:t>
        </w:r>
      </w:ins>
      <w:ins w:id="2344"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2345" w:author="JORGE CONTRERAS ORTIZ" w:date="2021-09-04T14:47:00Z">
        <w:r w:rsidR="003E5AE5">
          <w:t xml:space="preserve">Ilustración </w:t>
        </w:r>
        <w:r w:rsidR="003E5AE5">
          <w:rPr>
            <w:noProof/>
          </w:rPr>
          <w:t>9</w:t>
        </w:r>
      </w:ins>
      <w:ins w:id="2346" w:author="JORGE CONTRERAS ORTIZ" w:date="2021-09-04T13:56:00Z">
        <w:r w:rsidR="00D86ECC">
          <w:fldChar w:fldCharType="end"/>
        </w:r>
      </w:ins>
      <w:r w:rsidRPr="00791D37">
        <w:t>. Por defecto, la imagen instalada viene configurada con una dirección IPv4 estática para la interfaz Ethernet.</w:t>
      </w:r>
    </w:p>
    <w:p w14:paraId="25DE7A68" w14:textId="77777777" w:rsidR="00571788" w:rsidRPr="00791D37" w:rsidRDefault="00571788" w:rsidP="00791D37">
      <w:r w:rsidRPr="00791D37">
        <w:t>Dirección IPv4 por defecto: 192.168.75.84/24</w:t>
      </w:r>
    </w:p>
    <w:p w14:paraId="630AB52E" w14:textId="7A22E54F" w:rsidR="00571788" w:rsidRPr="00791D37" w:rsidRDefault="00571788" w:rsidP="00791D37">
      <w:r w:rsidRPr="00791D37">
        <w:t xml:space="preserve">Está dirección </w:t>
      </w:r>
      <w:del w:id="2347" w:author="JORGE CONTRERAS ORTIZ" w:date="2021-09-04T00:29:00Z">
        <w:r w:rsidRPr="00791D37" w:rsidDel="006B360E">
          <w:delText xml:space="preserve">deberemos </w:delText>
        </w:r>
      </w:del>
      <w:ins w:id="2348" w:author="JORGE CONTRERAS ORTIZ" w:date="2021-09-04T00:29:00Z">
        <w:r w:rsidR="006B360E">
          <w:t xml:space="preserve">se deberá proceder a </w:t>
        </w:r>
      </w:ins>
      <w:r w:rsidRPr="00791D37">
        <w:t xml:space="preserve">cambiarla a una dirección IPv4 que esté dentro de la red local </w:t>
      </w:r>
      <w:del w:id="2349" w:author="JORGE CONTRERAS ORTIZ" w:date="2021-09-04T00:29:00Z">
        <w:r w:rsidRPr="00791D37" w:rsidDel="006B360E">
          <w:delText>nuestra</w:delText>
        </w:r>
      </w:del>
      <w:ins w:id="2350" w:author="JORGE CONTRERAS ORTIZ" w:date="2021-09-04T00:29:00Z">
        <w:r w:rsidR="006B360E">
          <w:t>en la que se vaya a trabajar</w:t>
        </w:r>
      </w:ins>
      <w:r w:rsidRPr="00791D37">
        <w:t>, para poder ser visible al resto de los equipos.</w:t>
      </w:r>
    </w:p>
    <w:p w14:paraId="2CD597E7" w14:textId="6ACDAA46" w:rsidR="00571788" w:rsidRPr="00791D37" w:rsidDel="002C3A3D" w:rsidRDefault="00571788" w:rsidP="00791D37">
      <w:pPr>
        <w:rPr>
          <w:del w:id="2351"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2352" w:name="_Toc81499407"/>
      <w:bookmarkStart w:id="2353" w:name="_Toc81659672"/>
      <w:r w:rsidRPr="00791D37">
        <w:t>PANEL DE ADMINISTRACIÓN WEB</w:t>
      </w:r>
      <w:bookmarkEnd w:id="2352"/>
      <w:bookmarkEnd w:id="2353"/>
    </w:p>
    <w:p w14:paraId="7B4496BB" w14:textId="77777777" w:rsidR="00571788" w:rsidRPr="00791D37" w:rsidRDefault="00571788" w:rsidP="00791D37"/>
    <w:p w14:paraId="11578723" w14:textId="5FB61780" w:rsidR="00571788" w:rsidRPr="00791D37" w:rsidRDefault="00571788" w:rsidP="00791D37">
      <w:r w:rsidRPr="00791D37">
        <w:t xml:space="preserve">Para acceder al Panel de Administración Web, está habilitado el puerto 8000 del KTBRN1. </w:t>
      </w:r>
      <w:del w:id="2354" w:author="JORGE CONTRERAS ORTIZ" w:date="2021-09-04T00:29:00Z">
        <w:r w:rsidRPr="00791D37" w:rsidDel="006B360E">
          <w:delText xml:space="preserve">Accederemos </w:delText>
        </w:r>
      </w:del>
      <w:ins w:id="2355" w:author="JORGE CONTRERAS ORTIZ" w:date="2021-09-04T00:29:00Z">
        <w:r w:rsidR="006B360E">
          <w:t>Se</w:t>
        </w:r>
      </w:ins>
      <w:ins w:id="2356" w:author="JORGE CONTRERAS ORTIZ" w:date="2021-09-04T00:30:00Z">
        <w:r w:rsidR="006B360E">
          <w:t xml:space="preserve"> accederá</w:t>
        </w:r>
      </w:ins>
      <w:ins w:id="2357" w:author="JORGE CONTRERAS ORTIZ" w:date="2021-09-04T00:29:00Z">
        <w:r w:rsidR="006B360E" w:rsidRPr="00791D37">
          <w:t xml:space="preserve"> </w:t>
        </w:r>
      </w:ins>
      <w:r w:rsidRPr="00791D37">
        <w:t xml:space="preserve">introduciendo </w:t>
      </w:r>
      <w:hyperlink r:id="rId28" w:history="1">
        <w:r w:rsidRPr="00791D37">
          <w:rPr>
            <w:rStyle w:val="SinespaciadoCar"/>
          </w:rPr>
          <w:t>http://[IPv4]:8000</w:t>
        </w:r>
      </w:hyperlink>
      <w:r w:rsidRPr="00791D37">
        <w:t xml:space="preserve"> o </w:t>
      </w:r>
      <w:hyperlink r:id="rId29" w:history="1">
        <w:r w:rsidRPr="00791D37">
          <w:rPr>
            <w:rStyle w:val="SinespaciadoCar"/>
          </w:rPr>
          <w:t>http://[IPv6]:8000</w:t>
        </w:r>
      </w:hyperlink>
      <w:r w:rsidRPr="00791D37">
        <w:t xml:space="preserve"> en el navegador (preferiblemente Google Chrome o Mozilla Firefox debido a razones de compatibilidad). Una vez introducida la dirección web, aparecerá la página de acceso / </w:t>
      </w:r>
      <w:proofErr w:type="spellStart"/>
      <w:r w:rsidRPr="00791D37">
        <w:t>login</w:t>
      </w:r>
      <w:proofErr w:type="spellEnd"/>
      <w:r w:rsidRPr="00791D37">
        <w:t>.</w:t>
      </w:r>
    </w:p>
    <w:p w14:paraId="65E7FF49" w14:textId="77777777" w:rsidR="00571788" w:rsidRPr="006B360E" w:rsidRDefault="00571788" w:rsidP="00791D37">
      <w:pPr>
        <w:rPr>
          <w:i/>
          <w:iCs/>
          <w:rPrChange w:id="2358" w:author="JORGE CONTRERAS ORTIZ" w:date="2021-09-04T00:30:00Z">
            <w:rPr/>
          </w:rPrChange>
        </w:rPr>
      </w:pPr>
      <w:r w:rsidRPr="006B360E">
        <w:rPr>
          <w:b/>
          <w:bCs/>
          <w:i/>
          <w:iCs/>
          <w:rPrChange w:id="2359" w:author="JORGE CONTRERAS ORTIZ" w:date="2021-09-04T00:30:00Z">
            <w:rPr/>
          </w:rPrChange>
        </w:rPr>
        <w:t>Nota:</w:t>
      </w:r>
      <w:r w:rsidRPr="006B360E">
        <w:rPr>
          <w:i/>
          <w:iCs/>
          <w:rPrChange w:id="2360" w:author="JORGE CONTRERAS ORTIZ" w:date="2021-09-04T00:30:00Z">
            <w:rPr/>
          </w:rPrChange>
        </w:rPr>
        <w:t xml:space="preserve"> El ordenador deberá estar en la misma red que el dispositivo KTBRN1.</w:t>
      </w:r>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400040" cy="4117340"/>
                    </a:xfrm>
                    <a:prstGeom prst="rect">
                      <a:avLst/>
                    </a:prstGeom>
                  </pic:spPr>
                </pic:pic>
              </a:graphicData>
            </a:graphic>
          </wp:inline>
        </w:drawing>
      </w:r>
    </w:p>
    <w:p w14:paraId="188DB0C7" w14:textId="55FFF7B8" w:rsidR="00571788" w:rsidRPr="006242EF" w:rsidRDefault="00571788" w:rsidP="006242EF">
      <w:pPr>
        <w:pStyle w:val="Descripcin"/>
        <w:jc w:val="center"/>
      </w:pPr>
      <w:bookmarkStart w:id="2361" w:name="_Toc81499586"/>
      <w:bookmarkStart w:id="2362" w:name="_Toc81499821"/>
      <w:bookmarkStart w:id="2363" w:name="_Toc81659540"/>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10</w:t>
      </w:r>
      <w:r w:rsidRPr="006242EF">
        <w:fldChar w:fldCharType="end"/>
      </w:r>
      <w:r w:rsidRPr="00791D37">
        <w:t xml:space="preserve"> </w:t>
      </w:r>
      <w:proofErr w:type="spellStart"/>
      <w:r w:rsidRPr="00791D37">
        <w:t>Login</w:t>
      </w:r>
      <w:proofErr w:type="spellEnd"/>
      <w:r w:rsidRPr="00791D37">
        <w:t xml:space="preserve"> Panel Administración Web</w:t>
      </w:r>
      <w:bookmarkEnd w:id="2361"/>
      <w:bookmarkEnd w:id="2362"/>
      <w:bookmarkEnd w:id="2363"/>
    </w:p>
    <w:p w14:paraId="0EC39385" w14:textId="5E40BE53" w:rsidR="00571788" w:rsidRPr="00791D37" w:rsidDel="00675D4D" w:rsidRDefault="00571788" w:rsidP="00791D37">
      <w:pPr>
        <w:rPr>
          <w:del w:id="2364" w:author="JORGE CONTRERAS ORTIZ" w:date="2021-09-04T11:57:00Z"/>
        </w:rPr>
      </w:pPr>
    </w:p>
    <w:p w14:paraId="756BAC24" w14:textId="2B4A27C7" w:rsidR="00571788" w:rsidRDefault="00571788" w:rsidP="00791D37">
      <w:pPr>
        <w:rPr>
          <w:i/>
          <w:iCs/>
        </w:rPr>
      </w:pPr>
      <w:r w:rsidRPr="00791D37">
        <w:t>Las credenciales son las mismas a las mencionadas</w:t>
      </w:r>
      <w:ins w:id="2365"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2366" w:author="JORGE CONTRERAS ORTIZ" w:date="2021-09-04T14:47:00Z">
        <w:r w:rsidR="003E5AE5">
          <w:t>3.2.1.2.3.1</w:t>
        </w:r>
      </w:ins>
      <w:ins w:id="2367"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2368" w:author="JORGE CONTRERAS ORTIZ" w:date="2021-09-04T14:47:00Z">
        <w:r w:rsidR="003E5AE5" w:rsidRPr="00791D37">
          <w:t>CONEXIÓN VÍA PUERTO USB SERIE</w:t>
        </w:r>
      </w:ins>
      <w:ins w:id="2369" w:author="JORGE CONTRERAS ORTIZ" w:date="2021-09-04T13:57:00Z">
        <w:r w:rsidR="00D86ECC">
          <w:fldChar w:fldCharType="end"/>
        </w:r>
      </w:ins>
      <w:ins w:id="2370"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2371" w:name="_Toc81499408"/>
      <w:bookmarkStart w:id="2372" w:name="_Toc81659673"/>
      <w:r w:rsidRPr="00791D37">
        <w:t>CAMBIAR LA CONFIGURACIÓN DE RED</w:t>
      </w:r>
      <w:bookmarkEnd w:id="2371"/>
      <w:bookmarkEnd w:id="2372"/>
    </w:p>
    <w:p w14:paraId="2CDD74D7" w14:textId="77777777" w:rsidR="00571788" w:rsidRPr="00791D37" w:rsidRDefault="00571788" w:rsidP="00791D37"/>
    <w:p w14:paraId="46D81DE4" w14:textId="77777777" w:rsidR="00571788" w:rsidRPr="00791D37" w:rsidRDefault="00571788" w:rsidP="00791D37">
      <w:r w:rsidRPr="00791D37">
        <w:t>El administrador puede querer cambiar y permitir una configuración automática de DHCPv4 o cambiar la dirección IPv4 por otra. Esto podrá realizarse accediendo al menú “Network” en la administración Web.</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5400040" cy="3559175"/>
                    </a:xfrm>
                    <a:prstGeom prst="rect">
                      <a:avLst/>
                    </a:prstGeom>
                  </pic:spPr>
                </pic:pic>
              </a:graphicData>
            </a:graphic>
          </wp:inline>
        </w:drawing>
      </w:r>
    </w:p>
    <w:p w14:paraId="4E50C83D" w14:textId="60DCC273" w:rsidR="00571788" w:rsidRPr="006242EF" w:rsidRDefault="00571788" w:rsidP="006242EF">
      <w:pPr>
        <w:pStyle w:val="Descripcin"/>
        <w:jc w:val="center"/>
      </w:pPr>
      <w:bookmarkStart w:id="2373" w:name="_Toc81499587"/>
      <w:bookmarkStart w:id="2374" w:name="_Toc81499822"/>
      <w:bookmarkStart w:id="2375" w:name="_Toc8165954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11</w:t>
      </w:r>
      <w:r w:rsidRPr="006242EF">
        <w:fldChar w:fldCharType="end"/>
      </w:r>
      <w:r w:rsidRPr="00791D37">
        <w:t xml:space="preserve"> Pestaña Network</w:t>
      </w:r>
      <w:bookmarkEnd w:id="2373"/>
      <w:bookmarkEnd w:id="2374"/>
      <w:bookmarkEnd w:id="2375"/>
    </w:p>
    <w:p w14:paraId="0C1EA9D3" w14:textId="77777777" w:rsidR="00571788" w:rsidRPr="00791D37" w:rsidRDefault="00571788" w:rsidP="00791D37"/>
    <w:p w14:paraId="0F65B914" w14:textId="77777777" w:rsidR="00571788" w:rsidRPr="00791D37" w:rsidRDefault="00571788" w:rsidP="00791D37">
      <w:r w:rsidRPr="00791D37">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rsidRPr="00791D37">
        <w:t>KiBRA</w:t>
      </w:r>
      <w:proofErr w:type="spellEnd"/>
      <w:r w:rsidRPr="00791D37">
        <w:t xml:space="preserve"> también usará esta dirección IPv4 externa para su funcionalidad NAT64.</w:t>
      </w:r>
    </w:p>
    <w:p w14:paraId="4C79FB4C" w14:textId="77777777" w:rsidR="00571788" w:rsidRPr="006B360E" w:rsidRDefault="00571788" w:rsidP="00791D37">
      <w:pPr>
        <w:rPr>
          <w:i/>
          <w:iCs/>
          <w:rPrChange w:id="2376" w:author="JORGE CONTRERAS ORTIZ" w:date="2021-09-04T00:30:00Z">
            <w:rPr/>
          </w:rPrChange>
        </w:rPr>
      </w:pPr>
      <w:r w:rsidRPr="006B360E">
        <w:rPr>
          <w:b/>
          <w:bCs/>
          <w:i/>
          <w:iCs/>
          <w:rPrChange w:id="2377" w:author="JORGE CONTRERAS ORTIZ" w:date="2021-09-04T00:30:00Z">
            <w:rPr/>
          </w:rPrChange>
        </w:rPr>
        <w:t>Nota:</w:t>
      </w:r>
      <w:r w:rsidRPr="006B360E">
        <w:rPr>
          <w:i/>
          <w:iCs/>
          <w:rPrChange w:id="2378" w:author="JORGE CONTRERAS ORTIZ" w:date="2021-09-04T00:30:00Z">
            <w:rPr/>
          </w:rPrChange>
        </w:rPr>
        <w:t xml:space="preserve"> Se necesitará un reinicio del dispositivo KTBRN1 para asegurar que se aplican correctamente las nuevas configuraciones.</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2379" w:name="_Toc81499409"/>
      <w:bookmarkStart w:id="2380" w:name="_Toc81659674"/>
      <w:r w:rsidRPr="00791D37">
        <w:lastRenderedPageBreak/>
        <w:t xml:space="preserve">ACTUALIZAR </w:t>
      </w:r>
      <w:proofErr w:type="spellStart"/>
      <w:r w:rsidRPr="00791D37">
        <w:t>K</w:t>
      </w:r>
      <w:ins w:id="2381" w:author="JORGE CONTRERAS ORTIZ" w:date="2021-09-04T11:58:00Z">
        <w:r>
          <w:t>i</w:t>
        </w:r>
      </w:ins>
      <w:del w:id="2382" w:author="JORGE CONTRERAS ORTIZ" w:date="2021-09-04T11:58:00Z">
        <w:r w:rsidRPr="00791D37" w:rsidDel="00675D4D">
          <w:delText>I</w:delText>
        </w:r>
      </w:del>
      <w:r w:rsidRPr="00791D37">
        <w:t>BRA</w:t>
      </w:r>
      <w:bookmarkEnd w:id="2379"/>
      <w:bookmarkEnd w:id="2380"/>
      <w:proofErr w:type="spellEnd"/>
    </w:p>
    <w:p w14:paraId="5802F762" w14:textId="77777777" w:rsidR="00571788" w:rsidRPr="00791D37" w:rsidRDefault="00571788" w:rsidP="00791D37"/>
    <w:p w14:paraId="04D945F1" w14:textId="60EF3C45"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2383" w:author="JORGE CONTRERAS ORTIZ" w:date="2021-09-04T11:58:00Z">
        <w:r w:rsidRPr="00791D37" w:rsidDel="008F301F">
          <w:delText xml:space="preserve">iremos </w:delText>
        </w:r>
      </w:del>
      <w:ins w:id="2384" w:author="JORGE CONTRERAS ORTIZ" w:date="2021-09-04T11:58:00Z">
        <w:r w:rsidR="008F301F">
          <w:t xml:space="preserve">se deberá </w:t>
        </w:r>
        <w:proofErr w:type="spellStart"/>
        <w:r w:rsidR="008F301F">
          <w:t>entrar</w:t>
        </w:r>
      </w:ins>
      <w:r w:rsidRPr="00791D37">
        <w:t>al</w:t>
      </w:r>
      <w:proofErr w:type="spellEnd"/>
      <w:r w:rsidRPr="00791D37">
        <w:t xml:space="preserve"> menú de </w:t>
      </w:r>
      <w:proofErr w:type="spellStart"/>
      <w:r w:rsidRPr="00791D37">
        <w:t>KiBRA</w:t>
      </w:r>
      <w:proofErr w:type="spellEnd"/>
      <w:r w:rsidRPr="00791D37">
        <w:t xml:space="preserve"> y </w:t>
      </w:r>
      <w:del w:id="2385" w:author="JORGE CONTRERAS ORTIZ" w:date="2021-09-04T00:30:00Z">
        <w:r w:rsidRPr="00791D37" w:rsidDel="006B360E">
          <w:delText xml:space="preserve">pincharemos </w:delText>
        </w:r>
      </w:del>
      <w:ins w:id="2386" w:author="JORGE CONTRERAS ORTIZ" w:date="2021-09-04T00:30:00Z">
        <w:r w:rsidR="006B360E">
          <w:t xml:space="preserve">se </w:t>
        </w:r>
      </w:ins>
      <w:ins w:id="2387" w:author="JORGE CONTRERAS ORTIZ" w:date="2021-09-04T00:32:00Z">
        <w:r w:rsidR="006B360E">
          <w:t>clicará</w:t>
        </w:r>
      </w:ins>
      <w:ins w:id="2388"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2389" w:author="JORGE CONTRERAS ORTIZ" w:date="2021-09-04T00:31:00Z">
        <w:r w:rsidRPr="00791D37" w:rsidDel="006B360E">
          <w:delText>que es el que se sitúa</w:delText>
        </w:r>
      </w:del>
      <w:ins w:id="2390" w:author="JORGE CONTRERAS ORTIZ" w:date="2021-09-04T00:31:00Z">
        <w:r w:rsidR="006B360E">
          <w:t>situado</w:t>
        </w:r>
      </w:ins>
      <w:r w:rsidRPr="00791D37">
        <w:t xml:space="preserve"> al lado de la imagen del KTBRN1 en la sección de “System”.</w:t>
      </w:r>
    </w:p>
    <w:p w14:paraId="1E5CF223" w14:textId="77777777" w:rsidR="00571788" w:rsidRPr="00791D37" w:rsidRDefault="00571788"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2"/>
                    <a:stretch>
                      <a:fillRect/>
                    </a:stretch>
                  </pic:blipFill>
                  <pic:spPr>
                    <a:xfrm>
                      <a:off x="0" y="0"/>
                      <a:ext cx="5400040" cy="4359910"/>
                    </a:xfrm>
                    <a:prstGeom prst="rect">
                      <a:avLst/>
                    </a:prstGeom>
                  </pic:spPr>
                </pic:pic>
              </a:graphicData>
            </a:graphic>
          </wp:inline>
        </w:drawing>
      </w:r>
    </w:p>
    <w:p w14:paraId="22FD1DDD" w14:textId="52DD5964" w:rsidR="00571788" w:rsidRPr="006242EF" w:rsidRDefault="00571788" w:rsidP="006242EF">
      <w:pPr>
        <w:pStyle w:val="Descripcin"/>
        <w:jc w:val="center"/>
      </w:pPr>
      <w:bookmarkStart w:id="2391" w:name="_Toc81499588"/>
      <w:bookmarkStart w:id="2392" w:name="_Toc81499823"/>
      <w:bookmarkStart w:id="2393" w:name="_Toc8165954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12</w:t>
      </w:r>
      <w:r w:rsidRPr="006242EF">
        <w:fldChar w:fldCharType="end"/>
      </w:r>
      <w:r w:rsidRPr="00791D37">
        <w:t xml:space="preserve"> Actualización </w:t>
      </w:r>
      <w:proofErr w:type="spellStart"/>
      <w:r w:rsidRPr="00791D37">
        <w:t>KiBRA</w:t>
      </w:r>
      <w:bookmarkEnd w:id="2391"/>
      <w:bookmarkEnd w:id="2392"/>
      <w:bookmarkEnd w:id="2393"/>
      <w:proofErr w:type="spellEnd"/>
    </w:p>
    <w:p w14:paraId="636F7954" w14:textId="77777777" w:rsidR="00571788" w:rsidRPr="00791D37" w:rsidRDefault="00571788" w:rsidP="00791D37"/>
    <w:p w14:paraId="468E87BF" w14:textId="5BD8D01C" w:rsidR="00571788" w:rsidRPr="00791D37" w:rsidRDefault="00571788" w:rsidP="00791D37">
      <w:r w:rsidRPr="00791D37">
        <w:t xml:space="preserve">Después </w:t>
      </w:r>
      <w:del w:id="2394" w:author="JORGE CONTRERAS ORTIZ" w:date="2021-09-04T00:32:00Z">
        <w:r w:rsidRPr="00791D37" w:rsidDel="006B360E">
          <w:delText xml:space="preserve">seleccionaremos </w:delText>
        </w:r>
      </w:del>
      <w:ins w:id="2395" w:author="JORGE CONTRERAS ORTIZ" w:date="2021-09-04T00:32:00Z">
        <w:r w:rsidR="006B360E">
          <w:t>se seleccionará</w:t>
        </w:r>
        <w:r w:rsidR="006B360E" w:rsidRPr="00791D37">
          <w:t xml:space="preserve"> </w:t>
        </w:r>
      </w:ins>
      <w:r w:rsidRPr="00791D37">
        <w:t>el fichero KiBRA-v2.x.x.zip descargado anteriormente</w:t>
      </w:r>
      <w:ins w:id="2396" w:author="JORGE CONTRERAS ORTIZ" w:date="2021-09-04T00:33:00Z">
        <w:r w:rsidR="006B360E">
          <w:t xml:space="preserve">, </w:t>
        </w:r>
      </w:ins>
      <w:del w:id="2397" w:author="JORGE CONTRERAS ORTIZ" w:date="2021-09-04T00:32:00Z">
        <w:r w:rsidRPr="00791D37" w:rsidDel="006B360E">
          <w:delText xml:space="preserve"> en nuestro ordenador, </w:delText>
        </w:r>
      </w:del>
      <w:del w:id="2398" w:author="JORGE CONTRERAS ORTIZ" w:date="2021-09-04T12:08:00Z">
        <w:r w:rsidRPr="00791D37" w:rsidDel="008F301F">
          <w:delText>pincharemos</w:delText>
        </w:r>
      </w:del>
      <w:ins w:id="2399"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2400" w:author="JORGE CONTRERAS ORTIZ" w:date="2021-09-04T00:32:00Z">
        <w:r w:rsidRPr="00791D37" w:rsidDel="006B360E">
          <w:delText xml:space="preserve">seguiremos </w:delText>
        </w:r>
      </w:del>
      <w:ins w:id="2401" w:author="JORGE CONTRERAS ORTIZ" w:date="2021-09-04T00:32:00Z">
        <w:r w:rsidR="006B360E">
          <w:t>se seguirán</w:t>
        </w:r>
        <w:r w:rsidR="006B360E" w:rsidRPr="00791D37">
          <w:t xml:space="preserve"> </w:t>
        </w:r>
      </w:ins>
      <w:r w:rsidRPr="00791D37">
        <w:t>las instrucciones que</w:t>
      </w:r>
      <w:ins w:id="2402" w:author="JORGE CONTRERAS ORTIZ" w:date="2021-09-04T00:32:00Z">
        <w:r w:rsidR="006B360E">
          <w:t xml:space="preserve"> </w:t>
        </w:r>
      </w:ins>
      <w:del w:id="2403" w:author="JORGE CONTRERAS ORTIZ" w:date="2021-09-04T00:32:00Z">
        <w:r w:rsidRPr="00791D37" w:rsidDel="006B360E">
          <w:delText xml:space="preserve"> nos </w:delText>
        </w:r>
      </w:del>
      <w:r w:rsidRPr="00791D37">
        <w:t>aparecerán en pantalla.</w:t>
      </w:r>
    </w:p>
    <w:p w14:paraId="64FA8A5E" w14:textId="77777777" w:rsidR="00571788" w:rsidRPr="00791D37" w:rsidRDefault="00571788" w:rsidP="00791D37">
      <w:r w:rsidRPr="00791D37">
        <w:br w:type="page"/>
      </w:r>
    </w:p>
    <w:p w14:paraId="7A9B2C22" w14:textId="36422EA4" w:rsidR="00571788" w:rsidRPr="00791D37" w:rsidRDefault="008F301F" w:rsidP="00FE1EC4">
      <w:pPr>
        <w:pStyle w:val="Ttulo5"/>
      </w:pPr>
      <w:bookmarkStart w:id="2404" w:name="_Toc81499410"/>
      <w:bookmarkStart w:id="2405" w:name="_Toc81659675"/>
      <w:r w:rsidRPr="00791D37">
        <w:lastRenderedPageBreak/>
        <w:t>CONFIGURAR BORDER ROUTER</w:t>
      </w:r>
      <w:bookmarkEnd w:id="2404"/>
      <w:bookmarkEnd w:id="2405"/>
    </w:p>
    <w:p w14:paraId="2DF91B73" w14:textId="77777777" w:rsidR="00571788" w:rsidRPr="00791D37" w:rsidRDefault="00571788" w:rsidP="00791D37"/>
    <w:p w14:paraId="489ED16F" w14:textId="665A967D" w:rsidR="00571788" w:rsidRPr="00791D37" w:rsidRDefault="00571788" w:rsidP="00791D37">
      <w:del w:id="2406" w:author="JORGE CONTRERAS ORTIZ" w:date="2021-09-04T00:32:00Z">
        <w:r w:rsidRPr="00791D37" w:rsidDel="006B360E">
          <w:delText xml:space="preserve">Pincharemos </w:delText>
        </w:r>
      </w:del>
      <w:ins w:id="2407"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xml:space="preserve">, para acceder a la página de configuración. En esta pestaña, será donde se configurará los diferentes parámetros para unirse a la red. </w:t>
      </w:r>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stretch>
                      <a:fillRect/>
                    </a:stretch>
                  </pic:blipFill>
                  <pic:spPr>
                    <a:xfrm>
                      <a:off x="0" y="0"/>
                      <a:ext cx="5400040" cy="4354195"/>
                    </a:xfrm>
                    <a:prstGeom prst="rect">
                      <a:avLst/>
                    </a:prstGeom>
                  </pic:spPr>
                </pic:pic>
              </a:graphicData>
            </a:graphic>
          </wp:inline>
        </w:drawing>
      </w:r>
    </w:p>
    <w:p w14:paraId="6DCCEEC7" w14:textId="7E808B25" w:rsidR="00571788" w:rsidRPr="006242EF" w:rsidRDefault="00571788" w:rsidP="006242EF">
      <w:pPr>
        <w:pStyle w:val="Descripcin"/>
        <w:jc w:val="center"/>
      </w:pPr>
      <w:bookmarkStart w:id="2408" w:name="_Toc81499589"/>
      <w:bookmarkStart w:id="2409" w:name="_Toc81499824"/>
      <w:bookmarkStart w:id="2410" w:name="_Toc8165954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13</w:t>
      </w:r>
      <w:r w:rsidRPr="006242EF">
        <w:fldChar w:fldCharType="end"/>
      </w:r>
      <w:r w:rsidRPr="00791D37">
        <w:t xml:space="preserve"> Pestaña </w:t>
      </w:r>
      <w:proofErr w:type="spellStart"/>
      <w:r w:rsidRPr="00791D37">
        <w:t>Settings</w:t>
      </w:r>
      <w:bookmarkEnd w:id="2408"/>
      <w:bookmarkEnd w:id="2409"/>
      <w:bookmarkEnd w:id="2410"/>
      <w:proofErr w:type="spellEnd"/>
    </w:p>
    <w:p w14:paraId="69F1273A" w14:textId="77777777" w:rsidR="00571788" w:rsidRPr="00791D37" w:rsidRDefault="00571788" w:rsidP="00791D37"/>
    <w:p w14:paraId="637ABB4D" w14:textId="67083DC3" w:rsidR="00571788" w:rsidRPr="00791D37" w:rsidRDefault="008F301F" w:rsidP="00FE1EC4">
      <w:pPr>
        <w:pStyle w:val="Ttulo6"/>
      </w:pPr>
      <w:bookmarkStart w:id="2411" w:name="_Toc81659676"/>
      <w:r w:rsidRPr="00791D37">
        <w:t>UNIRSE O FORMAR UNA RED THREAD</w:t>
      </w:r>
      <w:bookmarkEnd w:id="2411"/>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77777777" w:rsidR="00571788" w:rsidRPr="00791D37" w:rsidRDefault="00571788" w:rsidP="00791D37">
      <w:pPr>
        <w:pStyle w:val="Prrafodelista"/>
        <w:numPr>
          <w:ilvl w:val="0"/>
          <w:numId w:val="16"/>
        </w:numPr>
      </w:pPr>
      <w:proofErr w:type="spellStart"/>
      <w:r w:rsidRPr="00791D37">
        <w:rPr>
          <w:b/>
          <w:bCs/>
        </w:rPr>
        <w:t>Out</w:t>
      </w:r>
      <w:proofErr w:type="spellEnd"/>
      <w:r w:rsidRPr="00791D37">
        <w:rPr>
          <w:b/>
          <w:bCs/>
        </w:rPr>
        <w:t xml:space="preserve">-of-band </w:t>
      </w:r>
      <w:proofErr w:type="spellStart"/>
      <w:r w:rsidRPr="00791D37">
        <w:rPr>
          <w:b/>
          <w:bCs/>
        </w:rPr>
        <w:t>Commisioning</w:t>
      </w:r>
      <w:proofErr w:type="spellEnd"/>
      <w:r w:rsidRPr="00791D37">
        <w:rPr>
          <w:b/>
          <w:bCs/>
        </w:rPr>
        <w:t xml:space="preserve">: </w:t>
      </w:r>
      <w:r w:rsidRPr="00791D37">
        <w:t xml:space="preserve"> Permite seleccionar o desactivar este tipo de unión a la red cuando el sistema arranca.</w:t>
      </w:r>
    </w:p>
    <w:p w14:paraId="2B861149" w14:textId="22D22255" w:rsidR="0074559B" w:rsidRPr="00791D37" w:rsidRDefault="0074559B" w:rsidP="00791D37">
      <w:pPr>
        <w:pStyle w:val="Prrafodelista"/>
        <w:numPr>
          <w:ilvl w:val="1"/>
          <w:numId w:val="16"/>
        </w:numPr>
      </w:pPr>
      <w:r w:rsidRPr="00791D37">
        <w:rPr>
          <w:noProof/>
        </w:rPr>
        <w:lastRenderedPageBreak/>
        <mc:AlternateContent>
          <mc:Choice Requires="wps">
            <w:drawing>
              <wp:anchor distT="0" distB="0" distL="114300" distR="114300" simplePos="0" relativeHeight="251664384" behindDoc="1" locked="0" layoutInCell="1" allowOverlap="1" wp14:anchorId="54141516" wp14:editId="416DAAF9">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2412" w:name="_Toc81499590"/>
                            <w:bookmarkStart w:id="2413" w:name="_Toc81499825"/>
                            <w:bookmarkStart w:id="2414"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412"/>
                            <w:bookmarkEnd w:id="2413"/>
                            <w:bookmarkEnd w:id="2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0;margin-top:210.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" stroked="f">
                <v:textbox style="mso-fit-shape-to-text:t" inset="0,0,0,0">
                  <w:txbxContent>
                    <w:p w14:paraId="3DD1768E" w14:textId="207402AF" w:rsidR="0074559B" w:rsidRPr="006242EF" w:rsidRDefault="0074559B" w:rsidP="006242EF">
                      <w:pPr>
                        <w:pStyle w:val="Descripcin"/>
                        <w:jc w:val="center"/>
                      </w:pPr>
                      <w:bookmarkStart w:id="2415" w:name="_Toc81499590"/>
                      <w:bookmarkStart w:id="2416" w:name="_Toc81499825"/>
                      <w:bookmarkStart w:id="2417" w:name="_Toc8165954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Activado</w:t>
                      </w:r>
                      <w:bookmarkEnd w:id="2415"/>
                      <w:bookmarkEnd w:id="2416"/>
                      <w:bookmarkEnd w:id="2417"/>
                    </w:p>
                  </w:txbxContent>
                </v:textbox>
                <w10:wrap type="tight"/>
              </v:shape>
            </w:pict>
          </mc:Fallback>
        </mc:AlternateContent>
      </w:r>
      <w:r w:rsidRPr="00791D37">
        <w:rPr>
          <w:noProof/>
        </w:rPr>
        <w:drawing>
          <wp:anchor distT="0" distB="0" distL="114300" distR="114300" simplePos="0" relativeHeight="251662336" behindDoc="1" locked="0" layoutInCell="1" allowOverlap="1" wp14:anchorId="569CF8C2" wp14:editId="173BFB1D">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b/>
          <w:bCs/>
        </w:rPr>
        <w:t xml:space="preserve">Activando </w:t>
      </w:r>
      <w:r w:rsidRPr="00791D37">
        <w:t xml:space="preserve"> este modo los parámetros a configurar de la red serán los mostrados en la siguiente imagen:</w:t>
      </w:r>
    </w:p>
    <w:p w14:paraId="5151D557" w14:textId="16AAB6CA" w:rsidR="0074559B" w:rsidRPr="00791D37" w:rsidRDefault="0074559B" w:rsidP="00791D37"/>
    <w:p w14:paraId="2955BA09" w14:textId="291AE899" w:rsidR="0074559B" w:rsidRDefault="008F301F" w:rsidP="008F301F">
      <w:pPr>
        <w:pStyle w:val="Prrafodelista"/>
        <w:numPr>
          <w:ilvl w:val="1"/>
          <w:numId w:val="16"/>
        </w:numPr>
        <w:rPr>
          <w:ins w:id="2418" w:author="JORGE CONTRERAS ORTIZ" w:date="2021-09-04T12:07:00Z"/>
        </w:rPr>
      </w:pPr>
      <w:del w:id="2419"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r w:rsidR="0074559B" w:rsidRPr="00791D37">
        <w:rPr>
          <w:b/>
          <w:bCs/>
        </w:rPr>
        <w:t xml:space="preserve">Desactivando </w:t>
      </w:r>
      <w:r w:rsidR="0074559B" w:rsidRPr="00791D37">
        <w:t>esta opción, los parámetros a configurar serán:</w:t>
      </w:r>
    </w:p>
    <w:p w14:paraId="111ABC2D" w14:textId="45680DA2" w:rsidR="008F301F" w:rsidRDefault="008F301F">
      <w:pPr>
        <w:pStyle w:val="Prrafodelista"/>
        <w:rPr>
          <w:ins w:id="2420" w:author="JORGE CONTRERAS ORTIZ" w:date="2021-09-04T12:07:00Z"/>
        </w:rPr>
        <w:pPrChange w:id="2421" w:author="JORGE CONTRERAS ORTIZ" w:date="2021-09-04T12:07:00Z">
          <w:pPr>
            <w:pStyle w:val="Prrafodelista"/>
            <w:numPr>
              <w:ilvl w:val="1"/>
              <w:numId w:val="16"/>
            </w:numPr>
            <w:ind w:left="1440" w:hanging="360"/>
          </w:pPr>
        </w:pPrChange>
      </w:pPr>
    </w:p>
    <w:p w14:paraId="1A9CEC1C" w14:textId="0859ED68" w:rsidR="008F301F" w:rsidRDefault="008F301F">
      <w:pPr>
        <w:rPr>
          <w:ins w:id="2422" w:author="JORGE CONTRERAS ORTIZ" w:date="2021-09-04T12:07:00Z"/>
        </w:rPr>
        <w:pPrChange w:id="2423"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2424" w:name="_Toc81499591"/>
                            <w:bookmarkStart w:id="2425" w:name="_Toc81499826"/>
                            <w:bookmarkStart w:id="2426"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424"/>
                            <w:bookmarkEnd w:id="2425"/>
                            <w:bookmarkEnd w:id="2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2427" w:name="_Toc81499591"/>
                      <w:bookmarkStart w:id="2428" w:name="_Toc81499826"/>
                      <w:bookmarkStart w:id="2429" w:name="_Toc8165954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r w:rsidRPr="001E2FD6">
                        <w:t xml:space="preserve"> Parámetros a configurar con </w:t>
                      </w:r>
                      <w:proofErr w:type="spellStart"/>
                      <w:r w:rsidRPr="001E2FD6">
                        <w:t>Out</w:t>
                      </w:r>
                      <w:proofErr w:type="spellEnd"/>
                      <w:r w:rsidRPr="001E2FD6">
                        <w:t xml:space="preserve">-of-band </w:t>
                      </w:r>
                      <w:proofErr w:type="spellStart"/>
                      <w:r w:rsidRPr="001E2FD6">
                        <w:t>Commissioning</w:t>
                      </w:r>
                      <w:proofErr w:type="spellEnd"/>
                      <w:r w:rsidRPr="001E2FD6">
                        <w:t xml:space="preserve"> Desactivado</w:t>
                      </w:r>
                      <w:bookmarkEnd w:id="2427"/>
                      <w:bookmarkEnd w:id="2428"/>
                      <w:bookmarkEnd w:id="2429"/>
                    </w:p>
                  </w:txbxContent>
                </v:textbox>
                <w10:wrap type="square" anchorx="margin"/>
              </v:shape>
            </w:pict>
          </mc:Fallback>
        </mc:AlternateContent>
      </w:r>
      <w:ins w:id="2430"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2431" w:author="JORGE CONTRERAS ORTIZ" w:date="2021-09-04T12:08:00Z"/>
        </w:rPr>
      </w:pPr>
    </w:p>
    <w:p w14:paraId="54D5ED7E" w14:textId="77777777" w:rsidR="00593FA6" w:rsidRPr="00791D37" w:rsidRDefault="00593FA6">
      <w:pPr>
        <w:rPr>
          <w:ins w:id="2432" w:author="JORGE CONTRERAS ORTIZ" w:date="2021-09-04T12:08:00Z"/>
        </w:rPr>
        <w:pPrChange w:id="2433" w:author="JORGE CONTRERAS ORTIZ" w:date="2021-09-04T12:07:00Z">
          <w:pPr>
            <w:pStyle w:val="Prrafodelista"/>
            <w:numPr>
              <w:ilvl w:val="1"/>
              <w:numId w:val="16"/>
            </w:numPr>
            <w:ind w:left="1440" w:hanging="360"/>
          </w:pPr>
        </w:pPrChange>
      </w:pPr>
    </w:p>
    <w:p w14:paraId="58CEA8A2" w14:textId="58645EA8" w:rsidR="0074559B" w:rsidRPr="00791D37" w:rsidDel="008F301F" w:rsidRDefault="0074559B" w:rsidP="00791D37">
      <w:pPr>
        <w:rPr>
          <w:del w:id="2434"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2435" w:name="_Toc81659677"/>
      <w:r w:rsidRPr="00791D37">
        <w:t>BACKBONE ROUTER SERVER (BBR).</w:t>
      </w:r>
      <w:bookmarkEnd w:id="2435"/>
    </w:p>
    <w:p w14:paraId="3359DBE6" w14:textId="77777777" w:rsidR="0074559B" w:rsidRPr="00791D37" w:rsidRDefault="0074559B" w:rsidP="00791D37"/>
    <w:p w14:paraId="1955C6FF" w14:textId="77777777" w:rsidR="0074559B" w:rsidRPr="00791D37" w:rsidRDefault="0074559B" w:rsidP="00791D37">
      <w:r w:rsidRPr="00791D37">
        <w:t xml:space="preserve">Da la posibilidad de habilitar o deshabilitar la función BBR. De igual manera, el administrador de la red podrá configurar los parámetros específicos que usará el Servidor del </w:t>
      </w:r>
      <w:proofErr w:type="spellStart"/>
      <w:r w:rsidRPr="00791D37">
        <w:t>Border</w:t>
      </w:r>
      <w:proofErr w:type="spellEnd"/>
      <w:r w:rsidRPr="00791D37">
        <w:t xml:space="preserve"> </w:t>
      </w:r>
      <w:proofErr w:type="spellStart"/>
      <w:r w:rsidRPr="00791D37">
        <w:t>Router</w:t>
      </w:r>
      <w:proofErr w:type="spellEnd"/>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2436" w:name="_Toc81659678"/>
      <w:r w:rsidRPr="00791D37">
        <w:lastRenderedPageBreak/>
        <w:t>PREFIJO DE RED (NETWORK PREFIX)</w:t>
      </w:r>
      <w:bookmarkEnd w:id="2436"/>
    </w:p>
    <w:p w14:paraId="3D5A50D6" w14:textId="77777777" w:rsidR="0074559B" w:rsidRPr="00791D37" w:rsidRDefault="0074559B" w:rsidP="00791D37"/>
    <w:p w14:paraId="4CDBF224" w14:textId="77777777" w:rsidR="0074559B" w:rsidRPr="00791D37" w:rsidRDefault="0074559B" w:rsidP="00791D37">
      <w:r w:rsidRPr="00791D37">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6"/>
                    <a:stretch>
                      <a:fillRect/>
                    </a:stretch>
                  </pic:blipFill>
                  <pic:spPr>
                    <a:xfrm>
                      <a:off x="0" y="0"/>
                      <a:ext cx="5400040" cy="4656455"/>
                    </a:xfrm>
                    <a:prstGeom prst="rect">
                      <a:avLst/>
                    </a:prstGeom>
                  </pic:spPr>
                </pic:pic>
              </a:graphicData>
            </a:graphic>
          </wp:inline>
        </w:drawing>
      </w:r>
    </w:p>
    <w:p w14:paraId="6B4513F6" w14:textId="384B344F" w:rsidR="0074559B" w:rsidRPr="006242EF" w:rsidRDefault="0074559B" w:rsidP="006242EF">
      <w:pPr>
        <w:pStyle w:val="Descripcin"/>
        <w:jc w:val="center"/>
      </w:pPr>
      <w:bookmarkStart w:id="2437" w:name="_Toc81499592"/>
      <w:bookmarkStart w:id="2438" w:name="_Toc81499827"/>
      <w:bookmarkStart w:id="2439" w:name="_Toc8165954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16</w:t>
      </w:r>
      <w:r w:rsidRPr="006242EF">
        <w:fldChar w:fldCharType="end"/>
      </w:r>
      <w:r w:rsidRPr="00791D37">
        <w:t xml:space="preserve"> Configuración Prefijo de Red</w:t>
      </w:r>
      <w:bookmarkEnd w:id="2437"/>
      <w:bookmarkEnd w:id="2438"/>
      <w:bookmarkEnd w:id="2439"/>
    </w:p>
    <w:p w14:paraId="541BA5FF" w14:textId="77777777" w:rsidR="0074559B" w:rsidRPr="00791D37" w:rsidRDefault="0074559B" w:rsidP="00791D37"/>
    <w:p w14:paraId="43BC1B8D" w14:textId="77777777" w:rsidR="0074559B" w:rsidRPr="00791D37" w:rsidRDefault="0074559B" w:rsidP="00791D37">
      <w:r w:rsidRPr="00791D37">
        <w:t xml:space="preserve">Una vez configurado el </w:t>
      </w:r>
      <w:proofErr w:type="spellStart"/>
      <w:r w:rsidRPr="00791D37">
        <w:t>Border</w:t>
      </w:r>
      <w:proofErr w:type="spellEnd"/>
      <w:r w:rsidRPr="00791D37">
        <w:t xml:space="preserve"> </w:t>
      </w:r>
      <w:proofErr w:type="spellStart"/>
      <w:r w:rsidRPr="00791D37">
        <w:t>Router</w:t>
      </w:r>
      <w:proofErr w:type="spellEnd"/>
      <w:r w:rsidRPr="00791D37">
        <w:t xml:space="preserve">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2440" w:name="_Toc81499411"/>
      <w:bookmarkStart w:id="2441" w:name="_Toc81659679"/>
      <w:r w:rsidRPr="00791D37">
        <w:rPr>
          <w:lang w:val="en-US"/>
        </w:rPr>
        <w:lastRenderedPageBreak/>
        <w:t>INICIO DEL BORDER ROUTER (START-UP).</w:t>
      </w:r>
      <w:bookmarkEnd w:id="2440"/>
      <w:bookmarkEnd w:id="2441"/>
    </w:p>
    <w:p w14:paraId="754B998B" w14:textId="77777777" w:rsidR="0074559B" w:rsidRPr="00791D37" w:rsidRDefault="0074559B" w:rsidP="00791D37">
      <w:pPr>
        <w:rPr>
          <w:lang w:val="en-US"/>
        </w:rPr>
      </w:pPr>
    </w:p>
    <w:p w14:paraId="704E5DB5" w14:textId="7D075D1D" w:rsidR="0074559B" w:rsidRPr="00791D37" w:rsidRDefault="0074559B" w:rsidP="00791D37">
      <w:del w:id="2442" w:author="JORGE CONTRERAS ORTIZ" w:date="2021-09-04T12:10:00Z">
        <w:r w:rsidRPr="00791D37" w:rsidDel="00593FA6">
          <w:delText xml:space="preserve">Iremos </w:delText>
        </w:r>
      </w:del>
      <w:ins w:id="2443" w:author="JORGE CONTRERAS ORTIZ" w:date="2021-09-04T12:10:00Z">
        <w:r w:rsidR="00593FA6">
          <w:t>Ir</w:t>
        </w:r>
        <w:r w:rsidR="00593FA6" w:rsidRPr="00791D37">
          <w:t xml:space="preserve"> </w:t>
        </w:r>
      </w:ins>
      <w:r w:rsidRPr="00791D37">
        <w:t>a la pestaña “</w:t>
      </w:r>
      <w:proofErr w:type="spellStart"/>
      <w:r w:rsidRPr="00791D37">
        <w:t>KiBRA</w:t>
      </w:r>
      <w:proofErr w:type="spellEnd"/>
      <w:r w:rsidRPr="00791D37">
        <w:t>” en el menú para encender el “</w:t>
      </w:r>
      <w:proofErr w:type="spellStart"/>
      <w:r w:rsidRPr="00791D37">
        <w:t>Border</w:t>
      </w:r>
      <w:proofErr w:type="spellEnd"/>
      <w:r w:rsidRPr="00791D37">
        <w:t xml:space="preserve"> </w:t>
      </w:r>
      <w:proofErr w:type="spellStart"/>
      <w:r w:rsidRPr="00791D37">
        <w:t>Router</w:t>
      </w:r>
      <w:proofErr w:type="spellEnd"/>
      <w:r w:rsidRPr="00791D37">
        <w:t xml:space="preserve"> </w:t>
      </w:r>
      <w:proofErr w:type="spellStart"/>
      <w:r w:rsidRPr="00791D37">
        <w:t>Engine</w:t>
      </w:r>
      <w:proofErr w:type="spellEnd"/>
      <w:r w:rsidRPr="00791D37">
        <w:t>”.</w:t>
      </w:r>
    </w:p>
    <w:p w14:paraId="096DDE78" w14:textId="77777777" w:rsidR="0074559B" w:rsidRPr="00791D37" w:rsidRDefault="0074559B"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7"/>
                    <a:stretch>
                      <a:fillRect/>
                    </a:stretch>
                  </pic:blipFill>
                  <pic:spPr>
                    <a:xfrm>
                      <a:off x="0" y="0"/>
                      <a:ext cx="5400040" cy="4389120"/>
                    </a:xfrm>
                    <a:prstGeom prst="rect">
                      <a:avLst/>
                    </a:prstGeom>
                  </pic:spPr>
                </pic:pic>
              </a:graphicData>
            </a:graphic>
          </wp:inline>
        </w:drawing>
      </w:r>
    </w:p>
    <w:p w14:paraId="2B694D6B" w14:textId="715104DB" w:rsidR="0074559B" w:rsidRPr="006242EF" w:rsidRDefault="0074559B" w:rsidP="006242EF">
      <w:pPr>
        <w:pStyle w:val="Descripcin"/>
        <w:jc w:val="center"/>
      </w:pPr>
      <w:bookmarkStart w:id="2444" w:name="_Toc81499593"/>
      <w:bookmarkStart w:id="2445" w:name="_Toc81499828"/>
      <w:bookmarkStart w:id="2446" w:name="_Toc8165954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17</w:t>
      </w:r>
      <w:r w:rsidRPr="006242EF">
        <w:fldChar w:fldCharType="end"/>
      </w:r>
      <w:r w:rsidRPr="00791D37">
        <w:t xml:space="preserve"> Menú </w:t>
      </w:r>
      <w:proofErr w:type="spellStart"/>
      <w:r w:rsidRPr="00791D37">
        <w:t>KiBRA</w:t>
      </w:r>
      <w:proofErr w:type="spellEnd"/>
      <w:r w:rsidRPr="00791D37">
        <w:t xml:space="preserve"> - Inicio de </w:t>
      </w:r>
      <w:proofErr w:type="spellStart"/>
      <w:r w:rsidRPr="00791D37">
        <w:t>Border</w:t>
      </w:r>
      <w:proofErr w:type="spellEnd"/>
      <w:r w:rsidRPr="00791D37">
        <w:t xml:space="preserve"> </w:t>
      </w:r>
      <w:proofErr w:type="spellStart"/>
      <w:r w:rsidRPr="00791D37">
        <w:t>Router</w:t>
      </w:r>
      <w:bookmarkEnd w:id="2444"/>
      <w:bookmarkEnd w:id="2445"/>
      <w:bookmarkEnd w:id="2446"/>
      <w:proofErr w:type="spellEnd"/>
    </w:p>
    <w:p w14:paraId="01CBBDE5" w14:textId="77777777" w:rsidR="0074559B" w:rsidRPr="00791D37" w:rsidRDefault="0074559B" w:rsidP="00791D37"/>
    <w:p w14:paraId="00409A44" w14:textId="54049B6E" w:rsidR="0074559B" w:rsidRPr="00791D37" w:rsidRDefault="0074559B" w:rsidP="00791D37">
      <w:r w:rsidRPr="00791D37">
        <w:t xml:space="preserve">Después </w:t>
      </w:r>
      <w:del w:id="2447" w:author="JORGE CONTRERAS ORTIZ" w:date="2021-09-04T12:16:00Z">
        <w:r w:rsidRPr="00791D37" w:rsidDel="00593FA6">
          <w:delText>de clickear</w:delText>
        </w:r>
      </w:del>
      <w:ins w:id="2448" w:author="JORGE CONTRERAS ORTIZ" w:date="2021-09-04T12:16:00Z">
        <w:r w:rsidR="00593FA6">
          <w:t>se clicará</w:t>
        </w:r>
      </w:ins>
      <w:r w:rsidRPr="00791D37">
        <w:t xml:space="preserve"> en el botón de </w:t>
      </w:r>
      <w:proofErr w:type="spellStart"/>
      <w:r w:rsidRPr="00791D37">
        <w:t>Start</w:t>
      </w:r>
      <w:proofErr w:type="spellEnd"/>
      <w:r w:rsidRPr="00791D37">
        <w:t xml:space="preserve">, </w:t>
      </w:r>
      <w:ins w:id="2449" w:author="JORGE CONTRERAS ORTIZ" w:date="2021-09-04T12:16:00Z">
        <w:r w:rsidR="00593FA6">
          <w:t xml:space="preserve">y </w:t>
        </w:r>
      </w:ins>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se unirá a la red seleccionada o formará una nueva, según los ajustes configurados por el administrador.</w:t>
      </w:r>
    </w:p>
    <w:p w14:paraId="496ACC4A" w14:textId="77777777" w:rsidR="0074559B" w:rsidRPr="00791D37" w:rsidRDefault="0074559B" w:rsidP="006242EF">
      <w:pPr>
        <w:pStyle w:val="Descripcin"/>
        <w:jc w:val="center"/>
      </w:pPr>
      <w:r w:rsidRPr="00791D37">
        <w:rPr>
          <w:noProof/>
        </w:rPr>
        <w:lastRenderedPageBreak/>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8"/>
                    <a:stretch>
                      <a:fillRect/>
                    </a:stretch>
                  </pic:blipFill>
                  <pic:spPr>
                    <a:xfrm>
                      <a:off x="0" y="0"/>
                      <a:ext cx="5400040" cy="4645660"/>
                    </a:xfrm>
                    <a:prstGeom prst="rect">
                      <a:avLst/>
                    </a:prstGeom>
                  </pic:spPr>
                </pic:pic>
              </a:graphicData>
            </a:graphic>
          </wp:inline>
        </w:drawing>
      </w:r>
    </w:p>
    <w:p w14:paraId="212C1C74" w14:textId="19A2011F" w:rsidR="0074559B" w:rsidRPr="006242EF" w:rsidRDefault="0074559B" w:rsidP="006242EF">
      <w:pPr>
        <w:pStyle w:val="Descripcin"/>
        <w:jc w:val="center"/>
      </w:pPr>
      <w:bookmarkStart w:id="2450" w:name="_Toc81499594"/>
      <w:bookmarkStart w:id="2451" w:name="_Toc81499829"/>
      <w:bookmarkStart w:id="2452" w:name="_Toc8165954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18</w:t>
      </w:r>
      <w:r w:rsidRPr="006242EF">
        <w:fldChar w:fldCharType="end"/>
      </w:r>
      <w:r w:rsidRPr="00791D37">
        <w:t xml:space="preserve"> Menú de </w:t>
      </w:r>
      <w:proofErr w:type="spellStart"/>
      <w:r w:rsidRPr="00791D37">
        <w:t>KiBRA</w:t>
      </w:r>
      <w:proofErr w:type="spellEnd"/>
      <w:r w:rsidRPr="00791D37">
        <w:t xml:space="preserve"> - </w:t>
      </w:r>
      <w:proofErr w:type="spellStart"/>
      <w:r w:rsidRPr="00791D37">
        <w:t>Border</w:t>
      </w:r>
      <w:proofErr w:type="spellEnd"/>
      <w:r w:rsidRPr="00791D37">
        <w:t xml:space="preserve"> </w:t>
      </w:r>
      <w:proofErr w:type="spellStart"/>
      <w:r w:rsidRPr="00791D37">
        <w:t>Router</w:t>
      </w:r>
      <w:proofErr w:type="spellEnd"/>
      <w:r w:rsidRPr="00791D37">
        <w:t xml:space="preserve"> Iniciado</w:t>
      </w:r>
      <w:bookmarkEnd w:id="2450"/>
      <w:bookmarkEnd w:id="2451"/>
      <w:bookmarkEnd w:id="2452"/>
    </w:p>
    <w:p w14:paraId="344C5519" w14:textId="77777777" w:rsidR="0074559B" w:rsidRPr="00791D37" w:rsidRDefault="0074559B" w:rsidP="00791D37"/>
    <w:p w14:paraId="6F697A71" w14:textId="4A422486" w:rsidR="0074559B" w:rsidRPr="00791D37" w:rsidRDefault="00672BD4" w:rsidP="00791D37">
      <w:ins w:id="2453" w:author="JORGE CONTRERAS ORTIZ" w:date="2021-09-04T12:19:00Z">
        <w:r>
          <w:t xml:space="preserve">Volviendo </w:t>
        </w:r>
      </w:ins>
      <w:del w:id="2454"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(Ajustes), es posible ver el resto de parámetros de la configuración de la red Thread que han sido configurados, ya sea por el administrador o automáticamente en el arranque.</w:t>
      </w:r>
    </w:p>
    <w:p w14:paraId="3C8B4380" w14:textId="77777777" w:rsidR="0074559B" w:rsidRPr="00791D37" w:rsidRDefault="0074559B" w:rsidP="006242EF">
      <w:pPr>
        <w:pStyle w:val="Descripcin"/>
        <w:jc w:val="center"/>
      </w:pPr>
      <w:r w:rsidRPr="00791D37">
        <w:rPr>
          <w:noProof/>
        </w:rPr>
        <w:lastRenderedPageBreak/>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5400040" cy="4658995"/>
                    </a:xfrm>
                    <a:prstGeom prst="rect">
                      <a:avLst/>
                    </a:prstGeom>
                  </pic:spPr>
                </pic:pic>
              </a:graphicData>
            </a:graphic>
          </wp:inline>
        </w:drawing>
      </w:r>
    </w:p>
    <w:p w14:paraId="45A9687B" w14:textId="2414371D" w:rsidR="0074559B" w:rsidRPr="00FE1EC4" w:rsidRDefault="0074559B" w:rsidP="006242EF">
      <w:pPr>
        <w:pStyle w:val="Descripcin"/>
        <w:jc w:val="center"/>
      </w:pPr>
      <w:bookmarkStart w:id="2455" w:name="_Toc81499595"/>
      <w:bookmarkStart w:id="2456" w:name="_Toc81499830"/>
      <w:bookmarkStart w:id="2457" w:name="_Toc81659549"/>
      <w:r w:rsidRPr="00FE1EC4">
        <w:t xml:space="preserve">Ilustración </w:t>
      </w:r>
      <w:r w:rsidRPr="006242EF">
        <w:fldChar w:fldCharType="begin"/>
      </w:r>
      <w:r w:rsidRPr="00FE1EC4">
        <w:instrText xml:space="preserve"> SEQ Ilustración \* ARABIC </w:instrText>
      </w:r>
      <w:r w:rsidRPr="006242EF">
        <w:fldChar w:fldCharType="separate"/>
      </w:r>
      <w:ins w:id="2458" w:author="JORGE CONTRERAS ORTIZ" w:date="2021-09-04T14:47:00Z">
        <w:r w:rsidR="003E5AE5">
          <w:rPr>
            <w:noProof/>
          </w:rPr>
          <w:t>19</w:t>
        </w:r>
      </w:ins>
      <w:del w:id="2459" w:author="JORGE CONTRERAS ORTIZ" w:date="2021-09-04T12:49:00Z">
        <w:r w:rsidR="00FE1EC4" w:rsidRPr="00FE1EC4" w:rsidDel="00FE1EC4">
          <w:rPr>
            <w:noProof/>
          </w:rPr>
          <w:delText>19</w:delText>
        </w:r>
      </w:del>
      <w:r w:rsidRPr="006242EF">
        <w:fldChar w:fldCharType="end"/>
      </w:r>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2455"/>
      <w:bookmarkEnd w:id="2456"/>
      <w:bookmarkEnd w:id="2457"/>
      <w:proofErr w:type="spellEnd"/>
    </w:p>
    <w:p w14:paraId="0F1A0E81" w14:textId="77777777" w:rsidR="0074559B" w:rsidRPr="00FE1EC4" w:rsidRDefault="0074559B" w:rsidP="00791D37"/>
    <w:p w14:paraId="75AB19D7" w14:textId="779789DD" w:rsidR="0074559B" w:rsidRPr="00791D37" w:rsidRDefault="0074559B" w:rsidP="00791D37">
      <w:r w:rsidRPr="00791D37">
        <w:t xml:space="preserve">En esta pestaña, </w:t>
      </w:r>
      <w:ins w:id="2460" w:author="JORGE CONTRERAS ORTIZ" w:date="2021-09-04T12:19:00Z">
        <w:r w:rsidR="00672BD4">
          <w:t xml:space="preserve">es posible </w:t>
        </w:r>
      </w:ins>
      <w:del w:id="2461" w:author="JORGE CONTRERAS ORTIZ" w:date="2021-09-04T12:19:00Z">
        <w:r w:rsidRPr="00791D37" w:rsidDel="00672BD4">
          <w:delText xml:space="preserve">podemos </w:delText>
        </w:r>
      </w:del>
      <w:del w:id="2462" w:author="JORGE CONTRERAS ORTIZ" w:date="2021-09-04T12:20:00Z">
        <w:r w:rsidRPr="00791D37" w:rsidDel="00672BD4">
          <w:delText>coger</w:delText>
        </w:r>
      </w:del>
      <w:ins w:id="2463" w:author="JORGE CONTRERAS ORTIZ" w:date="2021-09-04T12:20:00Z">
        <w:r w:rsidR="00672BD4">
          <w:t>visualizar y copiar</w:t>
        </w:r>
      </w:ins>
      <w:r w:rsidRPr="00791D37">
        <w:t xml:space="preserve"> la información necesaria para </w:t>
      </w:r>
      <w:del w:id="2464" w:author="JORGE CONTRERAS ORTIZ" w:date="2021-09-04T12:20:00Z">
        <w:r w:rsidRPr="00791D37" w:rsidDel="00672BD4">
          <w:delText>que otros</w:delText>
        </w:r>
      </w:del>
      <w:ins w:id="2465" w:author="JORGE CONTRERAS ORTIZ" w:date="2021-09-04T12:20:00Z">
        <w:r w:rsidR="00672BD4">
          <w:t>la configuración de otros</w:t>
        </w:r>
      </w:ins>
      <w:r w:rsidRPr="00791D37">
        <w:t xml:space="preserve"> dispositivos </w:t>
      </w:r>
      <w:ins w:id="2466" w:author="JORGE CONTRERAS ORTIZ" w:date="2021-09-04T12:20:00Z">
        <w:r w:rsidR="00672BD4">
          <w:t xml:space="preserve">y su posterior </w:t>
        </w:r>
      </w:ins>
      <w:del w:id="2467" w:author="JORGE CONTRERAS ORTIZ" w:date="2021-09-04T12:20:00Z">
        <w:r w:rsidRPr="00791D37" w:rsidDel="00672BD4">
          <w:delText>puedan unirse</w:delText>
        </w:r>
      </w:del>
      <w:ins w:id="2468" w:author="JORGE CONTRERAS ORTIZ" w:date="2021-09-04T12:20:00Z">
        <w:r w:rsidR="00672BD4">
          <w:t>unión</w:t>
        </w:r>
      </w:ins>
      <w:r w:rsidRPr="00791D37">
        <w:t xml:space="preserve"> a la misma red. Esto se podrá gracias al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 el cual permite copiar la información de “</w:t>
      </w:r>
      <w:proofErr w:type="spellStart"/>
      <w:r w:rsidRPr="00791D37">
        <w:t>commissioning</w:t>
      </w:r>
      <w:proofErr w:type="spellEnd"/>
      <w:r w:rsidRPr="00791D37">
        <w:t xml:space="preserve">”, requerida para la configuración del nuevo dispositivo e introducirlo en la red, utilizando comandos </w:t>
      </w:r>
      <w:proofErr w:type="spellStart"/>
      <w:r w:rsidRPr="00791D37">
        <w:t>KiNOS.</w:t>
      </w:r>
      <w:ins w:id="2469" w:author="JORGE CONTRERAS ORTIZ" w:date="2021-09-04T12:20:00Z">
        <w:r w:rsidR="00672BD4">
          <w:t>a</w:t>
        </w:r>
        <w:proofErr w:type="spellEnd"/>
        <w:r w:rsidR="00672BD4">
          <w:t xml:space="preserve"> través </w:t>
        </w:r>
      </w:ins>
      <w:ins w:id="2470" w:author="JORGE CONTRERAS ORTIZ" w:date="2021-09-04T12:21:00Z">
        <w:r w:rsidR="00672BD4">
          <w:t xml:space="preserve">de la interfaz de </w:t>
        </w:r>
        <w:proofErr w:type="spellStart"/>
        <w:r w:rsidR="00672BD4">
          <w:t>KiTools</w:t>
        </w:r>
        <w:proofErr w:type="spellEnd"/>
        <w:r w:rsidR="00672BD4">
          <w:t xml:space="preserve"> proporcionada por </w:t>
        </w:r>
        <w:proofErr w:type="spellStart"/>
        <w:r w:rsidR="00672BD4">
          <w:t>Kirale</w:t>
        </w:r>
        <w:proofErr w:type="spellEnd"/>
        <w:r w:rsidR="00672BD4">
          <w:t>.</w:t>
        </w:r>
      </w:ins>
    </w:p>
    <w:p w14:paraId="400B490A" w14:textId="77777777" w:rsidR="0074559B" w:rsidRPr="00791D37" w:rsidRDefault="0074559B" w:rsidP="00791D37"/>
    <w:p w14:paraId="0BFDC8E5" w14:textId="77777777" w:rsidR="0074559B" w:rsidRPr="00791D37" w:rsidRDefault="0074559B" w:rsidP="006242EF">
      <w:pPr>
        <w:pStyle w:val="Descripcin"/>
        <w:jc w:val="center"/>
      </w:pPr>
      <w:r w:rsidRPr="00791D37">
        <w:rPr>
          <w:noProof/>
        </w:rPr>
        <w:lastRenderedPageBreak/>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0"/>
                    <a:stretch>
                      <a:fillRect/>
                    </a:stretch>
                  </pic:blipFill>
                  <pic:spPr>
                    <a:xfrm>
                      <a:off x="0" y="0"/>
                      <a:ext cx="5400040" cy="4638675"/>
                    </a:xfrm>
                    <a:prstGeom prst="rect">
                      <a:avLst/>
                    </a:prstGeom>
                  </pic:spPr>
                </pic:pic>
              </a:graphicData>
            </a:graphic>
          </wp:inline>
        </w:drawing>
      </w:r>
    </w:p>
    <w:p w14:paraId="2210BEE0" w14:textId="72DFF933" w:rsidR="0074559B" w:rsidRPr="00434554" w:rsidRDefault="0074559B" w:rsidP="006242EF">
      <w:pPr>
        <w:pStyle w:val="Descripcin"/>
        <w:jc w:val="center"/>
        <w:rPr>
          <w:lang w:val="en-US"/>
          <w:rPrChange w:id="2471" w:author="JORGE CONTRERAS ORTIZ" w:date="2021-09-04T09:17:00Z">
            <w:rPr/>
          </w:rPrChange>
        </w:rPr>
      </w:pPr>
      <w:bookmarkStart w:id="2472" w:name="_Toc81499596"/>
      <w:bookmarkStart w:id="2473" w:name="_Toc81499831"/>
      <w:bookmarkStart w:id="2474" w:name="_Toc81659550"/>
      <w:r w:rsidRPr="00434554">
        <w:rPr>
          <w:lang w:val="en-US"/>
          <w:rPrChange w:id="2475" w:author="JORGE CONTRERAS ORTIZ" w:date="2021-09-04T09:17:00Z">
            <w:rPr/>
          </w:rPrChange>
        </w:rPr>
        <w:t xml:space="preserve">Ilustración </w:t>
      </w:r>
      <w:r w:rsidR="009449CB">
        <w:fldChar w:fldCharType="begin"/>
      </w:r>
      <w:r w:rsidR="009449CB" w:rsidRPr="00434554">
        <w:rPr>
          <w:lang w:val="en-US"/>
          <w:rPrChange w:id="2476" w:author="JORGE CONTRERAS ORTIZ" w:date="2021-09-04T09:17:00Z">
            <w:rPr/>
          </w:rPrChange>
        </w:rPr>
        <w:instrText xml:space="preserve"> SEQ Ilustración \* ARABIC </w:instrText>
      </w:r>
      <w:r w:rsidR="009449CB">
        <w:fldChar w:fldCharType="separate"/>
      </w:r>
      <w:ins w:id="2477" w:author="JORGE CONTRERAS ORTIZ" w:date="2021-09-04T14:47:00Z">
        <w:r w:rsidR="003E5AE5">
          <w:rPr>
            <w:noProof/>
            <w:lang w:val="en-US"/>
          </w:rPr>
          <w:t>20</w:t>
        </w:r>
      </w:ins>
      <w:del w:id="2478" w:author="JORGE CONTRERAS ORTIZ" w:date="2021-09-04T12:17:00Z">
        <w:r w:rsidR="00425C71" w:rsidRPr="00434554" w:rsidDel="00593FA6">
          <w:rPr>
            <w:noProof/>
            <w:lang w:val="en-US"/>
            <w:rPrChange w:id="2479" w:author="JORGE CONTRERAS ORTIZ" w:date="2021-09-04T09:17:00Z">
              <w:rPr>
                <w:noProof/>
              </w:rPr>
            </w:rPrChange>
          </w:rPr>
          <w:delText>20</w:delText>
        </w:r>
      </w:del>
      <w:r w:rsidR="009449CB">
        <w:rPr>
          <w:noProof/>
        </w:rPr>
        <w:fldChar w:fldCharType="end"/>
      </w:r>
      <w:r w:rsidRPr="00434554">
        <w:rPr>
          <w:lang w:val="en-US"/>
          <w:rPrChange w:id="2480" w:author="JORGE CONTRERAS ORTIZ" w:date="2021-09-04T09:17:00Z">
            <w:rPr/>
          </w:rPrChange>
        </w:rPr>
        <w:t xml:space="preserve"> Ventana Export Commissioning Information</w:t>
      </w:r>
      <w:bookmarkEnd w:id="2472"/>
      <w:bookmarkEnd w:id="2473"/>
      <w:bookmarkEnd w:id="2474"/>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2481" w:name="_Toc81499412"/>
      <w:bookmarkStart w:id="2482" w:name="_Toc81659680"/>
      <w:r w:rsidRPr="00791D37">
        <w:lastRenderedPageBreak/>
        <w:t>SERVICIOS</w:t>
      </w:r>
      <w:bookmarkEnd w:id="2481"/>
      <w:bookmarkEnd w:id="2482"/>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2483" w:author="JORGE CONTRERAS ORTIZ" w:date="2021-09-04T12:21:00Z">
        <w:r w:rsidRPr="00791D37" w:rsidDel="00672BD4">
          <w:delText>que</w:delText>
        </w:r>
      </w:del>
      <w:ins w:id="2484" w:author="JORGE CONTRERAS ORTIZ" w:date="2021-09-04T12:21:00Z">
        <w:r w:rsidR="00672BD4" w:rsidRPr="00791D37">
          <w:t>qué</w:t>
        </w:r>
      </w:ins>
      <w:r w:rsidRPr="00791D37">
        <w:t xml:space="preserve"> servicios están siendo provistos por el </w:t>
      </w:r>
      <w:proofErr w:type="spellStart"/>
      <w:r w:rsidRPr="00791D37">
        <w:t>Border</w:t>
      </w:r>
      <w:proofErr w:type="spellEnd"/>
      <w:r w:rsidRPr="00791D37">
        <w:t xml:space="preserve"> </w:t>
      </w:r>
      <w:proofErr w:type="spellStart"/>
      <w:r w:rsidRPr="00791D37">
        <w:t>Router</w:t>
      </w:r>
      <w:proofErr w:type="spellEnd"/>
      <w:r w:rsidRPr="00791D37">
        <w:t xml:space="preserve">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xml:space="preserve">”. Hay cuatro posibles servicios que el </w:t>
      </w:r>
      <w:proofErr w:type="spellStart"/>
      <w:r w:rsidRPr="00791D37">
        <w:t>Border</w:t>
      </w:r>
      <w:proofErr w:type="spellEnd"/>
      <w:r w:rsidRPr="00791D37">
        <w:t xml:space="preserve"> </w:t>
      </w:r>
      <w:proofErr w:type="spellStart"/>
      <w:r w:rsidRPr="00791D37">
        <w:t>Router</w:t>
      </w:r>
      <w:proofErr w:type="spellEnd"/>
      <w:r w:rsidRPr="00791D37">
        <w:t xml:space="preserve">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2485" w:name="_Toc81659681"/>
      <w:r w:rsidRPr="00791D37">
        <w:t>SERVIDOR BACKBONE ROUTER</w:t>
      </w:r>
      <w:bookmarkEnd w:id="2485"/>
    </w:p>
    <w:p w14:paraId="4F71653F" w14:textId="77777777" w:rsidR="0074559B" w:rsidRPr="00791D37" w:rsidRDefault="0074559B" w:rsidP="00791D37"/>
    <w:p w14:paraId="4C45F26F" w14:textId="77777777" w:rsidR="0074559B" w:rsidRPr="00791D37" w:rsidRDefault="0074559B" w:rsidP="00791D37">
      <w:r w:rsidRPr="00791D37">
        <w:t>Cuando la opción “</w:t>
      </w:r>
      <w:proofErr w:type="spellStart"/>
      <w:r w:rsidRPr="00791D37">
        <w:t>Backbone</w:t>
      </w:r>
      <w:proofErr w:type="spellEnd"/>
      <w:r w:rsidRPr="00791D37">
        <w:t xml:space="preserve"> </w:t>
      </w:r>
      <w:proofErr w:type="spellStart"/>
      <w:r w:rsidRPr="00791D37">
        <w:t>Router</w:t>
      </w:r>
      <w:proofErr w:type="spellEnd"/>
      <w:r w:rsidRPr="00791D37">
        <w:t xml:space="preserve"> Server”  esté habilitada  en el menú de “</w:t>
      </w:r>
      <w:proofErr w:type="spellStart"/>
      <w:r w:rsidRPr="00791D37">
        <w:t>Settings</w:t>
      </w:r>
      <w:proofErr w:type="spellEnd"/>
      <w:r w:rsidRPr="00791D37">
        <w:t>”, los datos relacionados aparecerán en esta página.</w:t>
      </w:r>
    </w:p>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1"/>
                    <a:stretch>
                      <a:fillRect/>
                    </a:stretch>
                  </pic:blipFill>
                  <pic:spPr>
                    <a:xfrm>
                      <a:off x="0" y="0"/>
                      <a:ext cx="5400040" cy="4636135"/>
                    </a:xfrm>
                    <a:prstGeom prst="rect">
                      <a:avLst/>
                    </a:prstGeom>
                  </pic:spPr>
                </pic:pic>
              </a:graphicData>
            </a:graphic>
          </wp:inline>
        </w:drawing>
      </w:r>
    </w:p>
    <w:p w14:paraId="198B9D18" w14:textId="1DB2602C" w:rsidR="0074559B" w:rsidRPr="006242EF" w:rsidRDefault="0074559B" w:rsidP="006242EF">
      <w:pPr>
        <w:pStyle w:val="Descripcin"/>
        <w:jc w:val="center"/>
      </w:pPr>
      <w:bookmarkStart w:id="2486" w:name="_Toc81499597"/>
      <w:bookmarkStart w:id="2487" w:name="_Toc81499832"/>
      <w:bookmarkStart w:id="2488" w:name="_Toc81659551"/>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21</w:t>
      </w:r>
      <w:r w:rsidRPr="006242EF">
        <w:fldChar w:fldCharType="end"/>
      </w:r>
      <w:r w:rsidRPr="00791D37">
        <w:t xml:space="preserve"> Servidor </w:t>
      </w:r>
      <w:proofErr w:type="spellStart"/>
      <w:r w:rsidRPr="00791D37">
        <w:t>Backbone</w:t>
      </w:r>
      <w:proofErr w:type="spellEnd"/>
      <w:r w:rsidRPr="00791D37">
        <w:t xml:space="preserve"> </w:t>
      </w:r>
      <w:proofErr w:type="spellStart"/>
      <w:r w:rsidRPr="00791D37">
        <w:t>Router</w:t>
      </w:r>
      <w:bookmarkEnd w:id="2486"/>
      <w:bookmarkEnd w:id="2487"/>
      <w:bookmarkEnd w:id="2488"/>
      <w:proofErr w:type="spellEnd"/>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2489" w:name="_Toc81659682"/>
      <w:r w:rsidRPr="00791D37">
        <w:lastRenderedPageBreak/>
        <w:t>DHCP</w:t>
      </w:r>
      <w:bookmarkEnd w:id="2489"/>
    </w:p>
    <w:p w14:paraId="5CC4AA41" w14:textId="77777777" w:rsidR="0074559B" w:rsidRPr="00791D37" w:rsidRDefault="0074559B" w:rsidP="00791D37"/>
    <w:p w14:paraId="7FC47732" w14:textId="77777777" w:rsidR="0074559B" w:rsidRPr="00791D37" w:rsidRDefault="0074559B" w:rsidP="00791D37">
      <w:r w:rsidRPr="00791D37">
        <w:t>Si la opción DHCP se activa al configurar el prefijo de red, la siguiente página mostrará una lista de los nodos que han adquirido una dirección IPv6 vía DHCP y cuál es.</w:t>
      </w:r>
    </w:p>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2"/>
                    <a:stretch>
                      <a:fillRect/>
                    </a:stretch>
                  </pic:blipFill>
                  <pic:spPr>
                    <a:xfrm>
                      <a:off x="0" y="0"/>
                      <a:ext cx="5400040" cy="4668520"/>
                    </a:xfrm>
                    <a:prstGeom prst="rect">
                      <a:avLst/>
                    </a:prstGeom>
                  </pic:spPr>
                </pic:pic>
              </a:graphicData>
            </a:graphic>
          </wp:inline>
        </w:drawing>
      </w:r>
    </w:p>
    <w:p w14:paraId="02DCDB3D" w14:textId="759C8021" w:rsidR="0074559B" w:rsidRPr="006242EF" w:rsidRDefault="0074559B" w:rsidP="006242EF">
      <w:pPr>
        <w:pStyle w:val="Descripcin"/>
        <w:jc w:val="center"/>
      </w:pPr>
      <w:bookmarkStart w:id="2490" w:name="_Toc81499598"/>
      <w:bookmarkStart w:id="2491" w:name="_Toc81499833"/>
      <w:bookmarkStart w:id="2492" w:name="_Toc81659552"/>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22</w:t>
      </w:r>
      <w:r w:rsidRPr="006242EF">
        <w:fldChar w:fldCharType="end"/>
      </w:r>
      <w:r w:rsidRPr="00791D37">
        <w:t xml:space="preserve"> Servicio DHCP</w:t>
      </w:r>
      <w:bookmarkEnd w:id="2490"/>
      <w:bookmarkEnd w:id="2491"/>
      <w:bookmarkEnd w:id="2492"/>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2493" w:name="_Toc81659683"/>
      <w:r w:rsidRPr="00791D37">
        <w:lastRenderedPageBreak/>
        <w:t>NAT64</w:t>
      </w:r>
      <w:bookmarkEnd w:id="2493"/>
    </w:p>
    <w:p w14:paraId="7DC0F056" w14:textId="77777777" w:rsidR="0074559B" w:rsidRPr="00791D37" w:rsidRDefault="0074559B" w:rsidP="00791D37"/>
    <w:p w14:paraId="6DD11577" w14:textId="77777777" w:rsidR="0074559B" w:rsidRPr="00791D37" w:rsidRDefault="0074559B" w:rsidP="00791D37">
      <w:r w:rsidRPr="00791D37">
        <w:t xml:space="preserve">Siempre que haya una dirección IPv4 configurada en la interfaz externa, esta será usada para realizar una función de NAT64 en el </w:t>
      </w:r>
      <w:proofErr w:type="spellStart"/>
      <w:r w:rsidRPr="00791D37">
        <w:t>Border</w:t>
      </w:r>
      <w:proofErr w:type="spellEnd"/>
      <w:r w:rsidRPr="00791D37">
        <w:t xml:space="preserve"> </w:t>
      </w:r>
      <w:proofErr w:type="spellStart"/>
      <w:r w:rsidRPr="00791D37">
        <w:t>Router</w:t>
      </w:r>
      <w:proofErr w:type="spellEnd"/>
      <w:r w:rsidRPr="00791D37">
        <w:t>. La tabla de la sesión NAT se mostrará en esta pestaña.</w:t>
      </w:r>
    </w:p>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3"/>
                    <a:stretch>
                      <a:fillRect/>
                    </a:stretch>
                  </pic:blipFill>
                  <pic:spPr>
                    <a:xfrm>
                      <a:off x="0" y="0"/>
                      <a:ext cx="5400040" cy="4663440"/>
                    </a:xfrm>
                    <a:prstGeom prst="rect">
                      <a:avLst/>
                    </a:prstGeom>
                  </pic:spPr>
                </pic:pic>
              </a:graphicData>
            </a:graphic>
          </wp:inline>
        </w:drawing>
      </w:r>
    </w:p>
    <w:p w14:paraId="6705D5F4" w14:textId="5A41967D" w:rsidR="0074559B" w:rsidRPr="006242EF" w:rsidRDefault="0074559B" w:rsidP="006242EF">
      <w:pPr>
        <w:pStyle w:val="Descripcin"/>
        <w:jc w:val="center"/>
      </w:pPr>
      <w:bookmarkStart w:id="2494" w:name="_Toc81499599"/>
      <w:bookmarkStart w:id="2495" w:name="_Toc81499834"/>
      <w:bookmarkStart w:id="2496" w:name="_Toc81659553"/>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23</w:t>
      </w:r>
      <w:r w:rsidRPr="006242EF">
        <w:fldChar w:fldCharType="end"/>
      </w:r>
      <w:r w:rsidRPr="00791D37">
        <w:t xml:space="preserve"> Servicio NAT64</w:t>
      </w:r>
      <w:bookmarkEnd w:id="2494"/>
      <w:bookmarkEnd w:id="2495"/>
      <w:bookmarkEnd w:id="2496"/>
    </w:p>
    <w:p w14:paraId="65EDCE06" w14:textId="77777777" w:rsidR="0074559B" w:rsidRPr="00791D37" w:rsidRDefault="0074559B" w:rsidP="00791D37"/>
    <w:p w14:paraId="6F05BAF5" w14:textId="77777777" w:rsidR="0074559B" w:rsidRPr="00791D37" w:rsidRDefault="0074559B" w:rsidP="00791D37">
      <w:r w:rsidRPr="00791D37">
        <w:br w:type="page"/>
      </w:r>
    </w:p>
    <w:p w14:paraId="49E22FBB" w14:textId="74819489" w:rsidR="0074559B" w:rsidRPr="00791D37" w:rsidRDefault="00672BD4" w:rsidP="00FE1EC4">
      <w:pPr>
        <w:pStyle w:val="Ttulo6"/>
      </w:pPr>
      <w:bookmarkStart w:id="2497" w:name="_Toc81659684"/>
      <w:r w:rsidRPr="00791D37">
        <w:lastRenderedPageBreak/>
        <w:t>COMMISSIONER</w:t>
      </w:r>
      <w:bookmarkEnd w:id="2497"/>
    </w:p>
    <w:p w14:paraId="054DF3FA" w14:textId="77777777" w:rsidR="0074559B" w:rsidRPr="00791D37" w:rsidRDefault="0074559B" w:rsidP="00791D37"/>
    <w:p w14:paraId="1A956589" w14:textId="0B1A45C8" w:rsidR="0074559B" w:rsidRPr="00791D37" w:rsidRDefault="0074559B" w:rsidP="00791D37">
      <w:r w:rsidRPr="00791D37">
        <w:t xml:space="preserve">El </w:t>
      </w:r>
      <w:proofErr w:type="spellStart"/>
      <w:r w:rsidRPr="00791D37">
        <w:t>Border</w:t>
      </w:r>
      <w:proofErr w:type="spellEnd"/>
      <w:r w:rsidRPr="00791D37">
        <w:t xml:space="preserve"> </w:t>
      </w:r>
      <w:proofErr w:type="spellStart"/>
      <w:r w:rsidRPr="00791D37">
        <w:t>Router</w:t>
      </w:r>
      <w:proofErr w:type="spellEnd"/>
      <w:r w:rsidRPr="00791D37">
        <w:t xml:space="preserve"> puede hacer también de </w:t>
      </w:r>
      <w:del w:id="2498" w:author="JORGE CONTRERAS ORTIZ" w:date="2021-09-04T12:24:00Z">
        <w:r w:rsidRPr="00791D37" w:rsidDel="00672BD4">
          <w:delText xml:space="preserve">comisario </w:delText>
        </w:r>
      </w:del>
      <w:proofErr w:type="spellStart"/>
      <w:ins w:id="2499"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p>
    <w:p w14:paraId="7064F695" w14:textId="77777777" w:rsidR="0074559B" w:rsidRPr="00791D37" w:rsidRDefault="0074559B"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4"/>
                    <a:stretch>
                      <a:fillRect/>
                    </a:stretch>
                  </pic:blipFill>
                  <pic:spPr>
                    <a:xfrm>
                      <a:off x="0" y="0"/>
                      <a:ext cx="5400040" cy="4668520"/>
                    </a:xfrm>
                    <a:prstGeom prst="rect">
                      <a:avLst/>
                    </a:prstGeom>
                  </pic:spPr>
                </pic:pic>
              </a:graphicData>
            </a:graphic>
          </wp:inline>
        </w:drawing>
      </w:r>
    </w:p>
    <w:p w14:paraId="0772A241" w14:textId="74344528" w:rsidR="0074559B" w:rsidRPr="006242EF" w:rsidRDefault="0074559B" w:rsidP="006242EF">
      <w:pPr>
        <w:pStyle w:val="Descripcin"/>
        <w:jc w:val="center"/>
      </w:pPr>
      <w:bookmarkStart w:id="2500" w:name="_Toc81499600"/>
      <w:bookmarkStart w:id="2501" w:name="_Toc81499835"/>
      <w:bookmarkStart w:id="2502" w:name="_Toc81659554"/>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24</w:t>
      </w:r>
      <w:r w:rsidRPr="006242EF">
        <w:fldChar w:fldCharType="end"/>
      </w:r>
      <w:r w:rsidRPr="00791D37">
        <w:t xml:space="preserve"> Servicio </w:t>
      </w:r>
      <w:proofErr w:type="spellStart"/>
      <w:r w:rsidRPr="00791D37">
        <w:t>Commissioner</w:t>
      </w:r>
      <w:bookmarkEnd w:id="2500"/>
      <w:bookmarkEnd w:id="2501"/>
      <w:bookmarkEnd w:id="2502"/>
      <w:proofErr w:type="spellEnd"/>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2503" w:name="_Toc81499413"/>
      <w:bookmarkStart w:id="2504" w:name="_Toc81659685"/>
      <w:r w:rsidRPr="00791D37">
        <w:lastRenderedPageBreak/>
        <w:t>VISUAL NETWORK</w:t>
      </w:r>
      <w:bookmarkEnd w:id="2503"/>
      <w:bookmarkEnd w:id="2504"/>
    </w:p>
    <w:p w14:paraId="0F816A50" w14:textId="77777777" w:rsidR="0074559B" w:rsidRPr="00791D37" w:rsidRDefault="0074559B" w:rsidP="00791D37"/>
    <w:p w14:paraId="72D82FEA" w14:textId="6457F3B1" w:rsidR="0074559B" w:rsidRDefault="0074559B" w:rsidP="00791D37">
      <w:pPr>
        <w:rPr>
          <w:ins w:id="2505" w:author="JORGE CONTRERAS ORTIZ" w:date="2021-09-04T12:25:00Z"/>
        </w:rPr>
      </w:pPr>
      <w:r w:rsidRPr="00791D37">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1D2CB408" w14:textId="77777777" w:rsidR="00672BD4" w:rsidRPr="00791D37" w:rsidRDefault="00672BD4" w:rsidP="00791D37"/>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5"/>
                    <a:stretch>
                      <a:fillRect/>
                    </a:stretch>
                  </pic:blipFill>
                  <pic:spPr>
                    <a:xfrm>
                      <a:off x="0" y="0"/>
                      <a:ext cx="5400040" cy="4653280"/>
                    </a:xfrm>
                    <a:prstGeom prst="rect">
                      <a:avLst/>
                    </a:prstGeom>
                  </pic:spPr>
                </pic:pic>
              </a:graphicData>
            </a:graphic>
          </wp:inline>
        </w:drawing>
      </w:r>
    </w:p>
    <w:p w14:paraId="7239A320" w14:textId="36F2F14A" w:rsidR="0074559B" w:rsidRPr="006242EF" w:rsidRDefault="0074559B" w:rsidP="006242EF">
      <w:pPr>
        <w:pStyle w:val="Descripcin"/>
        <w:jc w:val="center"/>
      </w:pPr>
      <w:bookmarkStart w:id="2506" w:name="_Toc81499601"/>
      <w:bookmarkStart w:id="2507" w:name="_Toc81499836"/>
      <w:bookmarkStart w:id="2508" w:name="_Toc81659555"/>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25</w:t>
      </w:r>
      <w:r w:rsidRPr="006242EF">
        <w:fldChar w:fldCharType="end"/>
      </w:r>
      <w:r w:rsidRPr="00791D37">
        <w:t xml:space="preserve"> Pestaña Visual Network</w:t>
      </w:r>
      <w:bookmarkEnd w:id="2506"/>
      <w:bookmarkEnd w:id="2507"/>
      <w:bookmarkEnd w:id="2508"/>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2509" w:name="_Toc81499414"/>
      <w:bookmarkStart w:id="2510" w:name="_Toc81659686"/>
      <w:r w:rsidRPr="00791D37">
        <w:lastRenderedPageBreak/>
        <w:t>LOGS</w:t>
      </w:r>
      <w:bookmarkEnd w:id="2509"/>
      <w:bookmarkEnd w:id="2510"/>
    </w:p>
    <w:p w14:paraId="75C300FA" w14:textId="77777777" w:rsidR="0074559B" w:rsidRPr="00791D37" w:rsidRDefault="0074559B" w:rsidP="00791D37"/>
    <w:p w14:paraId="55097D9E" w14:textId="77777777" w:rsidR="0074559B" w:rsidRPr="00791D37" w:rsidRDefault="0074559B" w:rsidP="00791D37">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6"/>
                    <a:stretch>
                      <a:fillRect/>
                    </a:stretch>
                  </pic:blipFill>
                  <pic:spPr>
                    <a:xfrm>
                      <a:off x="0" y="0"/>
                      <a:ext cx="5400040" cy="4660265"/>
                    </a:xfrm>
                    <a:prstGeom prst="rect">
                      <a:avLst/>
                    </a:prstGeom>
                  </pic:spPr>
                </pic:pic>
              </a:graphicData>
            </a:graphic>
          </wp:inline>
        </w:drawing>
      </w:r>
    </w:p>
    <w:p w14:paraId="56CD3A73" w14:textId="21BF0D36" w:rsidR="0074559B" w:rsidRPr="006242EF" w:rsidRDefault="0074559B" w:rsidP="006242EF">
      <w:pPr>
        <w:pStyle w:val="Descripcin"/>
        <w:jc w:val="center"/>
      </w:pPr>
      <w:bookmarkStart w:id="2511" w:name="_Toc81499602"/>
      <w:bookmarkStart w:id="2512" w:name="_Toc81499837"/>
      <w:bookmarkStart w:id="2513" w:name="_Toc81659556"/>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26</w:t>
      </w:r>
      <w:r w:rsidRPr="006242EF">
        <w:fldChar w:fldCharType="end"/>
      </w:r>
      <w:r w:rsidRPr="00791D37">
        <w:t xml:space="preserve"> Pestaña Logs</w:t>
      </w:r>
      <w:bookmarkEnd w:id="2511"/>
      <w:bookmarkEnd w:id="2512"/>
      <w:bookmarkEnd w:id="2513"/>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2514" w:name="_Toc81499415"/>
      <w:bookmarkStart w:id="2515" w:name="_Toc81659687"/>
      <w:r w:rsidRPr="00791D37">
        <w:lastRenderedPageBreak/>
        <w:t>BREVE RESUMEN</w:t>
      </w:r>
      <w:bookmarkEnd w:id="2514"/>
      <w:bookmarkEnd w:id="2515"/>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2516" w:name="_Toc81499416"/>
      <w:bookmarkStart w:id="2517" w:name="_Toc81659688"/>
      <w:r w:rsidRPr="00791D37">
        <w:t>SISTEMA DE FICHEROS AVANZADO</w:t>
      </w:r>
      <w:bookmarkEnd w:id="2516"/>
      <w:bookmarkEnd w:id="2517"/>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2518" w:author="JORGE CONTRERAS ORTIZ" w:date="2021-09-04T12:25:00Z">
        <w:r w:rsidRPr="00791D37" w:rsidDel="00672BD4">
          <w:delText>cuál</w:delText>
        </w:r>
      </w:del>
      <w:ins w:id="2519"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proofErr w:type="spellStart"/>
      <w:r w:rsidRPr="00791D37">
        <w:t>Kirale</w:t>
      </w:r>
      <w:proofErr w:type="spellEnd"/>
      <w:r w:rsidRPr="00791D37">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2520" w:name="_Toc81499417"/>
      <w:bookmarkStart w:id="2521" w:name="_Toc81659689"/>
      <w:r w:rsidRPr="00FE1EC4">
        <w:t>SERVICIOS CRÍTICOS</w:t>
      </w:r>
      <w:bookmarkEnd w:id="2520"/>
      <w:bookmarkEnd w:id="2521"/>
    </w:p>
    <w:p w14:paraId="6B3270AA" w14:textId="77777777" w:rsidR="0074559B" w:rsidRPr="00791D37" w:rsidRDefault="0074559B" w:rsidP="00791D37"/>
    <w:p w14:paraId="09191A27" w14:textId="1127409C" w:rsidR="0074559B" w:rsidRPr="00791D37" w:rsidDel="00672BD4" w:rsidRDefault="0074559B" w:rsidP="00791D37">
      <w:pPr>
        <w:rPr>
          <w:del w:id="2522"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xml:space="preserve">”, el cual se encarga de todas las funcionalidades de </w:t>
      </w:r>
      <w:proofErr w:type="spellStart"/>
      <w:r w:rsidRPr="00791D37">
        <w:t>Border</w:t>
      </w:r>
      <w:proofErr w:type="spellEnd"/>
      <w:r w:rsidRPr="00791D37">
        <w:t xml:space="preserve"> </w:t>
      </w:r>
      <w:proofErr w:type="spellStart"/>
      <w:r w:rsidRPr="00791D37">
        <w:t>Router</w:t>
      </w:r>
      <w:proofErr w:type="spellEnd"/>
      <w:r w:rsidRPr="00791D37">
        <w:t>,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4711D618" w14:textId="29E65413" w:rsidR="0074559B" w:rsidRDefault="0074559B" w:rsidP="00791D37">
      <w:pPr>
        <w:rPr>
          <w:ins w:id="2523" w:author="JORGE CONTRERAS ORTIZ" w:date="2021-09-04T12:26:00Z"/>
        </w:rPr>
      </w:pPr>
      <w:r w:rsidRPr="00791D37">
        <w:t>Usando comandos comunes de Linux, el administrador podrá saber el estado de ambos servicios y reiniciarlos si es necesario.</w:t>
      </w:r>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8807DC"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791D37" w:rsidRDefault="0074559B" w:rsidP="00791D37">
            <w:pPr>
              <w:rPr>
                <w:lang w:val="en-US"/>
              </w:rPr>
            </w:pPr>
            <w:r w:rsidRPr="00791D37">
              <w:rPr>
                <w:lang w:val="en-US"/>
              </w:rPr>
              <w:t xml:space="preserve">root@KTBRN1:~# service </w:t>
            </w:r>
            <w:proofErr w:type="spellStart"/>
            <w:r w:rsidRPr="00791D37">
              <w:rPr>
                <w:lang w:val="en-US"/>
              </w:rPr>
              <w:t>ajenti</w:t>
            </w:r>
            <w:proofErr w:type="spellEnd"/>
            <w:r w:rsidRPr="00791D37">
              <w:rPr>
                <w:lang w:val="en-US"/>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40003F5" w:rsidR="0074559B" w:rsidRPr="00791D37" w:rsidRDefault="006242EF" w:rsidP="006242EF">
      <w:pPr>
        <w:pStyle w:val="Descripcin"/>
        <w:jc w:val="center"/>
      </w:pPr>
      <w:bookmarkStart w:id="2524" w:name="_Toc81659762"/>
      <w:r>
        <w:t xml:space="preserve">Tabla </w:t>
      </w:r>
      <w:fldSimple w:instr=" SEQ Tabla \* ARABIC ">
        <w:r w:rsidR="003E5AE5">
          <w:rPr>
            <w:noProof/>
          </w:rPr>
          <w:t>4</w:t>
        </w:r>
      </w:fldSimple>
      <w:r>
        <w:t xml:space="preserve"> </w:t>
      </w:r>
      <w:r w:rsidRPr="00056DFE">
        <w:t>Servicios KBRNT1</w:t>
      </w:r>
      <w:bookmarkEnd w:id="2524"/>
    </w:p>
    <w:p w14:paraId="7D204B33" w14:textId="77777777" w:rsidR="0074559B" w:rsidRPr="00791D37" w:rsidRDefault="0074559B" w:rsidP="00791D37"/>
    <w:p w14:paraId="5AF1EBE5" w14:textId="77777777" w:rsidR="0074559B" w:rsidRPr="00791D37" w:rsidRDefault="0074559B" w:rsidP="00791D37"/>
    <w:p w14:paraId="0DF3A083" w14:textId="77777777" w:rsidR="0074559B" w:rsidRPr="00791D37" w:rsidRDefault="0074559B" w:rsidP="00791D37"/>
    <w:p w14:paraId="56617FC7" w14:textId="7D41A8A3" w:rsidR="0074559B" w:rsidRPr="00791D37" w:rsidRDefault="0074559B" w:rsidP="00791D37">
      <w:r w:rsidRPr="00791D37">
        <w:lastRenderedPageBreak/>
        <w:t>El administrador puede iniciar manualmente la aplicación “</w:t>
      </w:r>
      <w:proofErr w:type="spellStart"/>
      <w:r w:rsidRPr="00791D37">
        <w:t>kibra</w:t>
      </w:r>
      <w:proofErr w:type="spellEnd"/>
      <w:r w:rsidRPr="00791D37">
        <w:t xml:space="preserve">” usando los </w:t>
      </w:r>
      <w:ins w:id="2525"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2526" w:author="JORGE CONTRERAS ORTIZ" w:date="2021-09-04T14:47:00Z">
        <w:r w:rsidR="003E5AE5" w:rsidRPr="00791D37">
          <w:t xml:space="preserve">Tabla </w:t>
        </w:r>
        <w:r w:rsidR="003E5AE5">
          <w:rPr>
            <w:noProof/>
          </w:rPr>
          <w:t>5</w:t>
        </w:r>
      </w:ins>
      <w:ins w:id="2527" w:author="JORGE CONTRERAS ORTIZ" w:date="2021-09-04T13:59:00Z">
        <w:r w:rsidR="0025296D">
          <w:fldChar w:fldCharType="end"/>
        </w:r>
      </w:ins>
      <w:del w:id="2528" w:author="JORGE CONTRERAS ORTIZ" w:date="2021-09-04T13:59:00Z">
        <w:r w:rsidRPr="00791D37" w:rsidDel="0025296D">
          <w:delText>sigui</w:delText>
        </w:r>
      </w:del>
      <w:del w:id="2529" w:author="JORGE CONTRERAS ORTIZ" w:date="2021-09-04T13:58:00Z">
        <w:r w:rsidRPr="00791D37" w:rsidDel="0025296D">
          <w:delText>entes comandos</w:delText>
        </w:r>
      </w:del>
      <w:r w:rsidRPr="00791D37">
        <w:t xml:space="preserve">: </w:t>
      </w:r>
    </w:p>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791D37">
              <w:t xml:space="preserve">(py3env) root@KTBRN1:~# </w:t>
            </w:r>
            <w:proofErr w:type="spellStart"/>
            <w:r w:rsidRPr="00791D37">
              <w:t>python</w:t>
            </w:r>
            <w:proofErr w:type="spellEnd"/>
            <w:r w:rsidRPr="00791D37">
              <w:t xml:space="preserve"> -m </w:t>
            </w:r>
            <w:proofErr w:type="spellStart"/>
            <w:r w:rsidRPr="00791D37">
              <w:t>kibra</w:t>
            </w:r>
            <w:proofErr w:type="spellEnd"/>
            <w:r w:rsidRPr="00791D37">
              <w:t xml:space="preserve">—log </w:t>
            </w:r>
            <w:proofErr w:type="spellStart"/>
            <w:r w:rsidRPr="00791D37">
              <w:t>debug</w:t>
            </w:r>
            <w:proofErr w:type="spellEnd"/>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2530" w:author="JORGE CONTRERAS ORTIZ" w:date="2021-09-04T14:08:00Z"/>
        </w:rPr>
      </w:pPr>
      <w:bookmarkStart w:id="2531" w:name="_Toc81499565"/>
    </w:p>
    <w:p w14:paraId="14CC3632" w14:textId="77777777" w:rsidR="00A7595B" w:rsidRPr="00A7595B" w:rsidRDefault="00A7595B">
      <w:pPr>
        <w:rPr>
          <w:ins w:id="2532" w:author="JORGE CONTRERAS ORTIZ" w:date="2021-09-04T14:09:00Z"/>
        </w:rPr>
        <w:pPrChange w:id="2533" w:author="JORGE CONTRERAS ORTIZ" w:date="2021-09-04T14:09:00Z">
          <w:pPr>
            <w:pStyle w:val="Descripcin"/>
            <w:jc w:val="center"/>
          </w:pPr>
        </w:pPrChange>
      </w:pPr>
    </w:p>
    <w:p w14:paraId="5E78CDF5" w14:textId="3846FAC4" w:rsidR="0074559B" w:rsidRPr="006242EF" w:rsidRDefault="0074559B" w:rsidP="006242EF">
      <w:pPr>
        <w:pStyle w:val="Descripcin"/>
        <w:jc w:val="center"/>
      </w:pPr>
      <w:bookmarkStart w:id="2534" w:name="_Ref81656378"/>
      <w:bookmarkStart w:id="2535" w:name="_Toc81659763"/>
      <w:r w:rsidRPr="00791D37">
        <w:t xml:space="preserve">Tabla </w:t>
      </w:r>
      <w:fldSimple w:instr=" SEQ Tabla \* ARABIC ">
        <w:r w:rsidR="003E5AE5">
          <w:rPr>
            <w:noProof/>
          </w:rPr>
          <w:t>5</w:t>
        </w:r>
      </w:fldSimple>
      <w:bookmarkEnd w:id="2534"/>
      <w:r w:rsidRPr="00791D37">
        <w:t xml:space="preserve"> Comandos Servicio </w:t>
      </w:r>
      <w:proofErr w:type="spellStart"/>
      <w:r w:rsidRPr="00791D37">
        <w:t>KiBRA</w:t>
      </w:r>
      <w:bookmarkEnd w:id="2531"/>
      <w:bookmarkEnd w:id="2535"/>
      <w:proofErr w:type="spellEnd"/>
    </w:p>
    <w:p w14:paraId="5B8229B0" w14:textId="77777777" w:rsidR="0074559B" w:rsidRPr="00791D37" w:rsidRDefault="0074559B" w:rsidP="00791D37"/>
    <w:p w14:paraId="2B861E2E" w14:textId="5425F01D" w:rsidR="0074559B" w:rsidRPr="00791D37" w:rsidRDefault="0074559B" w:rsidP="00791D37">
      <w:r w:rsidRPr="00791D37">
        <w:t>En el caso de la aplicación “</w:t>
      </w:r>
      <w:proofErr w:type="spellStart"/>
      <w:r w:rsidRPr="00791D37">
        <w:t>ajenti</w:t>
      </w:r>
      <w:proofErr w:type="spellEnd"/>
      <w:r w:rsidRPr="00791D37">
        <w:t>”, los comandos a utilizar son</w:t>
      </w:r>
      <w:ins w:id="2536"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2537" w:author="JORGE CONTRERAS ORTIZ" w:date="2021-09-04T14:47:00Z">
        <w:r w:rsidR="003E5AE5" w:rsidRPr="00791D37">
          <w:t xml:space="preserve">Tabla </w:t>
        </w:r>
        <w:r w:rsidR="003E5AE5">
          <w:rPr>
            <w:noProof/>
          </w:rPr>
          <w:t>6</w:t>
        </w:r>
      </w:ins>
      <w:ins w:id="2538" w:author="JORGE CONTRERAS ORTIZ" w:date="2021-09-04T13:59:00Z">
        <w:r w:rsidR="0025296D">
          <w:fldChar w:fldCharType="end"/>
        </w:r>
      </w:ins>
      <w:r w:rsidRPr="00791D37">
        <w:t>:</w:t>
      </w:r>
    </w:p>
    <w:p w14:paraId="53408B00"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2539" w:author="JORGE CONTRERAS ORTIZ" w:date="2021-09-04T14:08:00Z"/>
        </w:rPr>
      </w:pPr>
    </w:p>
    <w:p w14:paraId="75455865" w14:textId="77777777" w:rsidR="00A7595B" w:rsidRPr="00A7595B" w:rsidRDefault="00A7595B">
      <w:pPr>
        <w:rPr>
          <w:ins w:id="2540" w:author="JORGE CONTRERAS ORTIZ" w:date="2021-09-04T14:09:00Z"/>
        </w:rPr>
        <w:pPrChange w:id="2541" w:author="JORGE CONTRERAS ORTIZ" w:date="2021-09-04T14:09:00Z">
          <w:pPr>
            <w:pStyle w:val="Descripcin"/>
            <w:jc w:val="center"/>
          </w:pPr>
        </w:pPrChange>
      </w:pPr>
    </w:p>
    <w:p w14:paraId="28D0200B" w14:textId="2AC35CD2" w:rsidR="0074559B" w:rsidRPr="006242EF" w:rsidRDefault="0074559B" w:rsidP="006242EF">
      <w:pPr>
        <w:pStyle w:val="Descripcin"/>
        <w:jc w:val="center"/>
      </w:pPr>
      <w:bookmarkStart w:id="2542" w:name="_Ref81656391"/>
      <w:bookmarkStart w:id="2543" w:name="_Toc81499566"/>
      <w:bookmarkStart w:id="2544" w:name="_Toc81659764"/>
      <w:r w:rsidRPr="00791D37">
        <w:t xml:space="preserve">Tabla </w:t>
      </w:r>
      <w:fldSimple w:instr=" SEQ Tabla \* ARABIC ">
        <w:r w:rsidR="003E5AE5">
          <w:rPr>
            <w:noProof/>
          </w:rPr>
          <w:t>6</w:t>
        </w:r>
      </w:fldSimple>
      <w:bookmarkEnd w:id="2542"/>
      <w:r w:rsidRPr="00791D37">
        <w:t xml:space="preserve"> Servicio </w:t>
      </w:r>
      <w:proofErr w:type="spellStart"/>
      <w:r w:rsidRPr="00791D37">
        <w:t>Ajenti</w:t>
      </w:r>
      <w:bookmarkEnd w:id="2543"/>
      <w:bookmarkEnd w:id="2544"/>
      <w:proofErr w:type="spellEnd"/>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2545" w:name="_Toc81499418"/>
      <w:bookmarkStart w:id="2546" w:name="_Toc81659690"/>
      <w:r w:rsidRPr="00791D37">
        <w:t>COMUNICACIÓN ENTRE PROCESOS</w:t>
      </w:r>
      <w:bookmarkEnd w:id="2545"/>
      <w:bookmarkEnd w:id="2546"/>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2547" w:name="_Toc81499419"/>
      <w:bookmarkStart w:id="2548" w:name="_Toc81659691"/>
      <w:r w:rsidRPr="00791D37">
        <w:rPr>
          <w:rFonts w:eastAsiaTheme="minorHAnsi"/>
        </w:rPr>
        <w:lastRenderedPageBreak/>
        <w:t>CONFIGURACIÓN INICIAL MÓDULO KTWM102</w:t>
      </w:r>
      <w:bookmarkEnd w:id="2547"/>
      <w:bookmarkEnd w:id="2548"/>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2549" w:author="JORGE CONTRERAS ORTIZ" w:date="2021-09-04T12:27:00Z">
            <w:rPr/>
          </w:rPrChange>
        </w:rPr>
      </w:pPr>
      <w:r w:rsidRPr="00672BD4">
        <w:rPr>
          <w:b/>
          <w:bCs/>
          <w:i/>
          <w:iCs/>
          <w:rPrChange w:id="2550" w:author="JORGE CONTRERAS ORTIZ" w:date="2021-09-04T12:27:00Z">
            <w:rPr>
              <w:b/>
              <w:bCs/>
            </w:rPr>
          </w:rPrChange>
        </w:rPr>
        <w:t>Nota:</w:t>
      </w:r>
      <w:r w:rsidRPr="00672BD4">
        <w:rPr>
          <w:i/>
          <w:iCs/>
          <w:rPrChange w:id="2551" w:author="JORGE CONTRERAS ORTIZ" w:date="2021-09-04T12:27:00Z">
            <w:rPr/>
          </w:rPrChange>
        </w:rPr>
        <w:t xml:space="preserve"> Este procedimiento es para los dispositivos KTDG102 </w:t>
      </w:r>
      <w:proofErr w:type="spellStart"/>
      <w:r w:rsidRPr="00672BD4">
        <w:rPr>
          <w:i/>
          <w:iCs/>
          <w:rPrChange w:id="2552" w:author="JORGE CONTRERAS ORTIZ" w:date="2021-09-04T12:27:00Z">
            <w:rPr/>
          </w:rPrChange>
        </w:rPr>
        <w:t>Evaluation</w:t>
      </w:r>
      <w:proofErr w:type="spellEnd"/>
      <w:r w:rsidRPr="00672BD4">
        <w:rPr>
          <w:i/>
          <w:iCs/>
          <w:rPrChange w:id="2553" w:author="JORGE CONTRERAS ORTIZ" w:date="2021-09-04T12:27:00Z">
            <w:rPr/>
          </w:rPrChange>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2554" w:name="_Toc81499420"/>
      <w:bookmarkStart w:id="2555" w:name="_Toc81659692"/>
      <w:r w:rsidRPr="00791D37">
        <w:t>INSTALACIÓN DE DRIVERS USB Y DEL BOOTLOADER</w:t>
      </w:r>
      <w:bookmarkEnd w:id="2554"/>
      <w:bookmarkEnd w:id="2555"/>
    </w:p>
    <w:p w14:paraId="2E9BF14B" w14:textId="77777777" w:rsidR="0074559B" w:rsidRPr="00791D37" w:rsidRDefault="0074559B" w:rsidP="00791D37"/>
    <w:p w14:paraId="0E38D5EF" w14:textId="3B9603F7" w:rsidR="0074559B" w:rsidRDefault="0074559B" w:rsidP="00791D37">
      <w:pPr>
        <w:rPr>
          <w:ins w:id="2556"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791D37">
        <w:rPr>
          <w:i/>
          <w:iCs/>
        </w:rPr>
        <w:t>KiNOS</w:t>
      </w:r>
      <w:proofErr w:type="spellEnd"/>
      <w:r w:rsidRPr="00791D37">
        <w:rPr>
          <w:i/>
          <w:iCs/>
        </w:rPr>
        <w:t xml:space="preserve"> </w:t>
      </w:r>
      <w:proofErr w:type="spellStart"/>
      <w:r w:rsidRPr="00791D37">
        <w:rPr>
          <w:i/>
          <w:iCs/>
        </w:rPr>
        <w:t>Boot</w:t>
      </w:r>
      <w:proofErr w:type="spellEnd"/>
      <w:r w:rsidRPr="00791D37">
        <w:rPr>
          <w:i/>
          <w:iCs/>
        </w:rPr>
        <w:t xml:space="preserve"> DFU”</w:t>
      </w:r>
      <w:r w:rsidRPr="00791D37">
        <w:t xml:space="preserve"> en la pestaña de “</w:t>
      </w:r>
      <w:r w:rsidRPr="00791D37">
        <w:rPr>
          <w:i/>
          <w:iCs/>
        </w:rPr>
        <w:t>Otros dispositivos</w:t>
      </w:r>
      <w:r w:rsidRPr="00791D37">
        <w:t>”.</w:t>
      </w:r>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7"/>
                    <a:stretch>
                      <a:fillRect/>
                    </a:stretch>
                  </pic:blipFill>
                  <pic:spPr>
                    <a:xfrm>
                      <a:off x="0" y="0"/>
                      <a:ext cx="4556556" cy="4340435"/>
                    </a:xfrm>
                    <a:prstGeom prst="rect">
                      <a:avLst/>
                    </a:prstGeom>
                  </pic:spPr>
                </pic:pic>
              </a:graphicData>
            </a:graphic>
          </wp:inline>
        </w:drawing>
      </w:r>
    </w:p>
    <w:p w14:paraId="3D414957" w14:textId="53AC87E6" w:rsidR="0074559B" w:rsidRPr="006242EF" w:rsidRDefault="0074559B" w:rsidP="006242EF">
      <w:pPr>
        <w:pStyle w:val="Descripcin"/>
        <w:jc w:val="center"/>
      </w:pPr>
      <w:bookmarkStart w:id="2557" w:name="_Toc81499603"/>
      <w:bookmarkStart w:id="2558" w:name="_Toc81499838"/>
      <w:bookmarkStart w:id="2559" w:name="_Toc81659557"/>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27</w:t>
      </w:r>
      <w:r w:rsidRPr="006242EF">
        <w:fldChar w:fldCharType="end"/>
      </w:r>
      <w:r w:rsidRPr="00791D37">
        <w:t xml:space="preserve"> Administrador de dispositivo antes de instalar los Drivers de KTWM102</w:t>
      </w:r>
      <w:bookmarkEnd w:id="2557"/>
      <w:bookmarkEnd w:id="2558"/>
      <w:bookmarkEnd w:id="2559"/>
    </w:p>
    <w:p w14:paraId="0CA75B7C" w14:textId="331BF021" w:rsidR="0074559B" w:rsidRPr="00791D37" w:rsidRDefault="00672BD4" w:rsidP="00FE1EC4">
      <w:pPr>
        <w:pStyle w:val="Ttulo5"/>
      </w:pPr>
      <w:bookmarkStart w:id="2560" w:name="_Toc81499421"/>
      <w:bookmarkStart w:id="2561" w:name="_Toc81659693"/>
      <w:r w:rsidRPr="00791D37">
        <w:lastRenderedPageBreak/>
        <w:t>WINDOWS</w:t>
      </w:r>
      <w:bookmarkEnd w:id="2560"/>
      <w:bookmarkEnd w:id="2561"/>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030C7023" w:rsidR="0074559B" w:rsidRPr="00791D37" w:rsidRDefault="0074559B" w:rsidP="00791D37">
      <w:r w:rsidRPr="00791D37">
        <w:t xml:space="preserve">Para instalar o reemplazar los drivers, </w:t>
      </w:r>
      <w:del w:id="2562" w:author="JORGE CONTRERAS ORTIZ" w:date="2021-09-04T12:29:00Z">
        <w:r w:rsidRPr="00791D37" w:rsidDel="00672BD4">
          <w:delText xml:space="preserve">necesitaremos </w:delText>
        </w:r>
      </w:del>
      <w:ins w:id="2563" w:author="JORGE CONTRERAS ORTIZ" w:date="2021-09-04T12:29:00Z">
        <w:r w:rsidR="00672BD4">
          <w:t>se necesitará</w:t>
        </w:r>
        <w:r w:rsidR="00672BD4" w:rsidRPr="00791D37">
          <w:t xml:space="preserve"> </w:t>
        </w:r>
      </w:ins>
      <w:r w:rsidRPr="00791D37">
        <w:t xml:space="preserve">una herramienta gratuita llamada </w:t>
      </w:r>
      <w:proofErr w:type="spellStart"/>
      <w:r w:rsidRPr="00791D37">
        <w:rPr>
          <w:b/>
          <w:bCs/>
        </w:rPr>
        <w:t>Zadig</w:t>
      </w:r>
      <w:proofErr w:type="spellEnd"/>
      <w:r w:rsidRPr="00791D37">
        <w:t xml:space="preserve">. Esta herramienta puede descargarse de la página de </w:t>
      </w:r>
      <w:proofErr w:type="spellStart"/>
      <w:r w:rsidRPr="00791D37">
        <w:t>Zadig</w:t>
      </w:r>
      <w:proofErr w:type="spellEnd"/>
      <w:ins w:id="2564" w:author="JORGE CONTRERAS ORTIZ" w:date="2021-09-04T12:29:00Z">
        <w:r w:rsidR="003E2792">
          <w:t xml:space="preserve"> </w:t>
        </w:r>
        <w:r w:rsidR="003E2792">
          <w:fldChar w:fldCharType="begin"/>
        </w:r>
        <w:r w:rsidR="003E2792">
          <w:instrText xml:space="preserve"> HYPERLINK "https://zadig.akeo.ie/" </w:instrText>
        </w:r>
        <w:r w:rsidR="003E2792">
          <w:fldChar w:fldCharType="separate"/>
        </w:r>
        <w:r w:rsidR="003E2792" w:rsidRPr="003E2792">
          <w:rPr>
            <w:rStyle w:val="Hipervnculo"/>
          </w:rPr>
          <w:t>https://zadig.akeo.ie/</w:t>
        </w:r>
        <w:del w:id="2565"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2566" w:author="JORGE CONTRERAS ORTIZ" w:date="2021-09-04T14:47:00Z">
        <w:r w:rsidR="003E5AE5">
          <w:rPr>
            <w:rStyle w:val="Hipervnculo"/>
            <w:b/>
            <w:bCs/>
          </w:rPr>
          <w:t>¡Error! Referencia de hipervínculo no válida.</w:t>
        </w:r>
      </w:ins>
      <w:ins w:id="2567" w:author="JORGE CONTRERAS ORTIZ" w:date="2021-09-04T12:29:00Z">
        <w:del w:id="2568"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2569" w:author="JORGE CONTRERAS ORTIZ" w:date="2021-09-04T12:30:00Z">
        <w:r w:rsidR="003E2792">
          <w:t>.</w:t>
        </w:r>
      </w:ins>
      <w:r w:rsidRPr="00791D37">
        <w:t xml:space="preserve"> Esta aplicación es para instalar una “</w:t>
      </w:r>
      <w:proofErr w:type="spellStart"/>
      <w:r w:rsidRPr="00791D37">
        <w:t>libusb</w:t>
      </w:r>
      <w:proofErr w:type="spellEnd"/>
      <w:r w:rsidRPr="00791D37">
        <w:t>” compatible con el dispositivo.</w:t>
      </w:r>
    </w:p>
    <w:p w14:paraId="4C94E702" w14:textId="77777777" w:rsidR="0074559B" w:rsidRPr="00791D37" w:rsidRDefault="0074559B" w:rsidP="00791D37">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p>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8"/>
                    <a:stretch>
                      <a:fillRect/>
                    </a:stretch>
                  </pic:blipFill>
                  <pic:spPr>
                    <a:xfrm>
                      <a:off x="0" y="0"/>
                      <a:ext cx="4311158" cy="2416335"/>
                    </a:xfrm>
                    <a:prstGeom prst="rect">
                      <a:avLst/>
                    </a:prstGeom>
                  </pic:spPr>
                </pic:pic>
              </a:graphicData>
            </a:graphic>
          </wp:inline>
        </w:drawing>
      </w:r>
    </w:p>
    <w:p w14:paraId="519B6143" w14:textId="387F6602" w:rsidR="0074559B" w:rsidRPr="00791D37" w:rsidRDefault="0074559B" w:rsidP="006242EF">
      <w:pPr>
        <w:pStyle w:val="Descripcin"/>
        <w:jc w:val="center"/>
      </w:pPr>
      <w:bookmarkStart w:id="2570" w:name="_Toc81499604"/>
      <w:bookmarkStart w:id="2571" w:name="_Toc81499839"/>
      <w:bookmarkStart w:id="2572" w:name="_Toc81659558"/>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28</w:t>
      </w:r>
      <w:r w:rsidRPr="006242EF">
        <w:fldChar w:fldCharType="end"/>
      </w:r>
      <w:r w:rsidRPr="00791D37">
        <w:t xml:space="preserve"> Instalación Drivers con </w:t>
      </w:r>
      <w:proofErr w:type="spellStart"/>
      <w:r w:rsidRPr="00791D37">
        <w:t>Zadig</w:t>
      </w:r>
      <w:proofErr w:type="spellEnd"/>
      <w:r w:rsidRPr="00791D37">
        <w:t xml:space="preserve"> Paso 1</w:t>
      </w:r>
      <w:bookmarkEnd w:id="2570"/>
      <w:bookmarkEnd w:id="2571"/>
      <w:bookmarkEnd w:id="2572"/>
    </w:p>
    <w:p w14:paraId="50EF3077" w14:textId="77777777" w:rsidR="0074559B" w:rsidRPr="00791D37" w:rsidRDefault="0074559B" w:rsidP="00791D37"/>
    <w:p w14:paraId="03231901" w14:textId="77777777" w:rsidR="0074559B" w:rsidRPr="00791D37" w:rsidRDefault="0074559B" w:rsidP="00791D37">
      <w:r w:rsidRPr="00791D37">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w:t>
      </w:r>
      <w:proofErr w:type="spellStart"/>
      <w:r w:rsidRPr="00791D37">
        <w:rPr>
          <w:b/>
          <w:bCs/>
          <w:i/>
          <w:iCs/>
        </w:rPr>
        <w:t>Devices</w:t>
      </w:r>
      <w:proofErr w:type="spellEnd"/>
      <w:r w:rsidRPr="00791D37">
        <w:t xml:space="preserve">”. </w:t>
      </w:r>
    </w:p>
    <w:p w14:paraId="7482F1AF" w14:textId="77777777" w:rsidR="0074559B" w:rsidRPr="00791D37" w:rsidRDefault="0074559B" w:rsidP="00791D37"/>
    <w:p w14:paraId="5E7EBADD" w14:textId="30D3F2FD" w:rsidR="0074559B" w:rsidRPr="00791D37" w:rsidRDefault="0074559B" w:rsidP="00791D37">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 xml:space="preserve">” y </w:t>
      </w:r>
      <w:del w:id="2573" w:author="JORGE CONTRERAS ORTIZ" w:date="2021-09-04T12:30:00Z">
        <w:r w:rsidRPr="00791D37" w:rsidDel="003E2792">
          <w:delText xml:space="preserve">pinchar </w:delText>
        </w:r>
      </w:del>
      <w:ins w:id="2574"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ED39D9B" w14:textId="77777777" w:rsidR="0074559B" w:rsidRPr="00791D37" w:rsidRDefault="0074559B" w:rsidP="006242EF">
      <w:pPr>
        <w:jc w:val="center"/>
      </w:pPr>
      <w:r w:rsidRPr="00791D37">
        <w:rPr>
          <w:noProof/>
        </w:rPr>
        <w:lastRenderedPageBreak/>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49"/>
                    <a:stretch>
                      <a:fillRect/>
                    </a:stretch>
                  </pic:blipFill>
                  <pic:spPr>
                    <a:xfrm>
                      <a:off x="0" y="0"/>
                      <a:ext cx="4663925" cy="2095037"/>
                    </a:xfrm>
                    <a:prstGeom prst="rect">
                      <a:avLst/>
                    </a:prstGeom>
                  </pic:spPr>
                </pic:pic>
              </a:graphicData>
            </a:graphic>
          </wp:inline>
        </w:drawing>
      </w:r>
    </w:p>
    <w:p w14:paraId="57521DAC" w14:textId="39AF6929" w:rsidR="0074559B" w:rsidRPr="006242EF" w:rsidRDefault="0074559B" w:rsidP="006242EF">
      <w:pPr>
        <w:pStyle w:val="Descripcin"/>
        <w:jc w:val="center"/>
      </w:pPr>
      <w:bookmarkStart w:id="2575" w:name="_Toc81499605"/>
      <w:bookmarkStart w:id="2576" w:name="_Toc81499840"/>
      <w:bookmarkStart w:id="2577" w:name="_Toc81659559"/>
      <w:r w:rsidRPr="00791D37">
        <w:t xml:space="preserve">Ilustración </w:t>
      </w:r>
      <w:r w:rsidRPr="006242EF">
        <w:fldChar w:fldCharType="begin"/>
      </w:r>
      <w:r w:rsidRPr="00791D37">
        <w:instrText xml:space="preserve"> SEQ Ilustración \* ARABIC </w:instrText>
      </w:r>
      <w:r w:rsidRPr="006242EF">
        <w:fldChar w:fldCharType="separate"/>
      </w:r>
      <w:r w:rsidR="003E5AE5">
        <w:rPr>
          <w:noProof/>
        </w:rPr>
        <w:t>29</w:t>
      </w:r>
      <w:r w:rsidRPr="006242EF">
        <w:fldChar w:fldCharType="end"/>
      </w:r>
      <w:r w:rsidRPr="00791D37">
        <w:t xml:space="preserve"> Instalación Drivers con </w:t>
      </w:r>
      <w:proofErr w:type="spellStart"/>
      <w:r w:rsidRPr="00791D37">
        <w:t>Zadig</w:t>
      </w:r>
      <w:proofErr w:type="spellEnd"/>
      <w:r w:rsidRPr="00791D37">
        <w:t xml:space="preserve"> Paso 2</w:t>
      </w:r>
      <w:bookmarkEnd w:id="2575"/>
      <w:bookmarkEnd w:id="2576"/>
      <w:bookmarkEnd w:id="2577"/>
    </w:p>
    <w:p w14:paraId="04492B93" w14:textId="77777777" w:rsidR="0074559B" w:rsidRPr="00791D37" w:rsidRDefault="0074559B" w:rsidP="00791D37"/>
    <w:p w14:paraId="061962F3" w14:textId="77777777" w:rsidR="0074559B" w:rsidRPr="00791D37" w:rsidRDefault="0074559B" w:rsidP="00791D37">
      <w:r w:rsidRPr="00791D37">
        <w:t>El proceso tomará alrededor de un segundo y el resultado será un mensaje de éxito:</w:t>
      </w:r>
    </w:p>
    <w:p w14:paraId="16F5AEC4" w14:textId="77777777" w:rsidR="0074559B" w:rsidRPr="00791D37" w:rsidRDefault="0074559B"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751683" cy="1660588"/>
                    </a:xfrm>
                    <a:prstGeom prst="rect">
                      <a:avLst/>
                    </a:prstGeom>
                  </pic:spPr>
                </pic:pic>
              </a:graphicData>
            </a:graphic>
          </wp:inline>
        </w:drawing>
      </w:r>
    </w:p>
    <w:p w14:paraId="7268AD87" w14:textId="62056830" w:rsidR="0074559B" w:rsidRPr="006242EF" w:rsidRDefault="0074559B" w:rsidP="006242EF">
      <w:pPr>
        <w:pStyle w:val="Descripcin"/>
        <w:jc w:val="center"/>
      </w:pPr>
      <w:bookmarkStart w:id="2578" w:name="_Toc81499606"/>
      <w:bookmarkStart w:id="2579" w:name="_Toc81499841"/>
      <w:bookmarkStart w:id="2580" w:name="_Toc81659560"/>
      <w:r w:rsidRPr="006242EF">
        <w:t xml:space="preserve">Ilustración </w:t>
      </w:r>
      <w:fldSimple w:instr=" SEQ Ilustración \* ARABIC ">
        <w:r w:rsidR="003E5AE5">
          <w:rPr>
            <w:noProof/>
          </w:rPr>
          <w:t>30</w:t>
        </w:r>
      </w:fldSimple>
      <w:r w:rsidRPr="006242EF">
        <w:t xml:space="preserve"> Instalación Drivers con </w:t>
      </w:r>
      <w:proofErr w:type="spellStart"/>
      <w:r w:rsidRPr="006242EF">
        <w:t>Zadig</w:t>
      </w:r>
      <w:proofErr w:type="spellEnd"/>
      <w:r w:rsidRPr="006242EF">
        <w:t xml:space="preserve"> Finalizada</w:t>
      </w:r>
      <w:bookmarkEnd w:id="2578"/>
      <w:bookmarkEnd w:id="2579"/>
      <w:bookmarkEnd w:id="2580"/>
    </w:p>
    <w:p w14:paraId="34D6020A" w14:textId="77777777" w:rsidR="0074559B" w:rsidRPr="00791D37" w:rsidRDefault="0074559B" w:rsidP="00791D37"/>
    <w:p w14:paraId="111905FD" w14:textId="1F1E344B"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2581" w:author="JORGE CONTRERAS ORTIZ" w:date="2021-09-04T12:31:00Z">
        <w:r w:rsidR="003E2792">
          <w:t>como se muestra en la Ilustración 31</w:t>
        </w:r>
      </w:ins>
      <w:del w:id="2582"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20A9B790" w14:textId="77777777" w:rsidR="0074559B" w:rsidRPr="00791D37" w:rsidRDefault="0074559B" w:rsidP="006242EF">
      <w:pPr>
        <w:pStyle w:val="Descripcin"/>
        <w:jc w:val="center"/>
      </w:pPr>
      <w:r w:rsidRPr="00791D37">
        <w:rPr>
          <w:noProof/>
        </w:rPr>
        <w:lastRenderedPageBreak/>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1"/>
                    <a:stretch>
                      <a:fillRect/>
                    </a:stretch>
                  </pic:blipFill>
                  <pic:spPr>
                    <a:xfrm>
                      <a:off x="0" y="0"/>
                      <a:ext cx="4819650" cy="4629150"/>
                    </a:xfrm>
                    <a:prstGeom prst="rect">
                      <a:avLst/>
                    </a:prstGeom>
                  </pic:spPr>
                </pic:pic>
              </a:graphicData>
            </a:graphic>
          </wp:inline>
        </w:drawing>
      </w:r>
    </w:p>
    <w:p w14:paraId="29F3C078" w14:textId="662DDC35" w:rsidR="0074559B" w:rsidRPr="00791D37" w:rsidRDefault="0074559B" w:rsidP="006242EF">
      <w:pPr>
        <w:pStyle w:val="Descripcin"/>
        <w:jc w:val="center"/>
      </w:pPr>
      <w:bookmarkStart w:id="2583" w:name="_Toc81499607"/>
      <w:bookmarkStart w:id="2584" w:name="_Toc81499842"/>
      <w:bookmarkStart w:id="2585" w:name="_Toc81659561"/>
      <w:r w:rsidRPr="00791D37">
        <w:t xml:space="preserve">Ilustración </w:t>
      </w:r>
      <w:fldSimple w:instr=" SEQ Ilustración \* ARABIC ">
        <w:r w:rsidR="003E5AE5">
          <w:rPr>
            <w:noProof/>
          </w:rPr>
          <w:t>31</w:t>
        </w:r>
      </w:fldSimple>
      <w:r w:rsidRPr="00791D37">
        <w:t xml:space="preserve"> Administrador de Dispositivos Después de Instalar Drivers</w:t>
      </w:r>
      <w:bookmarkEnd w:id="2583"/>
      <w:bookmarkEnd w:id="2584"/>
      <w:bookmarkEnd w:id="2585"/>
    </w:p>
    <w:p w14:paraId="072B7511" w14:textId="77777777" w:rsidR="0074559B" w:rsidRPr="00791D37" w:rsidRDefault="0074559B" w:rsidP="00791D37"/>
    <w:p w14:paraId="2936CCDE" w14:textId="77777777" w:rsidR="0074559B" w:rsidRPr="00791D37" w:rsidRDefault="0074559B" w:rsidP="00791D37"/>
    <w:p w14:paraId="365E2343" w14:textId="72C3766D" w:rsidR="0074559B" w:rsidRPr="00791D37" w:rsidRDefault="003E2792" w:rsidP="00FE1EC4">
      <w:pPr>
        <w:pStyle w:val="Ttulo5"/>
      </w:pPr>
      <w:bookmarkStart w:id="2586" w:name="_Toc81499422"/>
      <w:bookmarkStart w:id="2587" w:name="_Toc81659694"/>
      <w:r w:rsidRPr="00791D37">
        <w:t>LINUX / MAC OS</w:t>
      </w:r>
      <w:bookmarkEnd w:id="2586"/>
      <w:bookmarkEnd w:id="2587"/>
    </w:p>
    <w:p w14:paraId="547B872C" w14:textId="77777777" w:rsidR="0074559B" w:rsidRPr="00791D37" w:rsidRDefault="0074559B" w:rsidP="00791D37"/>
    <w:p w14:paraId="1653E930" w14:textId="38A5F63B" w:rsidR="0074559B" w:rsidRPr="00791D37" w:rsidRDefault="0074559B" w:rsidP="00791D37">
      <w:r w:rsidRPr="00791D37">
        <w:t xml:space="preserve">No 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77777777" w:rsidR="0074559B" w:rsidRPr="00791D37" w:rsidRDefault="0074559B" w:rsidP="00791D37"/>
    <w:p w14:paraId="2C258D5D" w14:textId="527A61F8" w:rsidR="0074559B" w:rsidRPr="00791D37" w:rsidRDefault="003E2792" w:rsidP="00FE1EC4">
      <w:pPr>
        <w:pStyle w:val="Ttulo4"/>
      </w:pPr>
      <w:bookmarkStart w:id="2588" w:name="_Toc81499423"/>
      <w:bookmarkStart w:id="2589" w:name="_Toc81659695"/>
      <w:r w:rsidRPr="00791D37">
        <w:t>INSTALL “DFU-UTIL”</w:t>
      </w:r>
      <w:bookmarkEnd w:id="2588"/>
      <w:bookmarkEnd w:id="2589"/>
    </w:p>
    <w:p w14:paraId="37ACE1BB" w14:textId="77777777" w:rsidR="0074559B" w:rsidRPr="00791D37" w:rsidRDefault="0074559B" w:rsidP="00791D37"/>
    <w:p w14:paraId="7E5C9E91" w14:textId="77777777" w:rsidR="0074559B" w:rsidRPr="00791D37" w:rsidRDefault="0074559B" w:rsidP="00791D37">
      <w:r w:rsidRPr="00791D37">
        <w:t xml:space="preserve">El protocolo usado para cargar el Firmware a los dispositivos </w:t>
      </w:r>
      <w:proofErr w:type="spellStart"/>
      <w:r w:rsidRPr="00791D37">
        <w:t>Kirale</w:t>
      </w:r>
      <w:proofErr w:type="spellEnd"/>
      <w:r w:rsidRPr="00791D37">
        <w:t xml:space="preserv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p>
    <w:p w14:paraId="423C267F" w14:textId="46B7B552"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2590" w:author="JORGE CONTRERAS ORTIZ" w:date="2021-09-04T12:32:00Z">
            <w:rPr/>
          </w:rPrChange>
        </w:rPr>
        <w:fldChar w:fldCharType="begin"/>
      </w:r>
      <w:ins w:id="2591" w:author="JORGE CONTRERAS ORTIZ" w:date="2021-09-04T12:31:00Z">
        <w:r w:rsidR="003E2792" w:rsidRPr="003E2792">
          <w:rPr>
            <w:rStyle w:val="Hipervnculo"/>
            <w:rPrChange w:id="2592" w:author="JORGE CONTRERAS ORTIZ" w:date="2021-09-04T12:32:00Z">
              <w:rPr/>
            </w:rPrChange>
          </w:rPr>
          <w:instrText>HYPERLINK "http://dfu-util.sourceforge.net/"</w:instrText>
        </w:r>
      </w:ins>
      <w:del w:id="2593" w:author="JORGE CONTRERAS ORTIZ" w:date="2021-09-04T12:31:00Z">
        <w:r w:rsidR="009449CB" w:rsidRPr="003E2792" w:rsidDel="003E2792">
          <w:rPr>
            <w:rStyle w:val="Hipervnculo"/>
            <w:rPrChange w:id="2594" w:author="JORGE CONTRERAS ORTIZ" w:date="2021-09-04T12:32:00Z">
              <w:rPr/>
            </w:rPrChange>
          </w:rPr>
          <w:delInstrText xml:space="preserve"> HYPERLINK "http://dfu-util.sourceforge.net/" </w:delInstrText>
        </w:r>
      </w:del>
      <w:r w:rsidR="009449CB" w:rsidRPr="003E2792">
        <w:rPr>
          <w:rStyle w:val="Hipervnculo"/>
          <w:rPrChange w:id="2595" w:author="JORGE CONTRERAS ORTIZ" w:date="2021-09-04T12:32:00Z">
            <w:rPr>
              <w:rStyle w:val="SinespaciadoCar"/>
            </w:rPr>
          </w:rPrChange>
        </w:rPr>
        <w:fldChar w:fldCharType="separate"/>
      </w:r>
      <w:r w:rsidRPr="003E2792">
        <w:rPr>
          <w:rStyle w:val="Hipervnculo"/>
          <w:rPrChange w:id="2596" w:author="JORGE CONTRERAS ORTIZ" w:date="2021-09-04T12:32:00Z">
            <w:rPr>
              <w:rStyle w:val="SinespaciadoCar"/>
            </w:rPr>
          </w:rPrChange>
        </w:rPr>
        <w:t>http://dfu-util.sourceforge.net/</w:t>
      </w:r>
      <w:r w:rsidR="009449CB" w:rsidRPr="003E2792">
        <w:rPr>
          <w:rStyle w:val="Hipervnculo"/>
          <w:rPrChange w:id="2597" w:author="JORGE CONTRERAS ORTIZ" w:date="2021-09-04T12:32:00Z">
            <w:rPr>
              <w:rStyle w:val="SinespaciadoCar"/>
            </w:rPr>
          </w:rPrChange>
        </w:rPr>
        <w:fldChar w:fldCharType="end"/>
      </w:r>
      <w:r w:rsidRPr="00791D37">
        <w:t xml:space="preserve"> y extraerlo en la carpeta deseada.</w:t>
      </w:r>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10B3DA11" w:rsidR="0074559B" w:rsidRPr="00791D37" w:rsidRDefault="0074559B" w:rsidP="00791D37">
      <w:pPr>
        <w:rPr>
          <w:sz w:val="19"/>
          <w:szCs w:val="19"/>
        </w:rPr>
      </w:pPr>
      <w:r w:rsidRPr="00791D37">
        <w:rPr>
          <w:sz w:val="19"/>
          <w:szCs w:val="19"/>
        </w:rPr>
        <w:t>(</w:t>
      </w:r>
      <w:proofErr w:type="spellStart"/>
      <w:r w:rsidR="00912DA3">
        <w:fldChar w:fldCharType="begin"/>
      </w:r>
      <w:r w:rsidR="00912DA3">
        <w:instrText xml:space="preserve"> HYPERLINK "https://brew.sh/" </w:instrText>
      </w:r>
      <w:r w:rsidR="00912DA3">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912DA3">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lastRenderedPageBreak/>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2598" w:name="_Toc81499424"/>
      <w:bookmarkStart w:id="2599" w:name="_Toc81659696"/>
      <w:r w:rsidRPr="00791D37">
        <w:t>ACTUALIZACIÓN DE FIRMWARE</w:t>
      </w:r>
      <w:bookmarkEnd w:id="2598"/>
      <w:bookmarkEnd w:id="2599"/>
    </w:p>
    <w:p w14:paraId="40830A2B" w14:textId="77777777" w:rsidR="0074559B" w:rsidRPr="00791D37" w:rsidRDefault="0074559B" w:rsidP="00791D37"/>
    <w:p w14:paraId="7E29DED8" w14:textId="77777777" w:rsidR="0074559B" w:rsidRPr="00791D37" w:rsidRDefault="0074559B" w:rsidP="00791D37">
      <w:r w:rsidRPr="00791D37">
        <w:t xml:space="preserve">Abrir </w:t>
      </w:r>
      <w:proofErr w:type="spellStart"/>
      <w:r w:rsidRPr="00791D37">
        <w:t>dfu-util</w:t>
      </w:r>
      <w:proofErr w:type="spellEnd"/>
      <w:r w:rsidRPr="00791D37">
        <w:t xml:space="preserve"> desde la ventana de comandos y listar los dispositivos conectados para encontrar el dispositivo deseado. El USB </w:t>
      </w:r>
      <w:proofErr w:type="spellStart"/>
      <w:r w:rsidRPr="00791D37">
        <w:t>Product</w:t>
      </w:r>
      <w:proofErr w:type="spellEnd"/>
      <w:r w:rsidRPr="00791D37">
        <w:t xml:space="preserve"> ID par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8807DC"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2600" w:author="JORGE CONTRERAS ORTIZ" w:date="2021-09-04T14:09:00Z"/>
          <w:lang w:val="en-US"/>
          <w:rPrChange w:id="2601" w:author="JORGE CONTRERAS ORTIZ" w:date="2021-09-04T14:26:00Z">
            <w:rPr>
              <w:ins w:id="2602" w:author="JORGE CONTRERAS ORTIZ" w:date="2021-09-04T14:09:00Z"/>
            </w:rPr>
          </w:rPrChange>
        </w:rPr>
      </w:pPr>
    </w:p>
    <w:p w14:paraId="0FA0B149" w14:textId="36770160" w:rsidR="006242EF" w:rsidRDefault="006242EF" w:rsidP="006242EF">
      <w:pPr>
        <w:pStyle w:val="Descripcin"/>
        <w:jc w:val="center"/>
      </w:pPr>
      <w:bookmarkStart w:id="2603" w:name="_Toc81659765"/>
      <w:r>
        <w:t xml:space="preserve">Tabla </w:t>
      </w:r>
      <w:fldSimple w:instr=" SEQ Tabla \* ARABIC ">
        <w:r w:rsidR="003E5AE5">
          <w:rPr>
            <w:noProof/>
          </w:rPr>
          <w:t>7</w:t>
        </w:r>
      </w:fldSimple>
      <w:r>
        <w:t xml:space="preserve"> </w:t>
      </w:r>
      <w:r w:rsidRPr="00A11A8B">
        <w:t xml:space="preserve">Listar dispositivos con </w:t>
      </w:r>
      <w:proofErr w:type="spellStart"/>
      <w:r w:rsidRPr="00A11A8B">
        <w:t>dfu-util</w:t>
      </w:r>
      <w:bookmarkEnd w:id="2603"/>
      <w:proofErr w:type="spellEnd"/>
    </w:p>
    <w:p w14:paraId="4074A304" w14:textId="028997C0" w:rsidR="0074559B" w:rsidRPr="00791D37" w:rsidRDefault="0074559B" w:rsidP="00791D37">
      <w:del w:id="2604" w:author="JORGE CONTRERAS ORTIZ" w:date="2021-09-04T12:32:00Z">
        <w:r w:rsidRPr="00791D37" w:rsidDel="003E2792">
          <w:br w:type="page"/>
        </w:r>
      </w:del>
    </w:p>
    <w:p w14:paraId="559E9503" w14:textId="77777777" w:rsidR="0074559B" w:rsidRPr="00791D37" w:rsidRDefault="0074559B" w:rsidP="00791D37">
      <w:r w:rsidRPr="00791D37">
        <w:t>Flashear el fichero del firmware al dispositivo deseado (especificando el número de serie).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8807DC" w14:paraId="02D3B1BE" w14:textId="77777777" w:rsidTr="008F166F">
        <w:tc>
          <w:tcPr>
            <w:tcW w:w="8505" w:type="dxa"/>
          </w:tcPr>
          <w:p w14:paraId="61F927CF" w14:textId="77777777" w:rsidR="0074559B" w:rsidRPr="00791D37"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lastRenderedPageBreak/>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C88985A" w:rsidR="0074559B" w:rsidRPr="00791D37" w:rsidDel="00A7595B" w:rsidRDefault="0074559B" w:rsidP="006242EF">
      <w:pPr>
        <w:pStyle w:val="TDC3"/>
        <w:rPr>
          <w:del w:id="2605" w:author="JORGE CONTRERAS ORTIZ" w:date="2021-09-04T14:09:00Z"/>
          <w:rFonts w:eastAsiaTheme="minorHAnsi"/>
          <w:lang w:val="en-US"/>
        </w:rPr>
      </w:pPr>
    </w:p>
    <w:p w14:paraId="2471ECD8" w14:textId="361ACC6F" w:rsidR="0074559B" w:rsidRPr="00791D37" w:rsidRDefault="0074559B" w:rsidP="006242EF">
      <w:pPr>
        <w:pStyle w:val="Descripcin"/>
        <w:jc w:val="center"/>
      </w:pPr>
      <w:bookmarkStart w:id="2606" w:name="_Toc81499568"/>
      <w:bookmarkStart w:id="2607" w:name="_Toc81659766"/>
      <w:r w:rsidRPr="00791D37">
        <w:t xml:space="preserve">Tabla </w:t>
      </w:r>
      <w:fldSimple w:instr=" SEQ Tabla \* ARABIC ">
        <w:r w:rsidR="003E5AE5">
          <w:rPr>
            <w:noProof/>
          </w:rPr>
          <w:t>8</w:t>
        </w:r>
      </w:fldSimple>
      <w:r w:rsidRPr="00791D37">
        <w:t xml:space="preserve"> Actualizar Firmware en dispositivos KTWM102</w:t>
      </w:r>
      <w:bookmarkEnd w:id="2606"/>
      <w:bookmarkEnd w:id="2607"/>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2608" w:author="JORGE CONTRERAS ORTIZ" w:date="2021-09-04T12:32:00Z"/>
        </w:rPr>
      </w:pPr>
      <w:del w:id="2609" w:author="JORGE CONTRERAS ORTIZ" w:date="2021-09-04T12:32:00Z">
        <w:r w:rsidDel="003E2792">
          <w:fldChar w:fldCharType="begin"/>
        </w:r>
        <w:r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0D9C408A" w:rsidR="0074559B" w:rsidRDefault="003E2792" w:rsidP="00791D37">
      <w:pPr>
        <w:rPr>
          <w:ins w:id="2610" w:author="JORGE CONTRERAS ORTIZ" w:date="2021-09-04T12:33:00Z"/>
        </w:rPr>
      </w:pPr>
      <w:ins w:id="2611"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77777777" w:rsidR="003E2792" w:rsidRPr="00791D37" w:rsidRDefault="003E2792" w:rsidP="00791D37"/>
    <w:p w14:paraId="0F3AAE4D" w14:textId="21FC483F" w:rsidR="0074559B" w:rsidRPr="00791D37" w:rsidRDefault="003E2792" w:rsidP="00FE1EC4">
      <w:pPr>
        <w:pStyle w:val="Ttulo4"/>
      </w:pPr>
      <w:bookmarkStart w:id="2612" w:name="_Toc81499425"/>
      <w:bookmarkStart w:id="2613" w:name="_Toc81659697"/>
      <w:r w:rsidRPr="00791D37">
        <w:t>RUNTIME – INSTALACIÓN DE DRIVERS USB</w:t>
      </w:r>
      <w:bookmarkEnd w:id="2612"/>
      <w:bookmarkEnd w:id="2613"/>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proofErr w:type="spellStart"/>
      <w:r w:rsidRPr="00791D37">
        <w:t>Device</w:t>
      </w:r>
      <w:proofErr w:type="spellEnd"/>
      <w:r w:rsidRPr="00791D37">
        <w:t xml:space="preserv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 xml:space="preserve">Windows no soporta el modelo  USB-ECM de manera nativa, por lo que se requiere un driver de terceros que está fuera del alcance de </w:t>
      </w:r>
      <w:proofErr w:type="spellStart"/>
      <w:r w:rsidRPr="00791D37">
        <w:t>Kirale</w:t>
      </w:r>
      <w:proofErr w:type="spellEnd"/>
      <w:r w:rsidRPr="00791D37">
        <w:t xml:space="preserv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2614" w:name="_Toc81499426"/>
      <w:bookmarkStart w:id="2615" w:name="_Toc81659698"/>
      <w:r w:rsidRPr="00791D37">
        <w:t>WINDOWS</w:t>
      </w:r>
      <w:bookmarkEnd w:id="2614"/>
      <w:bookmarkEnd w:id="2615"/>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7777777" w:rsidR="0074559B" w:rsidRPr="00791D37" w:rsidRDefault="0074559B" w:rsidP="00791D37">
      <w:r w:rsidRPr="00791D37">
        <w:lastRenderedPageBreak/>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02BC8F66" w14:textId="77777777" w:rsidR="0074559B" w:rsidRPr="00791D37" w:rsidRDefault="0074559B"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2"/>
                    <a:stretch>
                      <a:fillRect/>
                    </a:stretch>
                  </pic:blipFill>
                  <pic:spPr>
                    <a:xfrm>
                      <a:off x="0" y="0"/>
                      <a:ext cx="4829175" cy="2162175"/>
                    </a:xfrm>
                    <a:prstGeom prst="rect">
                      <a:avLst/>
                    </a:prstGeom>
                  </pic:spPr>
                </pic:pic>
              </a:graphicData>
            </a:graphic>
          </wp:inline>
        </w:drawing>
      </w:r>
    </w:p>
    <w:p w14:paraId="7BA4AAA7" w14:textId="3017DD7E" w:rsidR="006242EF" w:rsidRDefault="006242EF" w:rsidP="006242EF">
      <w:pPr>
        <w:pStyle w:val="Descripcin"/>
        <w:jc w:val="center"/>
        <w:rPr>
          <w:ins w:id="2616" w:author="JORGE CONTRERAS ORTIZ" w:date="2021-09-04T12:34:00Z"/>
        </w:rPr>
      </w:pPr>
      <w:bookmarkStart w:id="2617" w:name="_Toc81659562"/>
      <w:r>
        <w:t xml:space="preserve">Ilustración </w:t>
      </w:r>
      <w:fldSimple w:instr=" SEQ Ilustración \* ARABIC ">
        <w:r w:rsidR="003E5AE5">
          <w:rPr>
            <w:noProof/>
          </w:rPr>
          <w:t>32</w:t>
        </w:r>
      </w:fldSimple>
      <w:r>
        <w:t xml:space="preserve"> </w:t>
      </w:r>
      <w:r w:rsidRPr="007C73D6">
        <w:t xml:space="preserve">Instalar </w:t>
      </w:r>
      <w:proofErr w:type="spellStart"/>
      <w:r w:rsidRPr="007C73D6">
        <w:t>libusbk</w:t>
      </w:r>
      <w:proofErr w:type="spellEnd"/>
      <w:r w:rsidRPr="007C73D6">
        <w:t xml:space="preserve"> con </w:t>
      </w:r>
      <w:proofErr w:type="spellStart"/>
      <w:r w:rsidRPr="007C73D6">
        <w:t>Zadig</w:t>
      </w:r>
      <w:bookmarkEnd w:id="2617"/>
      <w:proofErr w:type="spellEnd"/>
    </w:p>
    <w:p w14:paraId="7BF4427E" w14:textId="77777777" w:rsidR="003E2792" w:rsidRPr="00FE1EC4" w:rsidRDefault="003E2792">
      <w:pPr>
        <w:pPrChange w:id="2618" w:author="JORGE CONTRERAS ORTIZ" w:date="2021-09-04T12:34:00Z">
          <w:pPr>
            <w:pStyle w:val="Descripcin"/>
            <w:jc w:val="center"/>
          </w:pPr>
        </w:pPrChange>
      </w:pPr>
    </w:p>
    <w:p w14:paraId="4D36C538" w14:textId="3FD4591F" w:rsidR="0074559B" w:rsidRPr="00791D37" w:rsidDel="003E2792" w:rsidRDefault="0074559B" w:rsidP="006242EF">
      <w:pPr>
        <w:jc w:val="center"/>
        <w:rPr>
          <w:del w:id="2619" w:author="JORGE CONTRERAS ORTIZ" w:date="2021-09-04T12:33:00Z"/>
        </w:rPr>
      </w:pPr>
      <w:del w:id="2620" w:author="JORGE CONTRERAS ORTIZ" w:date="2021-09-04T12:33:00Z">
        <w:r w:rsidRPr="00791D37" w:rsidDel="003E2792">
          <w:br w:type="page"/>
        </w:r>
      </w:del>
    </w:p>
    <w:p w14:paraId="4938E25D" w14:textId="77777777" w:rsidR="0074559B" w:rsidRPr="00791D37" w:rsidRDefault="0074559B" w:rsidP="00791D37">
      <w:r w:rsidRPr="00791D37">
        <w:t>El proceso tardará alrededor de un segundo y saldrá un mensaje de éxito</w:t>
      </w:r>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6A33336D" w14:textId="3EE4EDB1" w:rsidR="0074559B" w:rsidRPr="00791D37" w:rsidRDefault="0074559B" w:rsidP="006242EF">
      <w:pPr>
        <w:pStyle w:val="Descripcin"/>
        <w:jc w:val="center"/>
      </w:pPr>
      <w:bookmarkStart w:id="2621" w:name="_Toc81499609"/>
      <w:bookmarkStart w:id="2622" w:name="_Toc81499844"/>
      <w:bookmarkStart w:id="2623" w:name="_Toc81659563"/>
      <w:r w:rsidRPr="00791D37">
        <w:t xml:space="preserve">Ilustración </w:t>
      </w:r>
      <w:fldSimple w:instr=" SEQ Ilustración \* ARABIC ">
        <w:r w:rsidR="003E5AE5">
          <w:rPr>
            <w:noProof/>
          </w:rPr>
          <w:t>33</w:t>
        </w:r>
      </w:fldSimple>
      <w:r w:rsidRPr="00791D37">
        <w:t xml:space="preserve"> Instalación Driver </w:t>
      </w:r>
      <w:proofErr w:type="spellStart"/>
      <w:r w:rsidRPr="00791D37">
        <w:t>Libusbk</w:t>
      </w:r>
      <w:proofErr w:type="spellEnd"/>
      <w:r w:rsidRPr="00791D37">
        <w:t xml:space="preserve"> </w:t>
      </w:r>
      <w:proofErr w:type="spellStart"/>
      <w:r w:rsidRPr="00791D37">
        <w:t>xon</w:t>
      </w:r>
      <w:proofErr w:type="spellEnd"/>
      <w:r w:rsidRPr="00791D37">
        <w:t xml:space="preserve"> </w:t>
      </w:r>
      <w:proofErr w:type="spellStart"/>
      <w:r w:rsidRPr="00791D37">
        <w:t>Zadig</w:t>
      </w:r>
      <w:proofErr w:type="spellEnd"/>
      <w:r w:rsidRPr="00791D37">
        <w:t xml:space="preserve"> Finalizada</w:t>
      </w:r>
      <w:bookmarkEnd w:id="2621"/>
      <w:bookmarkEnd w:id="2622"/>
      <w:bookmarkEnd w:id="2623"/>
    </w:p>
    <w:p w14:paraId="4948BB88" w14:textId="77777777" w:rsidR="0074559B" w:rsidRPr="00791D37" w:rsidRDefault="0074559B" w:rsidP="00791D37"/>
    <w:p w14:paraId="064F2F92" w14:textId="0B1EABA5" w:rsidR="0074559B" w:rsidRPr="00791D37" w:rsidRDefault="0074559B" w:rsidP="00791D37">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y </w:t>
      </w:r>
      <w:del w:id="2624" w:author="JORGE CONTRERAS ORTIZ" w:date="2021-09-04T12:34:00Z">
        <w:r w:rsidRPr="00791D37" w:rsidDel="003E2792">
          <w:delText xml:space="preserve">pinchar </w:delText>
        </w:r>
      </w:del>
      <w:proofErr w:type="spellStart"/>
      <w:ins w:id="2625"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lastRenderedPageBreak/>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3"/>
                    <a:stretch>
                      <a:fillRect/>
                    </a:stretch>
                  </pic:blipFill>
                  <pic:spPr>
                    <a:xfrm>
                      <a:off x="0" y="0"/>
                      <a:ext cx="5400040" cy="2411730"/>
                    </a:xfrm>
                    <a:prstGeom prst="rect">
                      <a:avLst/>
                    </a:prstGeom>
                  </pic:spPr>
                </pic:pic>
              </a:graphicData>
            </a:graphic>
          </wp:inline>
        </w:drawing>
      </w:r>
    </w:p>
    <w:p w14:paraId="7ED18539" w14:textId="23C909BF" w:rsidR="0074559B" w:rsidRPr="00791D37" w:rsidRDefault="0074559B" w:rsidP="006242EF">
      <w:pPr>
        <w:pStyle w:val="Descripcin"/>
        <w:jc w:val="center"/>
      </w:pPr>
      <w:bookmarkStart w:id="2626" w:name="_Toc81499610"/>
      <w:bookmarkStart w:id="2627" w:name="_Toc81499845"/>
      <w:bookmarkStart w:id="2628" w:name="_Toc81659564"/>
      <w:r w:rsidRPr="00791D37">
        <w:t xml:space="preserve">Ilustración </w:t>
      </w:r>
      <w:fldSimple w:instr=" SEQ Ilustración \* ARABIC ">
        <w:r w:rsidR="003E5AE5">
          <w:rPr>
            <w:noProof/>
          </w:rPr>
          <w:t>34</w:t>
        </w:r>
      </w:fldSimple>
      <w:r w:rsidRPr="00791D37">
        <w:t xml:space="preserve"> Instalar USB SERIAL (CDC) con </w:t>
      </w:r>
      <w:proofErr w:type="spellStart"/>
      <w:r w:rsidRPr="00791D37">
        <w:t>Zadig</w:t>
      </w:r>
      <w:bookmarkEnd w:id="2626"/>
      <w:bookmarkEnd w:id="2627"/>
      <w:bookmarkEnd w:id="2628"/>
      <w:proofErr w:type="spellEnd"/>
    </w:p>
    <w:p w14:paraId="46F0E054" w14:textId="77777777" w:rsidR="0074559B" w:rsidRPr="00791D37" w:rsidRDefault="0074559B" w:rsidP="00791D37"/>
    <w:p w14:paraId="6563631B" w14:textId="3D556A44" w:rsidR="0074559B" w:rsidRDefault="0074559B" w:rsidP="00791D37">
      <w:pPr>
        <w:rPr>
          <w:ins w:id="2629" w:author="JORGE CONTRERAS ORTIZ" w:date="2021-09-04T12:35:00Z"/>
        </w:rPr>
      </w:pPr>
      <w:r w:rsidRPr="00791D37">
        <w:t>El proceso tardará alrededor de un segundo y saldrá un mensaje de éxito.</w:t>
      </w:r>
    </w:p>
    <w:p w14:paraId="10DA7E62" w14:textId="77777777" w:rsidR="003E2792" w:rsidRPr="00791D37" w:rsidRDefault="003E2792" w:rsidP="00791D37"/>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0"/>
                    <a:stretch>
                      <a:fillRect/>
                    </a:stretch>
                  </pic:blipFill>
                  <pic:spPr>
                    <a:xfrm>
                      <a:off x="0" y="0"/>
                      <a:ext cx="4524375" cy="1581150"/>
                    </a:xfrm>
                    <a:prstGeom prst="rect">
                      <a:avLst/>
                    </a:prstGeom>
                  </pic:spPr>
                </pic:pic>
              </a:graphicData>
            </a:graphic>
          </wp:inline>
        </w:drawing>
      </w:r>
    </w:p>
    <w:p w14:paraId="4ABCDA19" w14:textId="01AFC930" w:rsidR="0074559B" w:rsidRDefault="0074559B" w:rsidP="006242EF">
      <w:pPr>
        <w:pStyle w:val="Descripcin"/>
        <w:jc w:val="center"/>
        <w:rPr>
          <w:ins w:id="2630" w:author="JORGE CONTRERAS ORTIZ" w:date="2021-09-04T12:35:00Z"/>
        </w:rPr>
      </w:pPr>
      <w:bookmarkStart w:id="2631" w:name="_Toc81499611"/>
      <w:bookmarkStart w:id="2632" w:name="_Toc81499846"/>
      <w:bookmarkStart w:id="2633" w:name="_Toc81659565"/>
      <w:r w:rsidRPr="00791D37">
        <w:t xml:space="preserve">Ilustración </w:t>
      </w:r>
      <w:fldSimple w:instr=" SEQ Ilustración \* ARABIC ">
        <w:r w:rsidR="003E5AE5">
          <w:rPr>
            <w:noProof/>
          </w:rPr>
          <w:t>35</w:t>
        </w:r>
      </w:fldSimple>
      <w:r w:rsidRPr="00791D37">
        <w:t xml:space="preserve"> Instalación Driver USB Serial (CDC) con </w:t>
      </w:r>
      <w:proofErr w:type="spellStart"/>
      <w:r w:rsidRPr="00791D37">
        <w:t>Zadig</w:t>
      </w:r>
      <w:proofErr w:type="spellEnd"/>
      <w:r w:rsidRPr="00791D37">
        <w:t xml:space="preserve"> Finalizada</w:t>
      </w:r>
      <w:bookmarkEnd w:id="2631"/>
      <w:bookmarkEnd w:id="2632"/>
      <w:bookmarkEnd w:id="2633"/>
    </w:p>
    <w:p w14:paraId="4B6DF870" w14:textId="77777777" w:rsidR="003E2792" w:rsidRPr="00FE1EC4" w:rsidRDefault="003E2792">
      <w:pPr>
        <w:pPrChange w:id="2634" w:author="JORGE CONTRERAS ORTIZ" w:date="2021-09-04T12:35:00Z">
          <w:pPr>
            <w:pStyle w:val="Descripcin"/>
            <w:jc w:val="center"/>
          </w:pPr>
        </w:pPrChange>
      </w:pPr>
    </w:p>
    <w:p w14:paraId="4A07C1EE" w14:textId="4E244B09"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2635" w:author="JORGE CONTRERAS ORTIZ" w:date="2021-09-04T12:35:00Z">
        <w:r w:rsidR="003E2792">
          <w:t>como se muestra en la Ilustración 36.</w:t>
        </w:r>
      </w:ins>
      <w:del w:id="2636"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lastRenderedPageBreak/>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stretch>
                      <a:fillRect/>
                    </a:stretch>
                  </pic:blipFill>
                  <pic:spPr>
                    <a:xfrm>
                      <a:off x="0" y="0"/>
                      <a:ext cx="5400040" cy="5294630"/>
                    </a:xfrm>
                    <a:prstGeom prst="rect">
                      <a:avLst/>
                    </a:prstGeom>
                  </pic:spPr>
                </pic:pic>
              </a:graphicData>
            </a:graphic>
          </wp:inline>
        </w:drawing>
      </w:r>
    </w:p>
    <w:p w14:paraId="239AF9E1" w14:textId="1B820A4D" w:rsidR="0074559B" w:rsidRPr="00791D37" w:rsidRDefault="0074559B" w:rsidP="006242EF">
      <w:pPr>
        <w:pStyle w:val="Descripcin"/>
        <w:jc w:val="center"/>
      </w:pPr>
      <w:bookmarkStart w:id="2637" w:name="_Toc81499612"/>
      <w:bookmarkStart w:id="2638" w:name="_Toc81499847"/>
      <w:bookmarkStart w:id="2639" w:name="_Toc81659566"/>
      <w:r w:rsidRPr="00791D37">
        <w:t xml:space="preserve">Ilustración </w:t>
      </w:r>
      <w:fldSimple w:instr=" SEQ Ilustración \* ARABIC ">
        <w:r w:rsidR="003E5AE5">
          <w:rPr>
            <w:noProof/>
          </w:rPr>
          <w:t>36</w:t>
        </w:r>
      </w:fldSimple>
      <w:r w:rsidRPr="00791D37">
        <w:t xml:space="preserve"> Administrador de Dispositivos después de la instalación</w:t>
      </w:r>
      <w:bookmarkEnd w:id="2637"/>
      <w:bookmarkEnd w:id="2638"/>
      <w:bookmarkEnd w:id="2639"/>
    </w:p>
    <w:p w14:paraId="0B70F918" w14:textId="77777777" w:rsidR="0074559B" w:rsidRPr="00791D37" w:rsidRDefault="0074559B" w:rsidP="00791D37"/>
    <w:p w14:paraId="0810C4B8" w14:textId="6F00C913" w:rsidR="0074559B" w:rsidRPr="00791D37" w:rsidRDefault="0074559B" w:rsidP="00FE1EC4">
      <w:pPr>
        <w:pStyle w:val="Ttulo5"/>
      </w:pPr>
      <w:bookmarkStart w:id="2640" w:name="_Toc81499427"/>
      <w:bookmarkStart w:id="2641" w:name="_Toc81659699"/>
      <w:r w:rsidRPr="00791D37">
        <w:t>L</w:t>
      </w:r>
      <w:r w:rsidR="003E2792" w:rsidRPr="00791D37">
        <w:t>INUX</w:t>
      </w:r>
      <w:bookmarkEnd w:id="2640"/>
      <w:bookmarkEnd w:id="2641"/>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2642" w:author="JORGE CONTRERAS ORTIZ" w:date="2021-09-04T12:36:00Z"/>
          <w:b/>
          <w:bCs/>
          <w:i/>
          <w:iCs/>
        </w:rPr>
      </w:pPr>
      <w:r w:rsidRPr="003E2792">
        <w:rPr>
          <w:b/>
          <w:bCs/>
          <w:i/>
          <w:iCs/>
          <w:rPrChange w:id="2643" w:author="JORGE CONTRERAS ORTIZ" w:date="2021-09-04T12:35:00Z">
            <w:rPr>
              <w:b/>
              <w:bCs/>
            </w:rPr>
          </w:rPrChange>
        </w:rPr>
        <w:t xml:space="preserve">Nota: </w:t>
      </w:r>
      <w:r w:rsidRPr="003E2792">
        <w:rPr>
          <w:i/>
          <w:iCs/>
          <w:rPrChange w:id="2644"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2645" w:author="JORGE CONTRERAS ORTIZ" w:date="2021-09-04T12:35:00Z">
            <w:rPr>
              <w:b/>
              <w:bCs/>
            </w:rPr>
          </w:rPrChange>
        </w:rPr>
        <w:t>KSH Reference Guide.</w:t>
      </w:r>
    </w:p>
    <w:p w14:paraId="349F1140" w14:textId="55659672" w:rsidR="003E2792" w:rsidRDefault="003E2792" w:rsidP="00791D37">
      <w:pPr>
        <w:pStyle w:val="Textoindependiente"/>
        <w:rPr>
          <w:ins w:id="2646" w:author="JORGE CONTRERAS ORTIZ" w:date="2021-09-04T12:36:00Z"/>
          <w:b/>
          <w:bCs/>
          <w:i/>
          <w:iCs/>
        </w:rPr>
      </w:pPr>
    </w:p>
    <w:p w14:paraId="35497738" w14:textId="5E6F7715" w:rsidR="003E2792" w:rsidRDefault="003E2792" w:rsidP="00791D37">
      <w:pPr>
        <w:pStyle w:val="Textoindependiente"/>
        <w:rPr>
          <w:ins w:id="2647" w:author="JORGE CONTRERAS ORTIZ" w:date="2021-09-04T12:36:00Z"/>
          <w:b/>
          <w:bCs/>
          <w:i/>
          <w:iCs/>
        </w:rPr>
      </w:pPr>
    </w:p>
    <w:p w14:paraId="7538555D" w14:textId="0D2FD0D7" w:rsidR="003E2792" w:rsidRDefault="003E2792" w:rsidP="00791D37">
      <w:pPr>
        <w:pStyle w:val="Textoindependiente"/>
        <w:rPr>
          <w:ins w:id="2648" w:author="JORGE CONTRERAS ORTIZ" w:date="2021-09-04T12:36:00Z"/>
          <w:b/>
          <w:bCs/>
          <w:i/>
          <w:iCs/>
        </w:rPr>
      </w:pPr>
    </w:p>
    <w:p w14:paraId="7E6B8BE9" w14:textId="7EE3789B" w:rsidR="003E2792" w:rsidRDefault="003E2792" w:rsidP="00791D37">
      <w:pPr>
        <w:pStyle w:val="Textoindependiente"/>
        <w:rPr>
          <w:ins w:id="2649" w:author="JORGE CONTRERAS ORTIZ" w:date="2021-09-04T12:36:00Z"/>
          <w:b/>
          <w:bCs/>
          <w:i/>
          <w:iCs/>
        </w:rPr>
      </w:pPr>
    </w:p>
    <w:p w14:paraId="7796C206" w14:textId="6D9E59C9" w:rsidR="003E2792" w:rsidRDefault="003E2792" w:rsidP="00791D37">
      <w:pPr>
        <w:pStyle w:val="Textoindependiente"/>
        <w:rPr>
          <w:ins w:id="2650" w:author="JORGE CONTRERAS ORTIZ" w:date="2021-09-04T12:36:00Z"/>
          <w:b/>
          <w:bCs/>
          <w:i/>
          <w:iCs/>
        </w:rPr>
      </w:pPr>
    </w:p>
    <w:p w14:paraId="6EE76CBA" w14:textId="77777777" w:rsidR="003E2792" w:rsidRPr="003E2792" w:rsidRDefault="003E2792" w:rsidP="00791D37">
      <w:pPr>
        <w:pStyle w:val="Textoindependiente"/>
        <w:rPr>
          <w:b/>
          <w:bCs/>
          <w:i/>
          <w:iCs/>
          <w:rPrChange w:id="2651" w:author="JORGE CONTRERAS ORTIZ" w:date="2021-09-04T12:35:00Z">
            <w:rPr>
              <w:b/>
              <w:bCs/>
            </w:rPr>
          </w:rPrChange>
        </w:rPr>
      </w:pPr>
    </w:p>
    <w:p w14:paraId="1A84B0DD" w14:textId="6D5152CD" w:rsidR="0074559B" w:rsidRPr="00791D37" w:rsidDel="003E2792" w:rsidRDefault="0074559B" w:rsidP="00791D37">
      <w:pPr>
        <w:pStyle w:val="Textoindependiente"/>
        <w:rPr>
          <w:del w:id="2652" w:author="JORGE CONTRERAS ORTIZ" w:date="2021-09-04T12:36:00Z"/>
        </w:rPr>
      </w:pPr>
      <w:r w:rsidRPr="00791D37">
        <w:lastRenderedPageBreak/>
        <w:t>Para encontrar Puertos de Serie e interfaces Ethernet, conectar el Dongle a un USB del ordenador y después abrir una terminal e introducir</w:t>
      </w:r>
      <w:ins w:id="2653"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2654" w:author="JORGE CONTRERAS ORTIZ" w:date="2021-09-04T14:47:00Z">
        <w:r w:rsidR="003E5AE5" w:rsidRPr="00791D37">
          <w:t xml:space="preserve">Tabla </w:t>
        </w:r>
        <w:r w:rsidR="003E5AE5">
          <w:rPr>
            <w:noProof/>
          </w:rPr>
          <w:t>9</w:t>
        </w:r>
      </w:ins>
      <w:ins w:id="2655" w:author="JORGE CONTRERAS ORTIZ" w:date="2021-09-04T14:10:00Z">
        <w:r w:rsidR="00A7595B">
          <w:fldChar w:fldCharType="end"/>
        </w:r>
      </w:ins>
      <w:r w:rsidRPr="00791D37">
        <w:t>:</w:t>
      </w:r>
    </w:p>
    <w:p w14:paraId="6F81D0E5" w14:textId="1E1D5ADB" w:rsidR="0074559B" w:rsidRPr="00791D37" w:rsidDel="003E2792" w:rsidRDefault="0074559B" w:rsidP="00791D37">
      <w:pPr>
        <w:pStyle w:val="Textoindependiente"/>
        <w:rPr>
          <w:del w:id="2656"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2657"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2658"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rsidP="006242EF">
      <w:pPr>
        <w:pStyle w:val="TDC3"/>
        <w:rPr>
          <w:rFonts w:eastAsiaTheme="minorHAnsi"/>
        </w:rPr>
      </w:pPr>
    </w:p>
    <w:p w14:paraId="613EB1DE" w14:textId="2F7E64C6" w:rsidR="0074559B" w:rsidRPr="00791D37" w:rsidRDefault="0074559B" w:rsidP="006242EF">
      <w:pPr>
        <w:pStyle w:val="Descripcin"/>
        <w:jc w:val="center"/>
      </w:pPr>
      <w:bookmarkStart w:id="2659" w:name="_Ref81657048"/>
      <w:bookmarkStart w:id="2660" w:name="_Toc81499569"/>
      <w:bookmarkStart w:id="2661" w:name="_Ref81657043"/>
      <w:bookmarkStart w:id="2662" w:name="_Toc81659767"/>
      <w:r w:rsidRPr="00791D37">
        <w:t xml:space="preserve">Tabla </w:t>
      </w:r>
      <w:fldSimple w:instr=" SEQ Tabla \* ARABIC ">
        <w:r w:rsidR="003E5AE5">
          <w:rPr>
            <w:noProof/>
          </w:rPr>
          <w:t>9</w:t>
        </w:r>
      </w:fldSimple>
      <w:bookmarkEnd w:id="2659"/>
      <w:r w:rsidRPr="00791D37">
        <w:t xml:space="preserve"> Comando para listar Puertos Serie en Sistemas Linux</w:t>
      </w:r>
      <w:bookmarkEnd w:id="2660"/>
      <w:bookmarkEnd w:id="2661"/>
      <w:bookmarkEnd w:id="2662"/>
    </w:p>
    <w:p w14:paraId="3D3A7B39" w14:textId="77777777" w:rsidR="0074559B" w:rsidRPr="00791D37" w:rsidRDefault="0074559B" w:rsidP="00791D37"/>
    <w:p w14:paraId="079610ED" w14:textId="77777777" w:rsidR="0074559B" w:rsidRPr="00791D37" w:rsidRDefault="0074559B" w:rsidP="00FE1EC4">
      <w:pPr>
        <w:pStyle w:val="Ttulo5"/>
      </w:pPr>
      <w:bookmarkStart w:id="2663" w:name="_Toc81499428"/>
      <w:bookmarkStart w:id="2664" w:name="_Toc81659700"/>
      <w:r w:rsidRPr="00791D37">
        <w:t>MAC OS</w:t>
      </w:r>
      <w:bookmarkEnd w:id="2663"/>
      <w:bookmarkEnd w:id="2664"/>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2665" w:author="JORGE CONTRERAS ORTIZ" w:date="2021-09-04T12:36:00Z">
            <w:rPr>
              <w:b/>
              <w:bCs/>
            </w:rPr>
          </w:rPrChange>
        </w:rPr>
      </w:pPr>
      <w:r w:rsidRPr="003E2792">
        <w:rPr>
          <w:b/>
          <w:bCs/>
          <w:i/>
          <w:iCs/>
          <w:rPrChange w:id="2666" w:author="JORGE CONTRERAS ORTIZ" w:date="2021-09-04T12:36:00Z">
            <w:rPr>
              <w:b/>
              <w:bCs/>
            </w:rPr>
          </w:rPrChange>
        </w:rPr>
        <w:t xml:space="preserve">Nota: </w:t>
      </w:r>
      <w:r w:rsidRPr="003E2792">
        <w:rPr>
          <w:i/>
          <w:iCs/>
          <w:rPrChange w:id="2667"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2668" w:author="JORGE CONTRERAS ORTIZ" w:date="2021-09-04T12:36:00Z">
            <w:rPr>
              <w:b/>
              <w:bCs/>
            </w:rPr>
          </w:rPrChange>
        </w:rPr>
        <w:t>KSH Reference Guide.</w:t>
      </w:r>
    </w:p>
    <w:p w14:paraId="233A2615" w14:textId="7AD65FC5" w:rsidR="0074559B" w:rsidRPr="00791D37" w:rsidRDefault="0074559B" w:rsidP="00791D37">
      <w:r w:rsidRPr="00791D37">
        <w:t>Para encontrar Puertos de Serie e interfaces Ethernet, conectar el Dongle a un USB del ordenador y después abrir una terminal e introducir</w:t>
      </w:r>
      <w:ins w:id="2669" w:author="JORGE CONTRERAS ORTIZ" w:date="2021-09-04T14:10:00Z">
        <w:r w:rsidR="00A7595B">
          <w:t xml:space="preserve"> el comando mostrado</w:t>
        </w:r>
      </w:ins>
      <w:ins w:id="2670" w:author="JORGE CONTRERAS ORTIZ" w:date="2021-09-04T14:11:00Z">
        <w:r w:rsidR="00A7595B">
          <w:t xml:space="preserve"> a continuación en </w:t>
        </w:r>
      </w:ins>
      <w:ins w:id="2671" w:author="JORGE CONTRERAS ORTIZ" w:date="2021-09-04T14:10:00Z">
        <w:r w:rsidR="00A7595B">
          <w:fldChar w:fldCharType="begin"/>
        </w:r>
        <w:r w:rsidR="00A7595B">
          <w:instrText xml:space="preserve"> REF _Ref81657064 \h </w:instrText>
        </w:r>
      </w:ins>
      <w:r w:rsidR="00A7595B">
        <w:fldChar w:fldCharType="separate"/>
      </w:r>
      <w:ins w:id="2672" w:author="JORGE CONTRERAS ORTIZ" w:date="2021-09-04T14:47:00Z">
        <w:r w:rsidR="003E5AE5" w:rsidRPr="00791D37">
          <w:t xml:space="preserve">Tabla </w:t>
        </w:r>
        <w:r w:rsidR="003E5AE5">
          <w:rPr>
            <w:noProof/>
          </w:rPr>
          <w:t>10</w:t>
        </w:r>
      </w:ins>
      <w:ins w:id="2673"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rsidP="006242EF">
      <w:pPr>
        <w:pStyle w:val="TDC3"/>
        <w:rPr>
          <w:rFonts w:eastAsiaTheme="minorHAnsi"/>
        </w:rPr>
      </w:pPr>
    </w:p>
    <w:p w14:paraId="07736C7C" w14:textId="264D55F8" w:rsidR="0074559B" w:rsidRPr="00791D37" w:rsidRDefault="0074559B" w:rsidP="006242EF">
      <w:pPr>
        <w:pStyle w:val="Descripcin"/>
        <w:jc w:val="center"/>
      </w:pPr>
      <w:bookmarkStart w:id="2674" w:name="_Ref81657064"/>
      <w:bookmarkStart w:id="2675" w:name="_Toc81499570"/>
      <w:bookmarkStart w:id="2676" w:name="_Toc81659768"/>
      <w:r w:rsidRPr="00791D37">
        <w:t xml:space="preserve">Tabla </w:t>
      </w:r>
      <w:fldSimple w:instr=" SEQ Tabla \* ARABIC ">
        <w:r w:rsidR="003E5AE5">
          <w:rPr>
            <w:noProof/>
          </w:rPr>
          <w:t>10</w:t>
        </w:r>
      </w:fldSimple>
      <w:bookmarkEnd w:id="2674"/>
      <w:r w:rsidRPr="00791D37">
        <w:t xml:space="preserve"> Comando para listar Puertos Serie en Sistemas en MAC OS</w:t>
      </w:r>
      <w:bookmarkEnd w:id="2675"/>
      <w:bookmarkEnd w:id="2676"/>
    </w:p>
    <w:p w14:paraId="72158665" w14:textId="6EF3FE32" w:rsidR="0074559B" w:rsidRPr="00791D37" w:rsidDel="003E2792" w:rsidRDefault="0074559B" w:rsidP="00791D37">
      <w:pPr>
        <w:rPr>
          <w:del w:id="2677" w:author="JORGE CONTRERAS ORTIZ" w:date="2021-09-04T12:36:00Z"/>
        </w:rPr>
      </w:pPr>
    </w:p>
    <w:p w14:paraId="288D9CE0" w14:textId="02520187" w:rsidR="0074559B" w:rsidRPr="00791D37" w:rsidDel="003E2792" w:rsidRDefault="0074559B" w:rsidP="00791D37">
      <w:pPr>
        <w:rPr>
          <w:del w:id="2678" w:author="JORGE CONTRERAS ORTIZ" w:date="2021-09-04T12:36:00Z"/>
        </w:rPr>
      </w:pPr>
    </w:p>
    <w:p w14:paraId="60B4FCA1" w14:textId="1F114048" w:rsidR="0074559B" w:rsidRPr="00791D37" w:rsidDel="003E2792" w:rsidRDefault="0074559B" w:rsidP="00791D37">
      <w:pPr>
        <w:rPr>
          <w:del w:id="2679" w:author="JORGE CONTRERAS ORTIZ" w:date="2021-09-04T12:36:00Z"/>
        </w:rPr>
      </w:pPr>
    </w:p>
    <w:p w14:paraId="6485C371" w14:textId="73DBD263" w:rsidR="0074559B" w:rsidRPr="00791D37" w:rsidDel="003E2792" w:rsidRDefault="0074559B" w:rsidP="00791D37">
      <w:pPr>
        <w:rPr>
          <w:del w:id="2680" w:author="JORGE CONTRERAS ORTIZ" w:date="2021-09-04T12:36:00Z"/>
        </w:rPr>
      </w:pPr>
    </w:p>
    <w:p w14:paraId="4950D3B8" w14:textId="77777777" w:rsidR="0074559B" w:rsidRPr="00791D37" w:rsidRDefault="0074559B" w:rsidP="00791D37"/>
    <w:p w14:paraId="3ED1B71E" w14:textId="77777777" w:rsidR="0074559B" w:rsidRPr="00791D37" w:rsidRDefault="0074559B" w:rsidP="00FE1EC4">
      <w:pPr>
        <w:pStyle w:val="Ttulo4"/>
      </w:pPr>
      <w:bookmarkStart w:id="2681" w:name="_Toc81499429"/>
      <w:bookmarkStart w:id="2682" w:name="_Toc81659701"/>
      <w:r w:rsidRPr="00791D37">
        <w:t>Configuración de Terminal COM</w:t>
      </w:r>
      <w:bookmarkEnd w:id="2681"/>
      <w:bookmarkEnd w:id="2682"/>
    </w:p>
    <w:p w14:paraId="0E6ADF6E" w14:textId="77777777" w:rsidR="0074559B" w:rsidRPr="00791D37" w:rsidRDefault="0074559B" w:rsidP="00791D37"/>
    <w:p w14:paraId="350A3728" w14:textId="554AC7D4" w:rsidR="0074559B" w:rsidRPr="00791D37" w:rsidRDefault="003E2792" w:rsidP="00FE1EC4">
      <w:pPr>
        <w:pStyle w:val="Ttulo5"/>
      </w:pPr>
      <w:bookmarkStart w:id="2683" w:name="_Toc81499430"/>
      <w:bookmarkStart w:id="2684" w:name="_Toc81659702"/>
      <w:r w:rsidRPr="00791D37">
        <w:t>WINDOWS</w:t>
      </w:r>
      <w:bookmarkEnd w:id="2683"/>
      <w:bookmarkEnd w:id="2684"/>
    </w:p>
    <w:p w14:paraId="63F2DC36" w14:textId="77777777" w:rsidR="0074559B" w:rsidRPr="00791D37" w:rsidRDefault="0074559B" w:rsidP="00791D37"/>
    <w:p w14:paraId="76F6E5EC" w14:textId="77777777" w:rsidR="0074559B" w:rsidRPr="00791D37" w:rsidRDefault="0074559B" w:rsidP="00791D37">
      <w:r w:rsidRPr="00791D37">
        <w:t xml:space="preserve">Hay gran variedad de terminales serie COM disponibles para sistemas Windows. En esta guía se usa una genérica llamada “Termite”, pero valdría cualquier otra terminal. </w:t>
      </w:r>
    </w:p>
    <w:p w14:paraId="78DF748F" w14:textId="77777777" w:rsidR="0074559B" w:rsidRPr="00791D37" w:rsidRDefault="0074559B" w:rsidP="00791D37">
      <w:r w:rsidRPr="00791D37">
        <w:t xml:space="preserve">Abrir la terminal serie y configurar con las siguientes configuraciones para comunicaciones serie con dispositivos de </w:t>
      </w:r>
      <w:proofErr w:type="spellStart"/>
      <w:r w:rsidRPr="00791D37">
        <w:t>Kirale</w:t>
      </w:r>
      <w:proofErr w:type="spellEnd"/>
      <w:r w:rsidRPr="00791D37">
        <w:t>:</w:t>
      </w:r>
    </w:p>
    <w:p w14:paraId="2F878C75" w14:textId="77777777" w:rsidR="0074559B" w:rsidRPr="00791D37" w:rsidRDefault="0074559B" w:rsidP="00791D37">
      <w:r w:rsidRPr="00791D37">
        <w:t xml:space="preserve">Configuración Estándar para puerto serie USB: 9600 </w:t>
      </w:r>
      <w:proofErr w:type="spellStart"/>
      <w:r w:rsidRPr="00791D37">
        <w:t>bauds</w:t>
      </w:r>
      <w:proofErr w:type="spellEnd"/>
      <w:r w:rsidRPr="00791D37">
        <w:t xml:space="preserve">, 8 bits, 1stop bit, no </w:t>
      </w:r>
      <w:proofErr w:type="spellStart"/>
      <w:r w:rsidRPr="00791D37">
        <w:t>parity</w:t>
      </w:r>
      <w:proofErr w:type="spellEnd"/>
      <w:r w:rsidRPr="00791D37">
        <w:t>.</w:t>
      </w:r>
    </w:p>
    <w:p w14:paraId="7E243DBD" w14:textId="77777777" w:rsidR="0074559B" w:rsidRPr="003E2792" w:rsidRDefault="0074559B" w:rsidP="00791D37">
      <w:pPr>
        <w:rPr>
          <w:i/>
          <w:iCs/>
          <w:rPrChange w:id="2685" w:author="JORGE CONTRERAS ORTIZ" w:date="2021-09-04T12:37:00Z">
            <w:rPr/>
          </w:rPrChange>
        </w:rPr>
      </w:pPr>
      <w:r w:rsidRPr="003E2792">
        <w:rPr>
          <w:b/>
          <w:bCs/>
          <w:i/>
          <w:iCs/>
          <w:rPrChange w:id="2686" w:author="JORGE CONTRERAS ORTIZ" w:date="2021-09-04T12:37:00Z">
            <w:rPr>
              <w:b/>
              <w:bCs/>
            </w:rPr>
          </w:rPrChange>
        </w:rPr>
        <w:t xml:space="preserve">Nota: </w:t>
      </w:r>
      <w:r w:rsidRPr="003E2792">
        <w:rPr>
          <w:i/>
          <w:iCs/>
          <w:rPrChange w:id="2687" w:author="JORGE CONTRERAS ORTIZ" w:date="2021-09-04T12:37:00Z">
            <w:rPr/>
          </w:rPrChange>
        </w:rPr>
        <w:t xml:space="preserve">La terminal USB serie, debe configurarse para añadir un carácter “CR” cuando se pulsa la tecla </w:t>
      </w:r>
      <w:proofErr w:type="spellStart"/>
      <w:r w:rsidRPr="003E2792">
        <w:rPr>
          <w:i/>
          <w:iCs/>
          <w:rPrChange w:id="2688" w:author="JORGE CONTRERAS ORTIZ" w:date="2021-09-04T12:37:00Z">
            <w:rPr/>
          </w:rPrChange>
        </w:rPr>
        <w:t>Enter</w:t>
      </w:r>
      <w:proofErr w:type="spellEnd"/>
      <w:r w:rsidRPr="003E2792">
        <w:rPr>
          <w:i/>
          <w:iCs/>
          <w:rPrChange w:id="2689" w:author="JORGE CONTRERAS ORTIZ" w:date="2021-09-04T12:37:00Z">
            <w:rPr/>
          </w:rPrChange>
        </w:rPr>
        <w:t>.</w:t>
      </w:r>
    </w:p>
    <w:p w14:paraId="4F6188AD" w14:textId="77777777" w:rsidR="0074559B" w:rsidRPr="00791D37" w:rsidRDefault="0074559B" w:rsidP="00791D37">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w:t>
      </w:r>
      <w:proofErr w:type="spellStart"/>
      <w:r w:rsidRPr="00791D37">
        <w:t>Kirale</w:t>
      </w:r>
      <w:proofErr w:type="spellEnd"/>
      <w:r w:rsidRPr="00791D37">
        <w:t xml:space="preserv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r w:rsidRPr="00791D37">
        <w:t>.</w:t>
      </w:r>
    </w:p>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5"/>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6161A84" w:rsidR="0074559B" w:rsidRPr="00791D37" w:rsidRDefault="0074559B" w:rsidP="006242EF">
      <w:pPr>
        <w:pStyle w:val="Descripcin"/>
        <w:jc w:val="center"/>
      </w:pPr>
      <w:bookmarkStart w:id="2690" w:name="_Toc81499613"/>
      <w:bookmarkStart w:id="2691" w:name="_Toc81499848"/>
      <w:bookmarkStart w:id="2692" w:name="_Toc81659567"/>
      <w:r w:rsidRPr="00791D37">
        <w:t xml:space="preserve">Ilustración </w:t>
      </w:r>
      <w:fldSimple w:instr=" SEQ Ilustración \* ARABIC ">
        <w:r w:rsidR="003E5AE5">
          <w:rPr>
            <w:noProof/>
          </w:rPr>
          <w:t>37</w:t>
        </w:r>
      </w:fldSimple>
      <w:r w:rsidRPr="00791D37">
        <w:t xml:space="preserve"> Terminal Termite</w:t>
      </w:r>
      <w:bookmarkEnd w:id="2690"/>
      <w:bookmarkEnd w:id="2691"/>
      <w:bookmarkEnd w:id="2692"/>
    </w:p>
    <w:p w14:paraId="3DEE955F" w14:textId="77777777" w:rsidR="0074559B" w:rsidRPr="003E2792" w:rsidRDefault="0074559B" w:rsidP="00791D37">
      <w:pPr>
        <w:rPr>
          <w:i/>
          <w:iCs/>
          <w:rPrChange w:id="2693" w:author="JORGE CONTRERAS ORTIZ" w:date="2021-09-04T12:37:00Z">
            <w:rPr/>
          </w:rPrChange>
        </w:rPr>
      </w:pPr>
      <w:r w:rsidRPr="003E2792">
        <w:rPr>
          <w:b/>
          <w:bCs/>
          <w:i/>
          <w:iCs/>
          <w:rPrChange w:id="2694" w:author="JORGE CONTRERAS ORTIZ" w:date="2021-09-04T12:37:00Z">
            <w:rPr>
              <w:b/>
              <w:bCs/>
            </w:rPr>
          </w:rPrChange>
        </w:rPr>
        <w:t>Nota:</w:t>
      </w:r>
      <w:r w:rsidRPr="003E2792">
        <w:rPr>
          <w:i/>
          <w:iCs/>
          <w:rPrChange w:id="2695"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2696" w:name="_Toc81499431"/>
      <w:bookmarkStart w:id="2697" w:name="_Toc81659703"/>
      <w:r w:rsidRPr="00FE1EC4">
        <w:t>LINUX / MAC OS</w:t>
      </w:r>
      <w:bookmarkEnd w:id="2696"/>
      <w:bookmarkEnd w:id="2697"/>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3FCE24F9" w:rsidR="0074559B" w:rsidRPr="00791D37" w:rsidDel="00A7595B" w:rsidRDefault="0074559B" w:rsidP="00791D37">
      <w:pPr>
        <w:rPr>
          <w:del w:id="2698" w:author="JORGE CONTRERAS ORTIZ" w:date="2021-09-04T14:05:00Z"/>
        </w:rPr>
      </w:pPr>
      <w:r w:rsidRPr="00791D37">
        <w:t>La configuración es la misma necesaria para la comunicación serie con los Sistemas Windows.</w:t>
      </w:r>
      <w:ins w:id="2699" w:author="JORGE CONTRERAS ORTIZ" w:date="2021-09-04T14:01:00Z">
        <w:r w:rsidR="0025296D">
          <w:t xml:space="preserve"> Para abrir la terminal de </w:t>
        </w:r>
        <w:proofErr w:type="spellStart"/>
        <w:r w:rsidR="0025296D">
          <w:t>Picocom</w:t>
        </w:r>
        <w:proofErr w:type="spellEnd"/>
        <w:r w:rsidR="0025296D">
          <w:t>, ejecutar el comando indica</w:t>
        </w:r>
      </w:ins>
      <w:ins w:id="2700" w:author="JORGE CONTRERAS ORTIZ" w:date="2021-09-04T14:05:00Z">
        <w:r w:rsidR="00A7595B">
          <w:t>do a continuación</w:t>
        </w:r>
      </w:ins>
      <w:ins w:id="2701"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2702" w:author="JORGE CONTRERAS ORTIZ" w:date="2021-09-04T14:47:00Z">
        <w:r w:rsidR="003E5AE5" w:rsidRPr="00791D37">
          <w:t xml:space="preserve">Tabla </w:t>
        </w:r>
        <w:r w:rsidR="003E5AE5">
          <w:rPr>
            <w:noProof/>
          </w:rPr>
          <w:t>11</w:t>
        </w:r>
      </w:ins>
      <w:ins w:id="2703" w:author="JORGE CONTRERAS ORTIZ" w:date="2021-09-04T14:01:00Z">
        <w:r w:rsidR="0025296D">
          <w:fldChar w:fldCharType="end"/>
        </w:r>
      </w:ins>
      <w:ins w:id="2704" w:author="JORGE CONTRERAS ORTIZ" w:date="2021-09-04T14:05:00Z">
        <w:r w:rsidR="00A7595B">
          <w:t>:</w:t>
        </w:r>
      </w:ins>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8807DC"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34F4C469" w:rsidR="0074559B" w:rsidRDefault="0074559B" w:rsidP="006242EF">
      <w:pPr>
        <w:pStyle w:val="Descripcin"/>
        <w:jc w:val="center"/>
        <w:rPr>
          <w:ins w:id="2705" w:author="JORGE CONTRERAS ORTIZ" w:date="2021-09-04T14:05:00Z"/>
        </w:rPr>
      </w:pPr>
      <w:bookmarkStart w:id="2706" w:name="_Ref81656521"/>
      <w:bookmarkStart w:id="2707" w:name="_Toc81499571"/>
      <w:bookmarkStart w:id="2708" w:name="_Toc81659769"/>
      <w:r w:rsidRPr="00791D37">
        <w:t xml:space="preserve">Tabla </w:t>
      </w:r>
      <w:fldSimple w:instr=" SEQ Tabla \* ARABIC ">
        <w:r w:rsidR="003E5AE5">
          <w:rPr>
            <w:noProof/>
          </w:rPr>
          <w:t>11</w:t>
        </w:r>
      </w:fldSimple>
      <w:bookmarkEnd w:id="2706"/>
      <w:r w:rsidRPr="00791D37">
        <w:t xml:space="preserve"> Abrir terminal </w:t>
      </w:r>
      <w:proofErr w:type="spellStart"/>
      <w:r w:rsidRPr="00791D37">
        <w:t>Picocom</w:t>
      </w:r>
      <w:proofErr w:type="spellEnd"/>
      <w:r w:rsidRPr="00791D37">
        <w:t xml:space="preserve"> en Linux / MAC Os</w:t>
      </w:r>
      <w:bookmarkEnd w:id="2707"/>
      <w:bookmarkEnd w:id="2708"/>
    </w:p>
    <w:p w14:paraId="0A5E99FD" w14:textId="77777777" w:rsidR="00A7595B" w:rsidRPr="00A7595B" w:rsidRDefault="00A7595B">
      <w:pPr>
        <w:pPrChange w:id="2709" w:author="JORGE CONTRERAS ORTIZ" w:date="2021-09-04T14:05:00Z">
          <w:pPr>
            <w:pStyle w:val="Descripcin"/>
            <w:jc w:val="center"/>
          </w:pPr>
        </w:pPrChange>
      </w:pPr>
    </w:p>
    <w:p w14:paraId="51BC7E6F" w14:textId="5F7D83BC" w:rsidR="0074559B" w:rsidRPr="00791D37" w:rsidDel="00A7595B" w:rsidRDefault="0074559B" w:rsidP="00791D37">
      <w:pPr>
        <w:rPr>
          <w:del w:id="2710"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1D4665C2" w:rsidR="0074559B" w:rsidRPr="00791D37" w:rsidRDefault="0074559B" w:rsidP="00791D37">
      <w:pPr>
        <w:rPr>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30BA8A96" w14:textId="7F635E6D" w:rsidR="0074559B" w:rsidRPr="00791D37" w:rsidRDefault="0074559B" w:rsidP="00791D37"/>
    <w:p w14:paraId="3E1E2846" w14:textId="77777777" w:rsidR="0074559B" w:rsidRPr="00791D37" w:rsidRDefault="0074559B" w:rsidP="00791D37">
      <w:pPr>
        <w:pStyle w:val="Ttulo2"/>
      </w:pPr>
      <w:bookmarkStart w:id="2711" w:name="_Toc81499432"/>
      <w:bookmarkStart w:id="2712" w:name="_Toc81659704"/>
      <w:r w:rsidRPr="00791D37">
        <w:t>CONFIGURACIÓN DE RED PARA KTWM102</w:t>
      </w:r>
      <w:bookmarkEnd w:id="2711"/>
      <w:bookmarkEnd w:id="271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2713" w:author="JORGE CONTRERAS ORTIZ" w:date="2021-09-04T12:42:00Z">
        <w:r w:rsidRPr="00791D37" w:rsidDel="00FE1EC4">
          <w:delText xml:space="preserve">tenemos </w:delText>
        </w:r>
      </w:del>
      <w:ins w:id="271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lastRenderedPageBreak/>
        <w:t>La primera vía es comandos KSH, los cuáles son con una sintaxis amigable para una ejecución manual y sencilla para el usuario desde un PC. Se conecta el módulo por USB.</w:t>
      </w:r>
    </w:p>
    <w:p w14:paraId="089B9EBC" w14:textId="209E53A2" w:rsidR="0074559B" w:rsidRDefault="0074559B" w:rsidP="00791D37">
      <w:pPr>
        <w:pStyle w:val="Prrafodelista"/>
        <w:numPr>
          <w:ilvl w:val="0"/>
          <w:numId w:val="18"/>
        </w:numPr>
        <w:rPr>
          <w:ins w:id="2715" w:author="JORGE CONTRERAS ORTIZ" w:date="2021-09-04T14:11:00Z"/>
        </w:rPr>
      </w:pPr>
      <w:r w:rsidRPr="00791D37">
        <w:t>La segunda vía es por comandos KBI. Estos comandos se enviarán por vía UART al módulo.</w:t>
      </w:r>
    </w:p>
    <w:p w14:paraId="74FB1EA1" w14:textId="77777777" w:rsidR="00A7595B" w:rsidRPr="00791D37" w:rsidRDefault="00A7595B" w:rsidP="00791D37">
      <w:pPr>
        <w:pStyle w:val="Prrafodelista"/>
        <w:numPr>
          <w:ilvl w:val="0"/>
          <w:numId w:val="18"/>
        </w:numPr>
      </w:pPr>
    </w:p>
    <w:p w14:paraId="55254CF7" w14:textId="27088B45" w:rsidR="0074559B" w:rsidRPr="00791D37" w:rsidDel="00A7595B" w:rsidRDefault="0074559B" w:rsidP="00791D37">
      <w:pPr>
        <w:rPr>
          <w:del w:id="2716" w:author="JORGE CONTRERAS ORTIZ" w:date="2021-09-04T14:05:00Z"/>
        </w:rPr>
      </w:pPr>
      <w:bookmarkStart w:id="2717" w:name="_Toc81658369"/>
      <w:bookmarkStart w:id="2718" w:name="_Toc81658613"/>
      <w:bookmarkStart w:id="2719" w:name="_Toc81658768"/>
      <w:bookmarkStart w:id="2720" w:name="_Toc81659147"/>
      <w:bookmarkStart w:id="2721" w:name="_Toc81659388"/>
      <w:bookmarkStart w:id="2722" w:name="_Toc81659705"/>
      <w:bookmarkEnd w:id="2717"/>
      <w:bookmarkEnd w:id="2718"/>
      <w:bookmarkEnd w:id="2719"/>
      <w:bookmarkEnd w:id="2720"/>
      <w:bookmarkEnd w:id="2721"/>
      <w:bookmarkEnd w:id="2722"/>
    </w:p>
    <w:p w14:paraId="13068230" w14:textId="1F14117E" w:rsidR="0074559B" w:rsidRPr="00791D37" w:rsidRDefault="00FE1EC4" w:rsidP="00791D37">
      <w:pPr>
        <w:pStyle w:val="Ttulo3"/>
        <w:rPr>
          <w:lang w:val="en-US"/>
        </w:rPr>
      </w:pPr>
      <w:bookmarkStart w:id="2723" w:name="_Toc81499433"/>
      <w:bookmarkStart w:id="2724" w:name="_Toc81659706"/>
      <w:r w:rsidRPr="00791D37">
        <w:rPr>
          <w:lang w:val="en-US"/>
        </w:rPr>
        <w:t>KIRALE COMMAND-LINE SHELL REFERENCE GUIDE – COMANDOS KSH</w:t>
      </w:r>
      <w:bookmarkEnd w:id="2723"/>
      <w:bookmarkEnd w:id="2724"/>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2725" w:name="_Toc81499434"/>
      <w:bookmarkStart w:id="2726" w:name="_Toc81659707"/>
      <w:r w:rsidRPr="00791D37">
        <w:t>SINTAXIS DE LOS COMANDOS</w:t>
      </w:r>
      <w:bookmarkEnd w:id="2725"/>
      <w:bookmarkEnd w:id="2726"/>
    </w:p>
    <w:p w14:paraId="4AE5B2C5" w14:textId="77777777" w:rsidR="0074559B" w:rsidRPr="00791D37" w:rsidRDefault="0074559B" w:rsidP="00791D37"/>
    <w:p w14:paraId="69080C53" w14:textId="58DBC83E" w:rsidR="0074559B" w:rsidRPr="00791D37" w:rsidDel="00FE1EC4" w:rsidRDefault="0074559B" w:rsidP="00791D37">
      <w:pPr>
        <w:rPr>
          <w:del w:id="2727"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2728" w:author="JORGE CONTRERAS ORTIZ" w:date="2021-09-04T12:43:00Z">
        <w:r w:rsidR="00FE1EC4">
          <w:t>como se indica</w:t>
        </w:r>
      </w:ins>
      <w:ins w:id="2729" w:author="JORGE CONTRERAS ORTIZ" w:date="2021-09-04T14:00:00Z">
        <w:r w:rsidR="0025296D">
          <w:t xml:space="preserve"> a continuación</w:t>
        </w:r>
      </w:ins>
      <w:ins w:id="2730" w:author="JORGE CONTRERAS ORTIZ" w:date="2021-09-04T12:43:00Z">
        <w:r w:rsidR="00FE1EC4">
          <w:t xml:space="preserve"> en </w:t>
        </w:r>
      </w:ins>
      <w:ins w:id="2731" w:author="JORGE CONTRERAS ORTIZ" w:date="2021-09-04T14:00:00Z">
        <w:r w:rsidR="0025296D">
          <w:fldChar w:fldCharType="begin"/>
        </w:r>
        <w:r w:rsidR="0025296D">
          <w:instrText xml:space="preserve"> REF _Ref81656465 \h </w:instrText>
        </w:r>
      </w:ins>
      <w:r w:rsidR="0025296D">
        <w:fldChar w:fldCharType="separate"/>
      </w:r>
      <w:ins w:id="2732" w:author="JORGE CONTRERAS ORTIZ" w:date="2021-09-04T14:47:00Z">
        <w:r w:rsidR="003E5AE5" w:rsidRPr="00791D37">
          <w:t xml:space="preserve">Tabla </w:t>
        </w:r>
        <w:r w:rsidR="003E5AE5">
          <w:rPr>
            <w:noProof/>
          </w:rPr>
          <w:t>12</w:t>
        </w:r>
      </w:ins>
      <w:ins w:id="2733" w:author="JORGE CONTRERAS ORTIZ" w:date="2021-09-04T14:00:00Z">
        <w:r w:rsidR="0025296D">
          <w:fldChar w:fldCharType="end"/>
        </w:r>
      </w:ins>
      <w:del w:id="2734"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7A85530B" w:rsidR="0074559B" w:rsidRPr="00791D37" w:rsidRDefault="0074559B" w:rsidP="006242EF">
      <w:pPr>
        <w:pStyle w:val="Descripcin"/>
        <w:jc w:val="center"/>
      </w:pPr>
      <w:bookmarkStart w:id="2735" w:name="_Ref81656465"/>
      <w:bookmarkStart w:id="2736" w:name="_Toc81499572"/>
      <w:bookmarkStart w:id="2737" w:name="_Toc81659770"/>
      <w:r w:rsidRPr="00791D37">
        <w:t xml:space="preserve">Tabla </w:t>
      </w:r>
      <w:fldSimple w:instr=" SEQ Tabla \* ARABIC ">
        <w:r w:rsidR="003E5AE5">
          <w:rPr>
            <w:noProof/>
          </w:rPr>
          <w:t>12</w:t>
        </w:r>
      </w:fldSimple>
      <w:bookmarkEnd w:id="2735"/>
      <w:r w:rsidRPr="00791D37">
        <w:t xml:space="preserve"> Sintaxis comandos KSH</w:t>
      </w:r>
      <w:bookmarkEnd w:id="2736"/>
      <w:bookmarkEnd w:id="2737"/>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25658926" w:rsidR="0074559B" w:rsidRPr="00791D37" w:rsidRDefault="00912DA3" w:rsidP="00791D37">
      <w:pPr>
        <w:rPr>
          <w:color w:val="0563C1" w:themeColor="hyperlink"/>
          <w:u w:val="single"/>
        </w:rPr>
      </w:pPr>
      <w:hyperlink r:id="rId56" w:anchor="downloads" w:history="1">
        <w:r w:rsidR="0074559B" w:rsidRPr="00791D37">
          <w:rPr>
            <w:rStyle w:val="Hipervnculo"/>
          </w:rPr>
          <w:t>https://www.kirale.com/support/#downloads</w:t>
        </w:r>
      </w:hyperlink>
    </w:p>
    <w:p w14:paraId="119A1701" w14:textId="0CB2987C" w:rsidR="0074559B" w:rsidRDefault="0074559B" w:rsidP="00791D37">
      <w:pPr>
        <w:rPr>
          <w:ins w:id="2738" w:author="JORGE CONTRERAS ORTIZ" w:date="2021-09-04T12:44:00Z"/>
        </w:rPr>
      </w:pPr>
      <w:r w:rsidRPr="00791D37">
        <w:t>Una vez descargado, conectar el módulo KTWM102 al PC por conexión USB abrir el ejecutable descargado y se abrirá una ventana de comandos similar a la de Windows</w:t>
      </w:r>
      <w:ins w:id="2739"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2740" w:author="JORGE CONTRERAS ORTIZ" w:date="2021-09-04T14:47:00Z">
        <w:r w:rsidR="003E5AE5" w:rsidRPr="00791D37">
          <w:t xml:space="preserve">Ilustración </w:t>
        </w:r>
        <w:r w:rsidR="003E5AE5">
          <w:rPr>
            <w:noProof/>
          </w:rPr>
          <w:t>38</w:t>
        </w:r>
        <w:r w:rsidR="003E5AE5" w:rsidRPr="00791D37">
          <w:t xml:space="preserve"> Herramienta </w:t>
        </w:r>
        <w:proofErr w:type="spellStart"/>
        <w:r w:rsidR="003E5AE5" w:rsidRPr="00791D37">
          <w:t>KiTools</w:t>
        </w:r>
      </w:ins>
      <w:proofErr w:type="spellEnd"/>
      <w:ins w:id="2741" w:author="JORGE CONTRERAS ORTIZ" w:date="2021-09-04T14:11:00Z">
        <w:r w:rsidR="00A7595B">
          <w:fldChar w:fldCharType="end"/>
        </w:r>
      </w:ins>
      <w:r w:rsidRPr="00791D37">
        <w:t>.</w:t>
      </w: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lastRenderedPageBreak/>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7"/>
                    <a:stretch>
                      <a:fillRect/>
                    </a:stretch>
                  </pic:blipFill>
                  <pic:spPr>
                    <a:xfrm>
                      <a:off x="0" y="0"/>
                      <a:ext cx="5194724" cy="2724420"/>
                    </a:xfrm>
                    <a:prstGeom prst="rect">
                      <a:avLst/>
                    </a:prstGeom>
                  </pic:spPr>
                </pic:pic>
              </a:graphicData>
            </a:graphic>
          </wp:inline>
        </w:drawing>
      </w:r>
    </w:p>
    <w:p w14:paraId="158927D5" w14:textId="2A765404" w:rsidR="0074559B" w:rsidRPr="00791D37" w:rsidRDefault="0074559B" w:rsidP="006242EF">
      <w:pPr>
        <w:pStyle w:val="Descripcin"/>
        <w:jc w:val="center"/>
      </w:pPr>
      <w:bookmarkStart w:id="2742" w:name="_Toc81499614"/>
      <w:bookmarkStart w:id="2743" w:name="_Toc81499849"/>
      <w:bookmarkStart w:id="2744" w:name="_Ref81657122"/>
      <w:bookmarkStart w:id="2745" w:name="_Toc81659568"/>
      <w:r w:rsidRPr="00791D37">
        <w:t xml:space="preserve">Ilustración </w:t>
      </w:r>
      <w:fldSimple w:instr=" SEQ Ilustración \* ARABIC ">
        <w:r w:rsidR="003E5AE5">
          <w:rPr>
            <w:noProof/>
          </w:rPr>
          <w:t>38</w:t>
        </w:r>
      </w:fldSimple>
      <w:r w:rsidRPr="00791D37">
        <w:t xml:space="preserve"> Herramienta </w:t>
      </w:r>
      <w:proofErr w:type="spellStart"/>
      <w:r w:rsidRPr="00791D37">
        <w:t>KiTools</w:t>
      </w:r>
      <w:bookmarkEnd w:id="2742"/>
      <w:bookmarkEnd w:id="2743"/>
      <w:bookmarkEnd w:id="2744"/>
      <w:bookmarkEnd w:id="2745"/>
      <w:proofErr w:type="spellEnd"/>
    </w:p>
    <w:p w14:paraId="49C9CBA7" w14:textId="6389153C" w:rsidR="0074559B" w:rsidRPr="00791D37" w:rsidRDefault="0074559B" w:rsidP="00791D37">
      <w:r w:rsidRPr="00791D37">
        <w:t xml:space="preserve">Para ver más en detalle la sintaxis de cada comando, descargar y ver la </w:t>
      </w:r>
      <w:hyperlink r:id="rId58" w:anchor="083596d3193c172fa" w:history="1">
        <w:r w:rsidRPr="00791D37">
          <w:rPr>
            <w:rStyle w:val="Hipervnculo"/>
          </w:rPr>
          <w:t>KSH Reference Guide</w:t>
        </w:r>
      </w:hyperlink>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2746" w:name="_Toc81499435"/>
      <w:bookmarkStart w:id="2747" w:name="_Toc81659708"/>
      <w:r w:rsidRPr="00791D37">
        <w:t>SINTAXIS DE LOS PARÁMETROS</w:t>
      </w:r>
      <w:bookmarkEnd w:id="2746"/>
      <w:bookmarkEnd w:id="2747"/>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77777777" w:rsidR="0074559B" w:rsidRPr="00791D37" w:rsidRDefault="0074559B" w:rsidP="00791D37">
      <w:pPr>
        <w:pStyle w:val="Prrafodelista"/>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77777777"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p>
    <w:p w14:paraId="5F9B45D4" w14:textId="77777777" w:rsidR="0074559B" w:rsidRPr="00791D37" w:rsidRDefault="0074559B" w:rsidP="00791D37">
      <w:pPr>
        <w:pStyle w:val="Prrafodelista"/>
      </w:pPr>
    </w:p>
    <w:p w14:paraId="62D2C4C2" w14:textId="77777777" w:rsidR="0074559B" w:rsidRPr="00791D37" w:rsidRDefault="0074559B" w:rsidP="00791D37">
      <w:pPr>
        <w:pStyle w:val="Prrafodelista"/>
      </w:pPr>
      <w:r w:rsidRPr="00791D37">
        <w:rPr>
          <w:noProof/>
        </w:rPr>
        <w:lastRenderedPageBreak/>
        <w:drawing>
          <wp:inline distT="0" distB="0" distL="0" distR="0" wp14:anchorId="525052F4" wp14:editId="6E8B3FCB">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9"/>
                    <a:stretch>
                      <a:fillRect/>
                    </a:stretch>
                  </pic:blipFill>
                  <pic:spPr>
                    <a:xfrm>
                      <a:off x="0" y="0"/>
                      <a:ext cx="5400040" cy="2780030"/>
                    </a:xfrm>
                    <a:prstGeom prst="rect">
                      <a:avLst/>
                    </a:prstGeom>
                  </pic:spPr>
                </pic:pic>
              </a:graphicData>
            </a:graphic>
          </wp:inline>
        </w:drawing>
      </w:r>
    </w:p>
    <w:p w14:paraId="4AD33226" w14:textId="75AABCC2" w:rsidR="0074559B" w:rsidRPr="00791D37" w:rsidRDefault="0074559B" w:rsidP="006242EF">
      <w:pPr>
        <w:pStyle w:val="Descripcin"/>
        <w:jc w:val="center"/>
      </w:pPr>
      <w:bookmarkStart w:id="2748" w:name="_Toc81499615"/>
      <w:bookmarkStart w:id="2749" w:name="_Toc81499850"/>
      <w:bookmarkStart w:id="2750" w:name="_Toc81659569"/>
      <w:r w:rsidRPr="00791D37">
        <w:t xml:space="preserve">Ilustración </w:t>
      </w:r>
      <w:fldSimple w:instr=" SEQ Ilustración \* ARABIC ">
        <w:r w:rsidR="003E5AE5">
          <w:rPr>
            <w:noProof/>
          </w:rPr>
          <w:t>39</w:t>
        </w:r>
      </w:fldSimple>
      <w:r w:rsidRPr="00791D37">
        <w:t xml:space="preserve"> IP como parámetros</w:t>
      </w:r>
      <w:bookmarkEnd w:id="2748"/>
      <w:bookmarkEnd w:id="2749"/>
      <w:bookmarkEnd w:id="2750"/>
    </w:p>
    <w:p w14:paraId="2337B652" w14:textId="77777777" w:rsidR="0074559B" w:rsidRPr="00791D37" w:rsidRDefault="0074559B" w:rsidP="00791D37">
      <w:pPr>
        <w:pStyle w:val="Prrafodelista"/>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2751"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2752"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2753" w:author="JORGE CONTRERAS ORTIZ" w:date="2021-09-04T12:44:00Z"/>
        </w:rPr>
      </w:pPr>
      <w:bookmarkStart w:id="2754" w:name="_Toc81658373"/>
      <w:bookmarkStart w:id="2755" w:name="_Toc81658617"/>
      <w:bookmarkStart w:id="2756" w:name="_Toc81658772"/>
      <w:bookmarkStart w:id="2757" w:name="_Toc81659151"/>
      <w:bookmarkStart w:id="2758" w:name="_Toc81659392"/>
      <w:bookmarkStart w:id="2759" w:name="_Toc81659709"/>
      <w:bookmarkEnd w:id="2754"/>
      <w:bookmarkEnd w:id="2755"/>
      <w:bookmarkEnd w:id="2756"/>
      <w:bookmarkEnd w:id="2757"/>
      <w:bookmarkEnd w:id="2758"/>
      <w:bookmarkEnd w:id="2759"/>
    </w:p>
    <w:p w14:paraId="4812A4EB" w14:textId="25882445" w:rsidR="0074559B" w:rsidRPr="00791D37" w:rsidRDefault="00FE1EC4" w:rsidP="00FE1EC4">
      <w:pPr>
        <w:pStyle w:val="Ttulo4"/>
      </w:pPr>
      <w:bookmarkStart w:id="2760" w:name="_Toc81499436"/>
      <w:bookmarkStart w:id="2761" w:name="_Toc81659710"/>
      <w:r w:rsidRPr="00791D37">
        <w:t>MENSAJES DE RESPUESTA</w:t>
      </w:r>
      <w:bookmarkEnd w:id="2760"/>
      <w:bookmarkEnd w:id="2761"/>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w:t>
      </w:r>
      <w:proofErr w:type="spellStart"/>
      <w:r w:rsidRPr="00791D37">
        <w:t>Kirale</w:t>
      </w:r>
      <w:proofErr w:type="spellEnd"/>
      <w:r w:rsidRPr="00791D37">
        <w:t xml:space="preserv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2762"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4788792B" w:rsidR="0074559B" w:rsidRPr="00791D37" w:rsidRDefault="00FE1EC4" w:rsidP="00791D37">
      <w:pPr>
        <w:pStyle w:val="Ttulo3"/>
        <w:rPr>
          <w:lang w:val="en-US"/>
        </w:rPr>
      </w:pPr>
      <w:bookmarkStart w:id="2763" w:name="_Toc81499437"/>
      <w:bookmarkStart w:id="2764" w:name="_Toc81659711"/>
      <w:r w:rsidRPr="00791D37">
        <w:rPr>
          <w:lang w:val="en-US"/>
        </w:rPr>
        <w:lastRenderedPageBreak/>
        <w:t>KIRALE BINARY INTERFACE REFERENCE GUIDE – COMANDOS KBI</w:t>
      </w:r>
      <w:bookmarkEnd w:id="2763"/>
      <w:bookmarkEnd w:id="2764"/>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2765" w:name="_Toc81499438"/>
      <w:bookmarkStart w:id="2766" w:name="_Toc81659712"/>
      <w:r w:rsidRPr="00791D37">
        <w:t>OPERACIÓN DE INTERFAZ</w:t>
      </w:r>
      <w:bookmarkEnd w:id="2765"/>
      <w:bookmarkEnd w:id="2766"/>
    </w:p>
    <w:p w14:paraId="30DFA127" w14:textId="77777777" w:rsidR="0074559B" w:rsidRPr="00791D37" w:rsidRDefault="0074559B" w:rsidP="00791D37"/>
    <w:p w14:paraId="0E361C94" w14:textId="1ECF9319" w:rsidR="0074559B" w:rsidRDefault="00FE1EC4" w:rsidP="00791D37">
      <w:pPr>
        <w:rPr>
          <w:ins w:id="2767" w:author="JORGE CONTRERAS ORTIZ" w:date="2021-09-04T12:50:00Z"/>
        </w:rPr>
      </w:pPr>
      <w:del w:id="2768"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2769"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2770" w:name="_Toc81499616"/>
                              <w:bookmarkStart w:id="2771" w:name="_Toc81499851"/>
                              <w:del w:id="277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2773" w:author="JORGE CONTRERAS ORTIZ" w:date="2021-09-04T12:45:00Z">
                                <w:r w:rsidR="00593FA6" w:rsidDel="00FE1EC4">
                                  <w:rPr>
                                    <w:noProof/>
                                  </w:rPr>
                                  <w:delText>40</w:delText>
                                </w:r>
                              </w:del>
                              <w:del w:id="2774" w:author="JORGE CONTRERAS ORTIZ" w:date="2021-09-04T12:48:00Z">
                                <w:r w:rsidR="005026F3" w:rsidDel="00FE1EC4">
                                  <w:rPr>
                                    <w:noProof/>
                                  </w:rPr>
                                  <w:fldChar w:fldCharType="end"/>
                                </w:r>
                                <w:r w:rsidDel="00FE1EC4">
                                  <w:delText xml:space="preserve"> </w:delText>
                                </w:r>
                              </w:del>
                              <w:del w:id="2775" w:author="JORGE CONTRERAS ORTIZ" w:date="2021-09-04T12:45:00Z">
                                <w:r w:rsidDel="00FE1EC4">
                                  <w:delText>Esquema de comunicación entre Host Externo y el dispositivo KTWM102</w:delText>
                                </w:r>
                              </w:del>
                              <w:bookmarkEnd w:id="2770"/>
                              <w:bookmarkEnd w:id="2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2776" w:name="_Toc81499616"/>
                        <w:bookmarkStart w:id="2777" w:name="_Toc81499851"/>
                        <w:del w:id="2778"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2779" w:author="JORGE CONTRERAS ORTIZ" w:date="2021-09-04T12:45:00Z">
                          <w:r w:rsidR="00593FA6" w:rsidDel="00FE1EC4">
                            <w:rPr>
                              <w:noProof/>
                            </w:rPr>
                            <w:delText>40</w:delText>
                          </w:r>
                        </w:del>
                        <w:del w:id="2780" w:author="JORGE CONTRERAS ORTIZ" w:date="2021-09-04T12:48:00Z">
                          <w:r w:rsidR="005026F3" w:rsidDel="00FE1EC4">
                            <w:rPr>
                              <w:noProof/>
                            </w:rPr>
                            <w:fldChar w:fldCharType="end"/>
                          </w:r>
                          <w:r w:rsidDel="00FE1EC4">
                            <w:delText xml:space="preserve"> </w:delText>
                          </w:r>
                        </w:del>
                        <w:del w:id="2781" w:author="JORGE CONTRERAS ORTIZ" w:date="2021-09-04T12:45:00Z">
                          <w:r w:rsidDel="00FE1EC4">
                            <w:delText>Esquema de comunicación entre Host Externo y el dispositivo KTWM102</w:delText>
                          </w:r>
                        </w:del>
                        <w:bookmarkEnd w:id="2776"/>
                        <w:bookmarkEnd w:id="2777"/>
                      </w:p>
                    </w:txbxContent>
                  </v:textbox>
                  <w10:wrap type="tight"/>
                </v:shape>
              </w:pict>
            </mc:Fallback>
          </mc:AlternateContent>
        </w:r>
      </w:del>
      <w:r w:rsidR="0074559B" w:rsidRPr="00791D37">
        <w:t xml:space="preserve">Antes de entrar en el funcionamiento de </w:t>
      </w:r>
      <w:del w:id="2782" w:author="JORGE CONTRERAS ORTIZ" w:date="2021-09-04T12:44:00Z">
        <w:r w:rsidR="0074559B" w:rsidRPr="00791D37" w:rsidDel="00FE1EC4">
          <w:delText>como</w:delText>
        </w:r>
      </w:del>
      <w:ins w:id="2783" w:author="JORGE CONTRERAS ORTIZ" w:date="2021-09-04T12:44:00Z">
        <w:r w:rsidRPr="00791D37">
          <w:t>cómo</w:t>
        </w:r>
      </w:ins>
      <w:r w:rsidR="0074559B" w:rsidRPr="00791D37">
        <w:t xml:space="preserve"> usar los comandos KBI por puerto UART, </w:t>
      </w:r>
      <w:del w:id="2784" w:author="JORGE CONTRERAS ORTIZ" w:date="2021-09-04T14:12:00Z">
        <w:r w:rsidR="0074559B" w:rsidRPr="00791D37" w:rsidDel="00A7595B">
          <w:delText>en la siguiente imagen</w:delText>
        </w:r>
      </w:del>
      <w:ins w:id="2785"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2786" w:author="JORGE CONTRERAS ORTIZ" w:date="2021-09-04T14:47:00Z">
        <w:r w:rsidR="003E5AE5">
          <w:t xml:space="preserve">Ilustración </w:t>
        </w:r>
        <w:r w:rsidR="003E5AE5">
          <w:rPr>
            <w:noProof/>
          </w:rPr>
          <w:t>40</w:t>
        </w:r>
      </w:ins>
      <w:ins w:id="2787" w:author="JORGE CONTRERAS ORTIZ" w:date="2021-09-04T14:12:00Z">
        <w:r w:rsidR="00A7595B">
          <w:fldChar w:fldCharType="end"/>
        </w:r>
        <w:r w:rsidR="00A7595B">
          <w:t>,</w:t>
        </w:r>
      </w:ins>
      <w:r w:rsidR="0074559B" w:rsidRPr="00791D37">
        <w:t xml:space="preserve"> se muestra un esquema de un Host externo</w:t>
      </w:r>
      <w:ins w:id="2788" w:author="JORGE CONTRERAS ORTIZ" w:date="2021-09-04T12:45:00Z">
        <w:r>
          <w:t>, como puede ser un microcontrolador</w:t>
        </w:r>
      </w:ins>
      <w:r w:rsidR="0074559B" w:rsidRPr="00791D37">
        <w:t xml:space="preserve"> usando KBI para comunicarse con el módulo KTWM102 y el sistema </w:t>
      </w:r>
      <w:proofErr w:type="spellStart"/>
      <w:r w:rsidR="0074559B" w:rsidRPr="00791D37">
        <w:t>KiNOS</w:t>
      </w:r>
      <w:proofErr w:type="spellEnd"/>
      <w:r w:rsidR="0074559B" w:rsidRPr="00791D37">
        <w:t xml:space="preserve"> a través del puerto UART:</w:t>
      </w:r>
    </w:p>
    <w:p w14:paraId="4B33C6AE" w14:textId="77777777" w:rsidR="00FE1EC4" w:rsidRDefault="00FE1EC4">
      <w:pPr>
        <w:keepNext/>
        <w:jc w:val="center"/>
        <w:rPr>
          <w:ins w:id="2789" w:author="JORGE CONTRERAS ORTIZ" w:date="2021-09-04T12:50:00Z"/>
        </w:rPr>
        <w:pPrChange w:id="2790" w:author="JORGE CONTRERAS ORTIZ" w:date="2021-09-04T12:50:00Z">
          <w:pPr/>
        </w:pPrChange>
      </w:pPr>
      <w:ins w:id="2791"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8EC582F" w:rsidR="00FE1EC4" w:rsidRPr="00791D37" w:rsidRDefault="00FE1EC4">
      <w:pPr>
        <w:pStyle w:val="Descripcin"/>
        <w:jc w:val="center"/>
        <w:pPrChange w:id="2792" w:author="JORGE CONTRERAS ORTIZ" w:date="2021-09-04T12:50:00Z">
          <w:pPr/>
        </w:pPrChange>
      </w:pPr>
      <w:bookmarkStart w:id="2793" w:name="_Ref81657178"/>
      <w:bookmarkStart w:id="2794" w:name="_Toc81659570"/>
      <w:ins w:id="2795" w:author="JORGE CONTRERAS ORTIZ" w:date="2021-09-04T12:50:00Z">
        <w:r>
          <w:t xml:space="preserve">Ilustración </w:t>
        </w:r>
        <w:r>
          <w:fldChar w:fldCharType="begin"/>
        </w:r>
        <w:r>
          <w:instrText xml:space="preserve"> SEQ Ilustración \* ARABIC </w:instrText>
        </w:r>
      </w:ins>
      <w:r>
        <w:fldChar w:fldCharType="separate"/>
      </w:r>
      <w:ins w:id="2796" w:author="JORGE CONTRERAS ORTIZ" w:date="2021-09-04T14:47:00Z">
        <w:r w:rsidR="003E5AE5">
          <w:rPr>
            <w:noProof/>
          </w:rPr>
          <w:t>40</w:t>
        </w:r>
      </w:ins>
      <w:ins w:id="2797" w:author="JORGE CONTRERAS ORTIZ" w:date="2021-09-04T12:50:00Z">
        <w:r>
          <w:fldChar w:fldCharType="end"/>
        </w:r>
        <w:bookmarkEnd w:id="2793"/>
        <w:r>
          <w:t xml:space="preserve"> </w:t>
        </w:r>
        <w:r w:rsidRPr="00064A8D">
          <w:t>Esquema de comunicación entre Host Externo y el dispositivo KTWM102</w:t>
        </w:r>
      </w:ins>
      <w:bookmarkEnd w:id="2794"/>
    </w:p>
    <w:p w14:paraId="4CF31136" w14:textId="397216E3" w:rsidR="0074559B" w:rsidRPr="00791D37" w:rsidRDefault="0074559B" w:rsidP="00791D37">
      <w:r w:rsidRPr="00791D37">
        <w:t xml:space="preserve">Una vez conectado el sistema como </w:t>
      </w:r>
      <w:ins w:id="2798" w:author="JORGE CONTRERAS ORTIZ" w:date="2021-09-04T14:13:00Z">
        <w:r w:rsidR="00A7595B">
          <w:t>se indicada en el esquema mostrado en</w:t>
        </w:r>
      </w:ins>
      <w:del w:id="2799" w:author="JORGE CONTRERAS ORTIZ" w:date="2021-09-04T14:12:00Z">
        <w:r w:rsidRPr="00791D37" w:rsidDel="00A7595B">
          <w:delText>en el esquema</w:delText>
        </w:r>
      </w:del>
      <w:ins w:id="2800"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2801" w:author="JORGE CONTRERAS ORTIZ" w:date="2021-09-04T14:47:00Z">
        <w:r w:rsidR="003E5AE5">
          <w:t xml:space="preserve">Ilustración </w:t>
        </w:r>
        <w:r w:rsidR="003E5AE5">
          <w:rPr>
            <w:noProof/>
          </w:rPr>
          <w:t>40</w:t>
        </w:r>
      </w:ins>
      <w:ins w:id="2802" w:author="JORGE CONTRERAS ORTIZ" w:date="2021-09-04T14:12:00Z">
        <w:r w:rsidR="00A7595B">
          <w:fldChar w:fldCharType="end"/>
        </w:r>
      </w:ins>
      <w:ins w:id="2803" w:author="JORGE CONTRERAS ORTIZ" w:date="2021-09-04T14:13:00Z">
        <w:r w:rsidR="00A7595B">
          <w:t xml:space="preserve">, </w:t>
        </w:r>
      </w:ins>
      <w:del w:id="2804" w:author="JORGE CONTRERAS ORTIZ" w:date="2021-09-04T14:13:00Z">
        <w:r w:rsidRPr="00791D37" w:rsidDel="00A7595B">
          <w:delText xml:space="preserve">, </w:delText>
        </w:r>
      </w:del>
      <w:del w:id="2805" w:author="JORGE CONTRERAS ORTIZ" w:date="2021-09-04T12:44:00Z">
        <w:r w:rsidRPr="00791D37" w:rsidDel="00FE1EC4">
          <w:delText xml:space="preserve">deberemos </w:delText>
        </w:r>
      </w:del>
      <w:ins w:id="2806" w:author="JORGE CONTRERAS ORTIZ" w:date="2021-09-04T12:44:00Z">
        <w:r w:rsidR="00FE1EC4">
          <w:t>se deberá</w:t>
        </w:r>
        <w:r w:rsidR="00FE1EC4" w:rsidRPr="00791D37">
          <w:t xml:space="preserve"> </w:t>
        </w:r>
      </w:ins>
      <w:r w:rsidRPr="00791D37">
        <w:t>configurar el puerto serie de nuestro Host de la siguiente manera:</w:t>
      </w:r>
    </w:p>
    <w:p w14:paraId="23E82E58" w14:textId="77777777" w:rsidR="0074559B" w:rsidRPr="00791D37" w:rsidRDefault="0074559B" w:rsidP="00791D37">
      <w:pPr>
        <w:rPr>
          <w:lang w:val="en-US"/>
        </w:rPr>
      </w:pPr>
      <w:proofErr w:type="spellStart"/>
      <w:r w:rsidRPr="00791D37">
        <w:rPr>
          <w:b/>
          <w:bCs/>
          <w:lang w:val="en-US"/>
        </w:rPr>
        <w:t>Configuración</w:t>
      </w:r>
      <w:proofErr w:type="spellEnd"/>
      <w:r w:rsidRPr="00791D37">
        <w:rPr>
          <w:b/>
          <w:bCs/>
          <w:lang w:val="en-US"/>
        </w:rPr>
        <w:t xml:space="preserve"> Serie: </w:t>
      </w:r>
      <w:r w:rsidRPr="00791D37">
        <w:rPr>
          <w:lang w:val="en-US"/>
        </w:rPr>
        <w:t>115200 bps, 8 data bits, no parity, 1 stop bit, no flow control.</w:t>
      </w:r>
    </w:p>
    <w:p w14:paraId="1D46A4C3" w14:textId="77777777" w:rsidR="0074559B" w:rsidRPr="00FE1EC4" w:rsidRDefault="0074559B" w:rsidP="00791D37">
      <w:pPr>
        <w:rPr>
          <w:i/>
          <w:iCs/>
          <w:rPrChange w:id="2807" w:author="JORGE CONTRERAS ORTIZ" w:date="2021-09-04T12:51:00Z">
            <w:rPr/>
          </w:rPrChange>
        </w:rPr>
      </w:pPr>
      <w:r w:rsidRPr="00FE1EC4">
        <w:rPr>
          <w:b/>
          <w:bCs/>
          <w:i/>
          <w:iCs/>
        </w:rPr>
        <w:t xml:space="preserve">Nota: </w:t>
      </w:r>
      <w:r w:rsidRPr="00FE1EC4">
        <w:rPr>
          <w:i/>
          <w:iCs/>
          <w:rPrChange w:id="2808" w:author="JORGE CONTRERAS ORTIZ" w:date="2021-09-04T12:51:00Z">
            <w:rPr/>
          </w:rPrChange>
        </w:rPr>
        <w:t>Comprobar que los pines de comunicación serie cumplen con las características eléctricas.</w:t>
      </w:r>
    </w:p>
    <w:p w14:paraId="3A2B888F" w14:textId="040CA88F" w:rsidR="0074559B" w:rsidRPr="00791D37" w:rsidRDefault="0074559B" w:rsidP="00791D37">
      <w:r w:rsidRPr="00791D37">
        <w:t xml:space="preserve">Como se detalla en la </w:t>
      </w:r>
      <w:del w:id="2809" w:author="JORGE CONTRERAS ORTIZ" w:date="2021-09-04T12:51:00Z">
        <w:r w:rsidRPr="00791D37" w:rsidDel="00FE1EC4">
          <w:delText>imagen</w:delText>
        </w:r>
      </w:del>
      <w:ins w:id="2810" w:author="JORGE CONTRERAS ORTIZ" w:date="2021-09-04T14:14:00Z">
        <w:r w:rsidR="00A7595B">
          <w:fldChar w:fldCharType="begin"/>
        </w:r>
        <w:r w:rsidR="00A7595B">
          <w:instrText xml:space="preserve"> REF _Ref81657178 \h </w:instrText>
        </w:r>
      </w:ins>
      <w:ins w:id="2811" w:author="JORGE CONTRERAS ORTIZ" w:date="2021-09-04T14:14:00Z">
        <w:r w:rsidR="00A7595B">
          <w:fldChar w:fldCharType="separate"/>
        </w:r>
      </w:ins>
      <w:ins w:id="2812" w:author="JORGE CONTRERAS ORTIZ" w:date="2021-09-04T14:47:00Z">
        <w:r w:rsidR="003E5AE5">
          <w:t xml:space="preserve">Ilustración </w:t>
        </w:r>
        <w:r w:rsidR="003E5AE5">
          <w:rPr>
            <w:noProof/>
          </w:rPr>
          <w:t>40</w:t>
        </w:r>
      </w:ins>
      <w:ins w:id="2813"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4459661E" w:rsidR="0074559B" w:rsidRPr="00791D37" w:rsidDel="00FE1EC4" w:rsidRDefault="0074559B" w:rsidP="00791D37">
      <w:pPr>
        <w:rPr>
          <w:del w:id="2814"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hyperlink r:id="rId61" w:anchor="083596d3193c172fa" w:history="1">
        <w:r w:rsidRPr="00791D37">
          <w:rPr>
            <w:rStyle w:val="Hipervnculo"/>
          </w:rPr>
          <w:t>KBI Reference Guide</w:t>
        </w:r>
      </w:hyperlink>
      <w:r w:rsidRPr="00791D37">
        <w:t xml:space="preserve"> y en </w:t>
      </w:r>
      <w:hyperlink r:id="rId62" w:history="1">
        <w:r w:rsidRPr="00791D37">
          <w:rPr>
            <w:rStyle w:val="Hipervnculo"/>
          </w:rPr>
          <w:t>draft-ietf-pppext-cobs-00</w:t>
        </w:r>
      </w:hyperlink>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2815" w:author="JORGE CONTRERAS ORTIZ" w:date="2021-09-04T12:52:00Z"/>
        </w:rPr>
      </w:pPr>
    </w:p>
    <w:p w14:paraId="6ED37B7C" w14:textId="77777777" w:rsidR="0074559B" w:rsidRPr="00791D37" w:rsidRDefault="00FE1EC4" w:rsidP="00791D37">
      <w:commentRangeStart w:id="2816"/>
      <w:commentRangeEnd w:id="2816"/>
      <w:r>
        <w:rPr>
          <w:rStyle w:val="Refdecomentario"/>
        </w:rPr>
        <w:commentReference w:id="2816"/>
      </w:r>
    </w:p>
    <w:p w14:paraId="4235326B" w14:textId="77777777" w:rsidR="0074559B" w:rsidRPr="00791D37" w:rsidRDefault="0074559B" w:rsidP="00791D37"/>
    <w:p w14:paraId="0DDBFBC8" w14:textId="4624E6A2" w:rsidR="0074559B" w:rsidRPr="00791D37" w:rsidRDefault="00FE1EC4" w:rsidP="00FE1EC4">
      <w:pPr>
        <w:pStyle w:val="Ttulo4"/>
      </w:pPr>
      <w:bookmarkStart w:id="2817" w:name="_Toc81499439"/>
      <w:bookmarkStart w:id="2818" w:name="_Toc81659713"/>
      <w:r w:rsidRPr="00791D37">
        <w:t>FORMATO DEL PAQUETE</w:t>
      </w:r>
      <w:bookmarkEnd w:id="2817"/>
      <w:bookmarkEnd w:id="2818"/>
    </w:p>
    <w:p w14:paraId="4B56D104" w14:textId="77777777" w:rsidR="0074559B" w:rsidRPr="00791D37" w:rsidRDefault="0074559B" w:rsidP="00791D37"/>
    <w:p w14:paraId="5C9D6A7B" w14:textId="626F0A39" w:rsidR="0074559B" w:rsidRPr="00791D37" w:rsidRDefault="0074559B" w:rsidP="00791D37">
      <w:r w:rsidRPr="00791D37">
        <w:lastRenderedPageBreak/>
        <w:t xml:space="preserve">En esta sección se explicará el formato de los paquetes a transmitir o a recibir desde un host externo sin la codificación COBS. Este formato es el </w:t>
      </w:r>
      <w:del w:id="2819" w:author="JORGE CONTRERAS ORTIZ" w:date="2021-09-04T14:14:00Z">
        <w:r w:rsidRPr="00791D37" w:rsidDel="00A7595B">
          <w:delText>siguiente</w:delText>
        </w:r>
      </w:del>
      <w:ins w:id="2820"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2821" w:author="JORGE CONTRERAS ORTIZ" w:date="2021-09-04T14:47:00Z">
        <w:r w:rsidR="003E5AE5" w:rsidRPr="00791D37">
          <w:t xml:space="preserve">Tabla </w:t>
        </w:r>
        <w:r w:rsidR="003E5AE5">
          <w:rPr>
            <w:noProof/>
          </w:rPr>
          <w:t>13</w:t>
        </w:r>
      </w:ins>
      <w:ins w:id="2822" w:author="JORGE CONTRERAS ORTIZ" w:date="2021-09-04T14:14:00Z">
        <w:r w:rsidR="00A7595B">
          <w:fldChar w:fldCharType="end"/>
        </w:r>
      </w:ins>
      <w:r w:rsidRPr="00791D37">
        <w:t xml:space="preserve">: </w:t>
      </w:r>
    </w:p>
    <w:p w14:paraId="1E0ADD55" w14:textId="77777777" w:rsidR="0074559B" w:rsidRPr="00791D37" w:rsidRDefault="0074559B" w:rsidP="00791D37"/>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74559B" w:rsidRPr="00791D37" w14:paraId="4AE0831D" w14:textId="77777777" w:rsidTr="008F166F">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1D9C7E5" w14:textId="77777777" w:rsidR="0074559B" w:rsidRPr="00791D37" w:rsidRDefault="0074559B" w:rsidP="00791D37">
            <w:proofErr w:type="spellStart"/>
            <w:r w:rsidRPr="00791D37">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3AD650A4" w14:textId="77777777" w:rsidR="0074559B" w:rsidRPr="00791D37" w:rsidRDefault="0074559B" w:rsidP="00791D37">
            <w:r w:rsidRPr="00791D37">
              <w:t>Payload</w:t>
            </w:r>
          </w:p>
        </w:tc>
      </w:tr>
      <w:tr w:rsidR="0074559B" w:rsidRPr="00791D37" w14:paraId="663B9227" w14:textId="77777777" w:rsidTr="008F166F">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2212B9B7" w14:textId="77777777" w:rsidR="0074559B" w:rsidRPr="00791D37" w:rsidRDefault="0074559B" w:rsidP="00791D37">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
          <w:p w14:paraId="436B7493" w14:textId="77777777" w:rsidR="0074559B" w:rsidRPr="00791D37" w:rsidRDefault="0074559B" w:rsidP="00791D37">
            <w:r w:rsidRPr="00791D37">
              <w:t>L1</w:t>
            </w:r>
          </w:p>
        </w:tc>
        <w:tc>
          <w:tcPr>
            <w:tcW w:w="715" w:type="dxa"/>
            <w:tcBorders>
              <w:top w:val="nil"/>
              <w:left w:val="nil"/>
              <w:bottom w:val="single" w:sz="4" w:space="0" w:color="auto"/>
              <w:right w:val="single" w:sz="4" w:space="0" w:color="auto"/>
            </w:tcBorders>
            <w:shd w:val="clear" w:color="000000" w:fill="C9C9C9"/>
            <w:noWrap/>
            <w:vAlign w:val="center"/>
            <w:hideMark/>
          </w:tcPr>
          <w:p w14:paraId="0C64161B" w14:textId="77777777" w:rsidR="0074559B" w:rsidRPr="00791D37" w:rsidRDefault="0074559B" w:rsidP="00791D37">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
          <w:p w14:paraId="76B0B018" w14:textId="77777777" w:rsidR="0074559B" w:rsidRPr="00791D37" w:rsidRDefault="0074559B" w:rsidP="00791D37">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
          <w:p w14:paraId="736081F3" w14:textId="77777777" w:rsidR="0074559B" w:rsidRPr="00791D37" w:rsidRDefault="0074559B" w:rsidP="00791D37">
            <w:r w:rsidRPr="00791D37">
              <w:t>CKS</w:t>
            </w:r>
          </w:p>
        </w:tc>
        <w:tc>
          <w:tcPr>
            <w:tcW w:w="2355" w:type="dxa"/>
            <w:tcBorders>
              <w:top w:val="nil"/>
              <w:left w:val="nil"/>
              <w:bottom w:val="single" w:sz="4" w:space="0" w:color="auto"/>
              <w:right w:val="single" w:sz="4" w:space="0" w:color="auto"/>
            </w:tcBorders>
            <w:shd w:val="clear" w:color="auto" w:fill="auto"/>
            <w:noWrap/>
            <w:vAlign w:val="center"/>
            <w:hideMark/>
          </w:tcPr>
          <w:p w14:paraId="58664395" w14:textId="77777777" w:rsidR="0074559B" w:rsidRPr="00791D37" w:rsidRDefault="0074559B" w:rsidP="00791D37">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58121EBF" w:rsidR="0074559B" w:rsidRPr="00791D37" w:rsidRDefault="0074559B" w:rsidP="00CA0339">
      <w:pPr>
        <w:pStyle w:val="Descripcin"/>
        <w:jc w:val="center"/>
      </w:pPr>
      <w:bookmarkStart w:id="2823" w:name="_Ref81657283"/>
      <w:bookmarkStart w:id="2824" w:name="_Toc81499573"/>
      <w:bookmarkStart w:id="2825" w:name="_Ref81657279"/>
      <w:bookmarkStart w:id="2826" w:name="_Toc81659771"/>
      <w:r w:rsidRPr="00791D37">
        <w:t xml:space="preserve">Tabla </w:t>
      </w:r>
      <w:fldSimple w:instr=" SEQ Tabla \* ARABIC ">
        <w:r w:rsidR="003E5AE5">
          <w:rPr>
            <w:noProof/>
          </w:rPr>
          <w:t>13</w:t>
        </w:r>
      </w:fldSimple>
      <w:bookmarkEnd w:id="2823"/>
      <w:r w:rsidRPr="00791D37">
        <w:t xml:space="preserve"> Formato del Paquete</w:t>
      </w:r>
      <w:bookmarkEnd w:id="2824"/>
      <w:bookmarkEnd w:id="2825"/>
      <w:bookmarkEnd w:id="2826"/>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77777777" w:rsidR="0074559B" w:rsidRPr="00791D37" w:rsidRDefault="0074559B" w:rsidP="00791D37">
      <w:pPr>
        <w:pStyle w:val="Prrafodelista"/>
        <w:numPr>
          <w:ilvl w:val="0"/>
          <w:numId w:val="14"/>
        </w:numPr>
      </w:pPr>
      <w:r w:rsidRPr="00791D37">
        <w:rPr>
          <w:b/>
          <w:bCs/>
        </w:rPr>
        <w:t>CKS:</w:t>
      </w:r>
      <w:r w:rsidRPr="00791D37">
        <w:t xml:space="preserve"> Byte de </w:t>
      </w:r>
      <w:proofErr w:type="spellStart"/>
      <w:r w:rsidRPr="00791D37">
        <w:t>Checksum</w:t>
      </w:r>
      <w:proofErr w:type="spellEnd"/>
      <w:r w:rsidRPr="00791D37">
        <w:t>. Se calcula con el XOR de todo el resto de bytes del paquete.</w:t>
      </w:r>
    </w:p>
    <w:p w14:paraId="4D726942" w14:textId="38568966" w:rsidR="00FE1EC4" w:rsidRPr="00791D37" w:rsidRDefault="0074559B" w:rsidP="00791D37">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63460D9" w14:textId="3B6E56A4" w:rsidR="0074559B" w:rsidRPr="00791D37" w:rsidRDefault="0074559B" w:rsidP="00791D37">
      <w:r w:rsidRPr="00791D37">
        <w:t xml:space="preserve">El byte </w:t>
      </w:r>
      <w:r w:rsidRPr="00791D37">
        <w:rPr>
          <w:b/>
          <w:bCs/>
        </w:rPr>
        <w:t xml:space="preserve">TYPE </w:t>
      </w:r>
      <w:r w:rsidRPr="00791D37">
        <w:t>tiene los siguientes bits</w:t>
      </w:r>
      <w:ins w:id="2827"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2828" w:author="JORGE CONTRERAS ORTIZ" w:date="2021-09-04T14:47:00Z">
        <w:r w:rsidR="003E5AE5" w:rsidRPr="00791D37">
          <w:t xml:space="preserve">Tabla </w:t>
        </w:r>
        <w:r w:rsidR="003E5AE5">
          <w:rPr>
            <w:noProof/>
          </w:rPr>
          <w:t>14</w:t>
        </w:r>
      </w:ins>
      <w:ins w:id="2829"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2830" w:author="JORGE CONTRERAS ORTIZ" w:date="2021-09-04T14:47:00Z">
        <w:r w:rsidR="003E5AE5" w:rsidRPr="00791D37">
          <w:t xml:space="preserve">Tabla </w:t>
        </w:r>
        <w:r w:rsidR="003E5AE5">
          <w:rPr>
            <w:noProof/>
          </w:rPr>
          <w:t>15</w:t>
        </w:r>
      </w:ins>
      <w:ins w:id="2831" w:author="JORGE CONTRERAS ORTIZ" w:date="2021-09-04T14:14:00Z">
        <w:r w:rsidR="00A7595B">
          <w:fldChar w:fldCharType="end"/>
        </w:r>
      </w:ins>
      <w:r w:rsidRPr="00791D37">
        <w:t>:</w:t>
      </w:r>
    </w:p>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3DCE6279" w:rsidR="00A7595B" w:rsidRDefault="0074559B" w:rsidP="00522D2C">
      <w:pPr>
        <w:pStyle w:val="Descripcin"/>
        <w:jc w:val="center"/>
        <w:rPr>
          <w:ins w:id="2832" w:author="JORGE CONTRERAS ORTIZ" w:date="2021-09-04T14:15:00Z"/>
        </w:rPr>
      </w:pPr>
      <w:bookmarkStart w:id="2833" w:name="_Ref81657300"/>
      <w:bookmarkStart w:id="2834" w:name="_Toc81499574"/>
      <w:bookmarkStart w:id="2835" w:name="_Toc81659772"/>
      <w:r w:rsidRPr="00791D37">
        <w:t xml:space="preserve">Tabla </w:t>
      </w:r>
      <w:fldSimple w:instr=" SEQ Tabla \* ARABIC ">
        <w:r w:rsidR="003E5AE5">
          <w:rPr>
            <w:noProof/>
          </w:rPr>
          <w:t>14</w:t>
        </w:r>
      </w:fldSimple>
      <w:bookmarkEnd w:id="2833"/>
      <w:r w:rsidRPr="00791D37">
        <w:t xml:space="preserve"> Bits Byte </w:t>
      </w:r>
      <w:proofErr w:type="spellStart"/>
      <w:r w:rsidRPr="00791D37">
        <w:t>Type</w:t>
      </w:r>
      <w:bookmarkEnd w:id="2834"/>
      <w:bookmarkEnd w:id="2835"/>
      <w:proofErr w:type="spellEnd"/>
    </w:p>
    <w:p w14:paraId="7026D1F5" w14:textId="54F4CE06" w:rsidR="0074559B" w:rsidRPr="00A7595B" w:rsidDel="00A7595B" w:rsidRDefault="00A7595B">
      <w:pPr>
        <w:pStyle w:val="Descripcin"/>
        <w:jc w:val="center"/>
        <w:rPr>
          <w:del w:id="2836" w:author="JORGE CONTRERAS ORTIZ" w:date="2021-09-04T14:15:00Z"/>
        </w:rPr>
      </w:pPr>
      <w:ins w:id="2837" w:author="JORGE CONTRERAS ORTIZ" w:date="2021-09-04T14:15:00Z">
        <w:r>
          <w:br w:type="page"/>
        </w:r>
      </w:ins>
    </w:p>
    <w:p w14:paraId="6883FD99" w14:textId="34E626B7" w:rsidR="0074559B" w:rsidRPr="00791D37" w:rsidRDefault="0074559B">
      <w:pPr>
        <w:pStyle w:val="Descripcin"/>
        <w:pPrChange w:id="2838" w:author="JORGE CONTRERAS ORTIZ" w:date="2021-09-04T14:15:00Z">
          <w:pPr/>
        </w:pPrChange>
      </w:pPr>
      <w:del w:id="2839"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4C5EB0C9" w:rsidR="0074559B" w:rsidRPr="00791D37" w:rsidRDefault="0074559B" w:rsidP="00CA0339">
      <w:pPr>
        <w:pStyle w:val="Descripcin"/>
        <w:jc w:val="center"/>
      </w:pPr>
      <w:bookmarkStart w:id="2840" w:name="_Ref81657308"/>
      <w:bookmarkStart w:id="2841" w:name="_Toc81499575"/>
      <w:bookmarkStart w:id="2842" w:name="_Toc81659773"/>
      <w:r w:rsidRPr="00791D37">
        <w:t xml:space="preserve">Tabla </w:t>
      </w:r>
      <w:fldSimple w:instr=" SEQ Tabla \* ARABIC ">
        <w:r w:rsidR="003E5AE5">
          <w:rPr>
            <w:noProof/>
          </w:rPr>
          <w:t>15</w:t>
        </w:r>
      </w:fldSimple>
      <w:bookmarkEnd w:id="2840"/>
      <w:r w:rsidRPr="00791D37">
        <w:t xml:space="preserve"> Significado Bits Byte </w:t>
      </w:r>
      <w:proofErr w:type="spellStart"/>
      <w:r w:rsidRPr="00791D37">
        <w:t>Type</w:t>
      </w:r>
      <w:bookmarkEnd w:id="2841"/>
      <w:bookmarkEnd w:id="2842"/>
      <w:proofErr w:type="spellEnd"/>
    </w:p>
    <w:p w14:paraId="4BD9859D" w14:textId="501460CA" w:rsidR="0074559B" w:rsidRDefault="0074559B" w:rsidP="00791D37">
      <w:pPr>
        <w:rPr>
          <w:ins w:id="2843" w:author="JORGE CONTRERAS ORTIZ" w:date="2021-09-04T12:52:00Z"/>
        </w:rPr>
      </w:pPr>
    </w:p>
    <w:p w14:paraId="6C90B98F" w14:textId="3933E66B" w:rsidR="00A60C70" w:rsidRPr="00791D37" w:rsidDel="00A7595B" w:rsidRDefault="00A60C70" w:rsidP="00791D37">
      <w:pPr>
        <w:rPr>
          <w:del w:id="2844" w:author="JORGE CONTRERAS ORTIZ" w:date="2021-09-04T14:15:00Z"/>
        </w:rPr>
      </w:pPr>
      <w:bookmarkStart w:id="2845" w:name="_Toc81658378"/>
      <w:bookmarkStart w:id="2846" w:name="_Toc81658622"/>
      <w:bookmarkStart w:id="2847" w:name="_Toc81658777"/>
      <w:bookmarkStart w:id="2848" w:name="_Toc81659156"/>
      <w:bookmarkStart w:id="2849" w:name="_Toc81659397"/>
      <w:bookmarkStart w:id="2850" w:name="_Toc81659714"/>
      <w:bookmarkEnd w:id="2845"/>
      <w:bookmarkEnd w:id="2846"/>
      <w:bookmarkEnd w:id="2847"/>
      <w:bookmarkEnd w:id="2848"/>
      <w:bookmarkEnd w:id="2849"/>
      <w:bookmarkEnd w:id="2850"/>
    </w:p>
    <w:p w14:paraId="72E7BADD" w14:textId="22BE46D9" w:rsidR="0074559B" w:rsidRPr="00791D37" w:rsidDel="00A7595B" w:rsidRDefault="0074559B" w:rsidP="00791D37">
      <w:pPr>
        <w:rPr>
          <w:del w:id="2851" w:author="JORGE CONTRERAS ORTIZ" w:date="2021-09-04T14:15:00Z"/>
        </w:rPr>
      </w:pPr>
      <w:bookmarkStart w:id="2852" w:name="_Toc81658379"/>
      <w:bookmarkStart w:id="2853" w:name="_Toc81658623"/>
      <w:bookmarkStart w:id="2854" w:name="_Toc81658778"/>
      <w:bookmarkStart w:id="2855" w:name="_Toc81659157"/>
      <w:bookmarkStart w:id="2856" w:name="_Toc81659398"/>
      <w:bookmarkStart w:id="2857" w:name="_Toc81659715"/>
      <w:bookmarkEnd w:id="2852"/>
      <w:bookmarkEnd w:id="2853"/>
      <w:bookmarkEnd w:id="2854"/>
      <w:bookmarkEnd w:id="2855"/>
      <w:bookmarkEnd w:id="2856"/>
      <w:bookmarkEnd w:id="2857"/>
    </w:p>
    <w:p w14:paraId="3EF8A087" w14:textId="044FB29D" w:rsidR="0074559B" w:rsidRPr="00791D37" w:rsidRDefault="00A60C70" w:rsidP="00FE1EC4">
      <w:pPr>
        <w:pStyle w:val="Ttulo4"/>
      </w:pPr>
      <w:bookmarkStart w:id="2858" w:name="_Toc81499440"/>
      <w:bookmarkStart w:id="2859" w:name="_Toc81659716"/>
      <w:r w:rsidRPr="00791D37">
        <w:t>REPRESENTACIÓN DE DATOS</w:t>
      </w:r>
      <w:bookmarkEnd w:id="2858"/>
      <w:bookmarkEnd w:id="2859"/>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2860" w:author="JORGE CONTRERAS ORTIZ" w:date="2021-09-04T12:53:00Z">
        <w:r w:rsidR="00A60C70">
          <w:t>.</w:t>
        </w:r>
      </w:ins>
      <w:del w:id="2861"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2862" w:name="_Toc81499441"/>
      <w:bookmarkStart w:id="2863" w:name="_Toc81659717"/>
      <w:r w:rsidRPr="00791D37">
        <w:t>COMANDOS Y RESPUESTAS</w:t>
      </w:r>
      <w:bookmarkEnd w:id="2862"/>
      <w:bookmarkEnd w:id="2863"/>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03A359C"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hyperlink w:anchor="_Notificaciones" w:history="1">
        <w:r w:rsidRPr="00791D37">
          <w:rPr>
            <w:rStyle w:val="Hipervnculo"/>
          </w:rPr>
          <w:t>3.2.5. Notificaciones</w:t>
        </w:r>
      </w:hyperlink>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6DDEBA9D" w:rsidR="0074559B" w:rsidDel="00A60C70" w:rsidRDefault="0074559B" w:rsidP="00791D37">
      <w:pPr>
        <w:rPr>
          <w:del w:id="2864" w:author="JORGE CONTRERAS ORTIZ" w:date="2021-09-04T12:57:00Z"/>
        </w:rPr>
      </w:pPr>
      <w:r w:rsidRPr="00791D37">
        <w:t>Un ejemplo de esta rutina de “Comando – Esperar respuesta” sería</w:t>
      </w:r>
      <w:ins w:id="2865" w:author="JORGE CONTRERAS ORTIZ" w:date="2021-09-04T12:57:00Z">
        <w:r w:rsidR="00A60C70">
          <w:t xml:space="preserve"> lo mostrado </w:t>
        </w:r>
      </w:ins>
      <w:ins w:id="2866"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2867" w:author="JORGE CONTRERAS ORTIZ" w:date="2021-09-04T14:47:00Z">
        <w:r w:rsidR="003E5AE5" w:rsidRPr="00791D37">
          <w:t xml:space="preserve">Ilustración </w:t>
        </w:r>
        <w:r w:rsidR="003E5AE5">
          <w:rPr>
            <w:noProof/>
          </w:rPr>
          <w:t>41</w:t>
        </w:r>
      </w:ins>
      <w:ins w:id="2868" w:author="JORGE CONTRERAS ORTIZ" w:date="2021-09-04T14:26:00Z">
        <w:r w:rsidR="00522D2C">
          <w:fldChar w:fldCharType="end"/>
        </w:r>
      </w:ins>
      <w:ins w:id="2869" w:author="JORGE CONTRERAS ORTIZ" w:date="2021-09-04T12:57:00Z">
        <w:r w:rsidR="00A60C70">
          <w:t>:</w:t>
        </w:r>
      </w:ins>
      <w:del w:id="2870" w:author="JORGE CONTRERAS ORTIZ" w:date="2021-09-04T12:57:00Z">
        <w:r w:rsidRPr="00791D37" w:rsidDel="00A60C70">
          <w:delText xml:space="preserve">: </w:delText>
        </w:r>
      </w:del>
    </w:p>
    <w:p w14:paraId="52BD70C4" w14:textId="77777777" w:rsidR="00A60C70" w:rsidRPr="00791D37" w:rsidRDefault="00A60C70" w:rsidP="00791D37">
      <w:pPr>
        <w:rPr>
          <w:ins w:id="2871" w:author="JORGE CONTRERAS ORTIZ" w:date="2021-09-04T12:57:00Z"/>
        </w:rPr>
      </w:pPr>
    </w:p>
    <w:p w14:paraId="1AC963C7" w14:textId="1438D9B6" w:rsidR="0074559B" w:rsidRPr="00791D37" w:rsidDel="00A60C70" w:rsidRDefault="0074559B" w:rsidP="00791D37">
      <w:pPr>
        <w:rPr>
          <w:del w:id="2872" w:author="JORGE CONTRERAS ORTIZ" w:date="2021-09-04T12:57:00Z"/>
        </w:rPr>
      </w:pPr>
    </w:p>
    <w:p w14:paraId="3B0577E6" w14:textId="77777777" w:rsidR="0074559B" w:rsidRPr="00791D37" w:rsidRDefault="0074559B">
      <w:pPr>
        <w:jc w:val="center"/>
        <w:pPrChange w:id="2873"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3"/>
                    <a:stretch>
                      <a:fillRect/>
                    </a:stretch>
                  </pic:blipFill>
                  <pic:spPr>
                    <a:xfrm>
                      <a:off x="0" y="0"/>
                      <a:ext cx="4933950" cy="1828800"/>
                    </a:xfrm>
                    <a:prstGeom prst="rect">
                      <a:avLst/>
                    </a:prstGeom>
                  </pic:spPr>
                </pic:pic>
              </a:graphicData>
            </a:graphic>
          </wp:inline>
        </w:drawing>
      </w:r>
    </w:p>
    <w:p w14:paraId="5BD58BA5" w14:textId="3D9A36B0" w:rsidR="0074559B" w:rsidRPr="00791D37" w:rsidRDefault="0074559B" w:rsidP="00CA0339">
      <w:pPr>
        <w:pStyle w:val="Descripcin"/>
        <w:jc w:val="center"/>
        <w:rPr>
          <w:noProof/>
        </w:rPr>
      </w:pPr>
      <w:bookmarkStart w:id="2874" w:name="_Ref81658032"/>
      <w:bookmarkStart w:id="2875" w:name="_Toc81499617"/>
      <w:bookmarkStart w:id="2876" w:name="_Toc81499852"/>
      <w:bookmarkStart w:id="2877" w:name="_Toc81659571"/>
      <w:r w:rsidRPr="00791D37">
        <w:t xml:space="preserve">Ilustración </w:t>
      </w:r>
      <w:fldSimple w:instr=" SEQ Ilustración \* ARABIC ">
        <w:ins w:id="2878" w:author="JORGE CONTRERAS ORTIZ" w:date="2021-09-04T14:47:00Z">
          <w:r w:rsidR="003E5AE5">
            <w:rPr>
              <w:noProof/>
            </w:rPr>
            <w:t>41</w:t>
          </w:r>
        </w:ins>
        <w:del w:id="2879" w:author="JORGE CONTRERAS ORTIZ" w:date="2021-09-04T12:45:00Z">
          <w:r w:rsidR="00593FA6" w:rsidDel="00FE1EC4">
            <w:rPr>
              <w:noProof/>
            </w:rPr>
            <w:delText>41</w:delText>
          </w:r>
        </w:del>
      </w:fldSimple>
      <w:bookmarkEnd w:id="2874"/>
      <w:r w:rsidRPr="00791D37">
        <w:rPr>
          <w:noProof/>
        </w:rPr>
        <w:t xml:space="preserve"> Ejemplo Rutina de Comando - Esperar Respuesta</w:t>
      </w:r>
      <w:bookmarkEnd w:id="2875"/>
      <w:bookmarkEnd w:id="2876"/>
      <w:bookmarkEnd w:id="2877"/>
    </w:p>
    <w:p w14:paraId="2A5B11A8" w14:textId="4C4E1542" w:rsidR="0074559B" w:rsidRPr="00791D37" w:rsidDel="00A60C70" w:rsidRDefault="0074559B" w:rsidP="00791D37">
      <w:pPr>
        <w:rPr>
          <w:del w:id="2880" w:author="JORGE CONTRERAS ORTIZ" w:date="2021-09-04T12:57:00Z"/>
        </w:rPr>
      </w:pPr>
    </w:p>
    <w:p w14:paraId="02C13646" w14:textId="17F24A5B" w:rsidR="0074559B" w:rsidRPr="00791D37" w:rsidDel="00A60C70" w:rsidRDefault="0074559B" w:rsidP="00791D37">
      <w:pPr>
        <w:rPr>
          <w:del w:id="2881" w:author="JORGE CONTRERAS ORTIZ" w:date="2021-09-04T12:57:00Z"/>
        </w:rPr>
      </w:pPr>
    </w:p>
    <w:p w14:paraId="772721BA" w14:textId="663DF661" w:rsidR="0074559B" w:rsidRPr="00791D37" w:rsidDel="00522D2C" w:rsidRDefault="0074559B" w:rsidP="00791D37">
      <w:pPr>
        <w:rPr>
          <w:del w:id="2882" w:author="JORGE CONTRERAS ORTIZ" w:date="2021-09-04T14:27:00Z"/>
        </w:rPr>
      </w:pPr>
    </w:p>
    <w:p w14:paraId="169E72DC" w14:textId="7221DC20" w:rsidR="0074559B" w:rsidRDefault="0074559B" w:rsidP="00791D37">
      <w:pPr>
        <w:rPr>
          <w:ins w:id="2883" w:author="JORGE CONTRERAS ORTIZ" w:date="2021-09-04T14:27:00Z"/>
        </w:rPr>
      </w:pPr>
    </w:p>
    <w:p w14:paraId="18069F41" w14:textId="51183C2E" w:rsidR="00522D2C" w:rsidRDefault="00522D2C" w:rsidP="00791D37">
      <w:pPr>
        <w:rPr>
          <w:ins w:id="2884" w:author="JORGE CONTRERAS ORTIZ" w:date="2021-09-04T14:27:00Z"/>
        </w:rPr>
      </w:pPr>
    </w:p>
    <w:p w14:paraId="29C99A10" w14:textId="00CB4C33" w:rsidR="00522D2C" w:rsidRDefault="00522D2C" w:rsidP="00791D37">
      <w:pPr>
        <w:rPr>
          <w:ins w:id="2885" w:author="JORGE CONTRERAS ORTIZ" w:date="2021-09-04T14:27:00Z"/>
        </w:rPr>
      </w:pPr>
    </w:p>
    <w:p w14:paraId="1236DF2D" w14:textId="77777777" w:rsidR="00522D2C" w:rsidRPr="00791D37" w:rsidRDefault="00522D2C" w:rsidP="00791D37"/>
    <w:p w14:paraId="494BBF8B" w14:textId="55285034" w:rsidR="0074559B" w:rsidRPr="00791D37" w:rsidRDefault="00A60C70" w:rsidP="00FE1EC4">
      <w:pPr>
        <w:pStyle w:val="Ttulo4"/>
      </w:pPr>
      <w:bookmarkStart w:id="2886" w:name="_Toc81499442"/>
      <w:bookmarkStart w:id="2887" w:name="_Toc81659718"/>
      <w:r w:rsidRPr="00791D37">
        <w:lastRenderedPageBreak/>
        <w:t>NOTIFICACIONES</w:t>
      </w:r>
      <w:bookmarkEnd w:id="2886"/>
      <w:bookmarkEnd w:id="2887"/>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2888" w:author="JORGE CONTRERAS ORTIZ" w:date="2021-09-04T12:58:00Z">
        <w:r w:rsidRPr="00791D37" w:rsidDel="00A60C70">
          <w:delText>trafico</w:delText>
        </w:r>
      </w:del>
      <w:ins w:id="2889"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76547B5B" w:rsidR="0074559B" w:rsidRDefault="0074559B" w:rsidP="00791D37">
      <w:pPr>
        <w:rPr>
          <w:ins w:id="2890" w:author="JORGE CONTRERAS ORTIZ" w:date="2021-09-04T12:58:00Z"/>
          <w:rStyle w:val="Hipervnculo"/>
        </w:rPr>
      </w:pPr>
      <w:r w:rsidRPr="00791D37">
        <w:t xml:space="preserve">Para más detalle de los comandos ver en la </w:t>
      </w:r>
      <w:hyperlink r:id="rId64" w:anchor="083596d3193c172fa" w:history="1">
        <w:r w:rsidRPr="00791D37">
          <w:rPr>
            <w:rStyle w:val="Hipervnculo"/>
          </w:rPr>
          <w:t>KBI Reference Guide</w:t>
        </w:r>
      </w:hyperlink>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2891" w:name="_Toc81499443"/>
      <w:bookmarkStart w:id="2892" w:name="_Toc81659719"/>
      <w:r w:rsidRPr="00791D37">
        <w:t>CONFIGURACIÓN DE RED</w:t>
      </w:r>
      <w:bookmarkEnd w:id="2891"/>
      <w:bookmarkEnd w:id="2892"/>
    </w:p>
    <w:p w14:paraId="5716C5FA" w14:textId="77777777" w:rsidR="0074559B" w:rsidRPr="00791D37" w:rsidRDefault="0074559B" w:rsidP="00791D37"/>
    <w:p w14:paraId="1FB5DDC4" w14:textId="77777777" w:rsidR="0074559B" w:rsidRPr="00791D37" w:rsidRDefault="0074559B" w:rsidP="00791D37">
      <w:r w:rsidRPr="00791D37">
        <w:t>Una vez explicadas las diferentes maneras 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2893" w:author="JORGE CONTRERAS ORTIZ" w:date="2021-09-04T13:09:00Z"/>
        </w:rPr>
      </w:pPr>
      <w:del w:id="2894" w:author="JORGE CONTRERAS ORTIZ" w:date="2021-09-04T13:04:00Z">
        <w:r w:rsidRPr="00791D37" w:rsidDel="00CA4A46">
          <w:delText>Antes de</w:delText>
        </w:r>
      </w:del>
      <w:ins w:id="2895" w:author="JORGE CONTRERAS ORTIZ" w:date="2021-09-04T13:04:00Z">
        <w:r w:rsidR="00CA4A46">
          <w:t>Previo</w:t>
        </w:r>
      </w:ins>
      <w:del w:id="2896" w:author="JORGE CONTRERAS ORTIZ" w:date="2021-09-04T13:04:00Z">
        <w:r w:rsidRPr="00791D37" w:rsidDel="00CA4A46">
          <w:delText xml:space="preserve"> introduci</w:delText>
        </w:r>
      </w:del>
      <w:ins w:id="2897" w:author="JORGE CONTRERAS ORTIZ" w:date="2021-09-04T13:04:00Z">
        <w:r w:rsidR="00CA4A46">
          <w:t xml:space="preserve"> </w:t>
        </w:r>
      </w:ins>
      <w:del w:id="2898" w:author="JORGE CONTRERAS ORTIZ" w:date="2021-09-04T13:04:00Z">
        <w:r w:rsidRPr="00791D37" w:rsidDel="00CA4A46">
          <w:delText>r</w:delText>
        </w:r>
      </w:del>
      <w:ins w:id="2899" w:author="JORGE CONTRERAS ORTIZ" w:date="2021-09-04T13:04:00Z">
        <w:r w:rsidR="00CA4A46">
          <w:t>a configurar</w:t>
        </w:r>
      </w:ins>
      <w:r w:rsidRPr="00791D37">
        <w:t xml:space="preserve"> los parámetros de la red, </w:t>
      </w:r>
      <w:del w:id="2900" w:author="JORGE CONTRERAS ORTIZ" w:date="2021-09-04T12:58:00Z">
        <w:r w:rsidRPr="00791D37" w:rsidDel="00A60C70">
          <w:delText xml:space="preserve">deberemos </w:delText>
        </w:r>
      </w:del>
      <w:ins w:id="2901" w:author="JORGE CONTRERAS ORTIZ" w:date="2021-09-04T12:58:00Z">
        <w:r w:rsidR="00A60C70">
          <w:t xml:space="preserve">se </w:t>
        </w:r>
      </w:ins>
      <w:ins w:id="2902" w:author="JORGE CONTRERAS ORTIZ" w:date="2021-09-04T13:04:00Z">
        <w:r w:rsidR="00CA4A46">
          <w:t>debe</w:t>
        </w:r>
      </w:ins>
      <w:ins w:id="2903" w:author="JORGE CONTRERAS ORTIZ" w:date="2021-09-04T12:58:00Z">
        <w:r w:rsidR="00A60C70" w:rsidRPr="00791D37">
          <w:t xml:space="preserve"> </w:t>
        </w:r>
      </w:ins>
      <w:del w:id="2904" w:author="JORGE CONTRERAS ORTIZ" w:date="2021-09-04T13:05:00Z">
        <w:r w:rsidRPr="00791D37" w:rsidDel="00CA4A46">
          <w:delText>tener en cuenta</w:delText>
        </w:r>
      </w:del>
      <w:ins w:id="2905" w:author="JORGE CONTRERAS ORTIZ" w:date="2021-09-04T13:05:00Z">
        <w:r w:rsidR="00CA4A46">
          <w:t>considerar</w:t>
        </w:r>
      </w:ins>
      <w:del w:id="2906" w:author="JORGE CONTRERAS ORTIZ" w:date="2021-09-04T13:05:00Z">
        <w:r w:rsidRPr="00791D37" w:rsidDel="00CA4A46">
          <w:delText xml:space="preserve"> una cosa: </w:delText>
        </w:r>
      </w:del>
      <w:ins w:id="2907" w:author="JORGE CONTRERAS ORTIZ" w:date="2021-09-04T13:05:00Z">
        <w:r w:rsidR="00CA4A46">
          <w:t xml:space="preserve"> </w:t>
        </w:r>
      </w:ins>
      <w:r w:rsidRPr="00791D37">
        <w:t xml:space="preserve">si </w:t>
      </w:r>
      <w:del w:id="2908" w:author="JORGE CONTRERAS ORTIZ" w:date="2021-09-04T12:58:00Z">
        <w:r w:rsidRPr="00791D37" w:rsidDel="00A60C70">
          <w:delText xml:space="preserve">deseamos </w:delText>
        </w:r>
      </w:del>
      <w:ins w:id="2909" w:author="JORGE CONTRERAS ORTIZ" w:date="2021-09-04T12:58:00Z">
        <w:r w:rsidR="00A60C70">
          <w:t>se desea</w:t>
        </w:r>
        <w:r w:rsidR="00A60C70" w:rsidRPr="00791D37">
          <w:t xml:space="preserve"> </w:t>
        </w:r>
      </w:ins>
      <w:r w:rsidRPr="00791D37">
        <w:t>o no realizar el proceso de “In Band”</w:t>
      </w:r>
      <w:del w:id="2910" w:author="JORGE CONTRERAS ORTIZ" w:date="2021-09-04T13:05:00Z">
        <w:r w:rsidRPr="00791D37" w:rsidDel="00CA4A46">
          <w:delText xml:space="preserve"> o no</w:delText>
        </w:r>
      </w:del>
      <w:r w:rsidRPr="00791D37">
        <w:t xml:space="preserve">. </w:t>
      </w:r>
    </w:p>
    <w:p w14:paraId="49349157" w14:textId="1BDAFBBD" w:rsidR="00741EF7" w:rsidRDefault="00CA4A46">
      <w:pPr>
        <w:pStyle w:val="Prrafodelista"/>
        <w:numPr>
          <w:ilvl w:val="0"/>
          <w:numId w:val="14"/>
        </w:numPr>
        <w:rPr>
          <w:ins w:id="2911" w:author="JORGE CONTRERAS ORTIZ" w:date="2021-09-04T13:06:00Z"/>
        </w:rPr>
        <w:pPrChange w:id="2912" w:author="JORGE CONTRERAS ORTIZ" w:date="2021-09-04T13:15:00Z">
          <w:pPr/>
        </w:pPrChange>
      </w:pPr>
      <w:ins w:id="2913" w:author="JORGE CONTRERAS ORTIZ" w:date="2021-09-04T13:09:00Z">
        <w:r>
          <w:t xml:space="preserve">En caso afirmativo, </w:t>
        </w:r>
      </w:ins>
      <w:ins w:id="2914" w:author="JORGE CONTRERAS ORTIZ" w:date="2021-09-04T13:20:00Z">
        <w:r w:rsidR="00741EF7">
          <w:t xml:space="preserve">por defecto, </w:t>
        </w:r>
      </w:ins>
      <w:ins w:id="2915" w:author="JORGE CONTRERAS ORTIZ" w:date="2021-09-04T13:10:00Z">
        <w:r>
          <w:t>se configurará la red de acuerdo a lo especificado en el apartado</w:t>
        </w:r>
      </w:ins>
      <w:ins w:id="2916" w:author="JORGE CONTRERAS ORTIZ" w:date="2021-09-04T13:12:00Z">
        <w:r>
          <w:t xml:space="preserve"> </w:t>
        </w:r>
      </w:ins>
      <w:ins w:id="2917" w:author="JORGE CONTRERAS ORTIZ" w:date="2021-09-04T13:16:00Z">
        <w:r w:rsidR="00741EF7">
          <w:fldChar w:fldCharType="begin"/>
        </w:r>
        <w:r w:rsidR="00741EF7">
          <w:instrText xml:space="preserve"> REF _Ref81653783 \w \h </w:instrText>
        </w:r>
      </w:ins>
      <w:r w:rsidR="00741EF7">
        <w:fldChar w:fldCharType="separate"/>
      </w:r>
      <w:ins w:id="2918" w:author="JORGE CONTRERAS ORTIZ" w:date="2021-09-04T14:47:00Z">
        <w:r w:rsidR="003E5AE5">
          <w:t>3.3.3.1</w:t>
        </w:r>
      </w:ins>
      <w:ins w:id="2919"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2920" w:author="JORGE CONTRERAS ORTIZ" w:date="2021-09-04T14:47:00Z">
        <w:r w:rsidR="003E5AE5" w:rsidRPr="003E5AE5">
          <w:rPr>
            <w:rPrChange w:id="2921" w:author="JORGE CONTRERAS ORTIZ" w:date="2021-09-04T14:47:00Z">
              <w:rPr>
                <w:lang w:val="en-US"/>
              </w:rPr>
            </w:rPrChange>
          </w:rPr>
          <w:t>MODO OUT-OF-BAND COMMISSIONING DESACTIVADO</w:t>
        </w:r>
      </w:ins>
      <w:ins w:id="2922" w:author="JORGE CONTRERAS ORTIZ" w:date="2021-09-04T13:16:00Z">
        <w:r w:rsidR="00741EF7">
          <w:fldChar w:fldCharType="end"/>
        </w:r>
      </w:ins>
      <w:ins w:id="2923" w:author="JORGE CONTRERAS ORTIZ" w:date="2021-09-04T13:17:00Z">
        <w:r w:rsidR="00741EF7">
          <w:t xml:space="preserve">. </w:t>
        </w:r>
      </w:ins>
      <w:ins w:id="2924" w:author="JORGE CONTRERAS ORTIZ" w:date="2021-09-04T13:20:00Z">
        <w:r w:rsidR="00741EF7">
          <w:t>En este modo, el nodo buscará las redes que haya alrededor y se conectará a la red con mej</w:t>
        </w:r>
      </w:ins>
      <w:ins w:id="2925" w:author="JORGE CONTRERAS ORTIZ" w:date="2021-09-04T13:21:00Z">
        <w:r w:rsidR="00741EF7">
          <w:t>or conectividad.</w:t>
        </w:r>
      </w:ins>
    </w:p>
    <w:p w14:paraId="1F0968CB" w14:textId="73713733" w:rsidR="0074559B" w:rsidRPr="00791D37" w:rsidRDefault="00CA4A46">
      <w:pPr>
        <w:pStyle w:val="Prrafodelista"/>
        <w:numPr>
          <w:ilvl w:val="0"/>
          <w:numId w:val="14"/>
        </w:numPr>
        <w:pPrChange w:id="2926" w:author="JORGE CONTRERAS ORTIZ" w:date="2021-09-04T13:07:00Z">
          <w:pPr/>
        </w:pPrChange>
      </w:pPr>
      <w:ins w:id="2927" w:author="JORGE CONTRERAS ORTIZ" w:date="2021-09-04T13:07:00Z">
        <w:r>
          <w:t xml:space="preserve">En caso </w:t>
        </w:r>
        <w:r w:rsidRPr="00522D2C">
          <w:t xml:space="preserve">negativo, </w:t>
        </w:r>
      </w:ins>
      <w:del w:id="2928" w:author="JORGE CONTRERAS ORTIZ" w:date="2021-09-04T13:07:00Z">
        <w:r w:rsidR="0074559B" w:rsidRPr="00522D2C" w:rsidDel="00CA4A46">
          <w:delText>S</w:delText>
        </w:r>
      </w:del>
      <w:ins w:id="2929" w:author="JORGE CONTRERAS ORTIZ" w:date="2021-09-04T13:07:00Z">
        <w:r w:rsidRPr="00522D2C">
          <w:rPr>
            <w:rPrChange w:id="2930" w:author="JORGE CONTRERAS ORTIZ" w:date="2021-09-04T14:27:00Z">
              <w:rPr>
                <w:b/>
                <w:bCs/>
              </w:rPr>
            </w:rPrChange>
          </w:rPr>
          <w:t>s</w:t>
        </w:r>
      </w:ins>
      <w:r w:rsidR="0074559B" w:rsidRPr="00522D2C">
        <w:t xml:space="preserve">i </w:t>
      </w:r>
      <w:del w:id="2931" w:author="JORGE CONTRERAS ORTIZ" w:date="2021-09-04T12:59:00Z">
        <w:r w:rsidR="0074559B" w:rsidRPr="00522D2C" w:rsidDel="00A60C70">
          <w:delText xml:space="preserve">queremos </w:delText>
        </w:r>
      </w:del>
      <w:ins w:id="2932" w:author="JORGE CONTRERAS ORTIZ" w:date="2021-09-04T12:59:00Z">
        <w:r w:rsidR="00A60C70" w:rsidRPr="00522D2C">
          <w:t xml:space="preserve">se desea </w:t>
        </w:r>
      </w:ins>
      <w:del w:id="2933" w:author="JORGE CONTRERAS ORTIZ" w:date="2021-09-04T12:59:00Z">
        <w:r w:rsidR="0074559B" w:rsidRPr="00522D2C" w:rsidDel="00A60C70">
          <w:delText>unirnos</w:delText>
        </w:r>
      </w:del>
      <w:ins w:id="2934" w:author="JORGE CONTRERAS ORTIZ" w:date="2021-09-04T12:59:00Z">
        <w:r w:rsidR="00A60C70" w:rsidRPr="00522D2C">
          <w:t>unir el nodo</w:t>
        </w:r>
      </w:ins>
      <w:r w:rsidR="0074559B" w:rsidRPr="00522D2C">
        <w:t xml:space="preserve"> a una red en específico</w:t>
      </w:r>
      <w:ins w:id="2935" w:author="JORGE CONTRERAS ORTIZ" w:date="2021-09-04T13:08:00Z">
        <w:r>
          <w:t>,</w:t>
        </w:r>
      </w:ins>
      <w:del w:id="2936" w:author="JORGE CONTRERAS ORTIZ" w:date="2021-09-04T13:08:00Z">
        <w:r w:rsidR="0074559B" w:rsidRPr="00791D37" w:rsidDel="00CA4A46">
          <w:delText xml:space="preserve">, </w:delText>
        </w:r>
      </w:del>
      <w:ins w:id="2937" w:author="JORGE CONTRERAS ORTIZ" w:date="2021-09-04T13:06:00Z">
        <w:r>
          <w:t xml:space="preserve"> </w:t>
        </w:r>
      </w:ins>
      <w:del w:id="2938" w:author="JORGE CONTRERAS ORTIZ" w:date="2021-09-04T12:59:00Z">
        <w:r w:rsidR="0074559B" w:rsidRPr="00791D37" w:rsidDel="00A60C70">
          <w:delText xml:space="preserve">deberemos </w:delText>
        </w:r>
      </w:del>
      <w:ins w:id="2939"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w:t>
      </w:r>
      <w:proofErr w:type="spellStart"/>
      <w:r w:rsidR="0074559B" w:rsidRPr="00791D37">
        <w:t>Out</w:t>
      </w:r>
      <w:proofErr w:type="spellEnd"/>
      <w:r w:rsidR="0074559B" w:rsidRPr="00791D37">
        <w:t xml:space="preserve"> of Band”, y posteriormente introducir todos los parámetros</w:t>
      </w:r>
      <w:ins w:id="2940" w:author="JORGE CONTRERAS ORTIZ" w:date="2021-09-04T12:59:00Z">
        <w:r w:rsidR="00A60C70">
          <w:t xml:space="preserve"> y configuraciones</w:t>
        </w:r>
      </w:ins>
      <w:ins w:id="2941" w:author="JORGE CONTRERAS ORTIZ" w:date="2021-09-04T13:00:00Z">
        <w:r w:rsidR="00A60C70">
          <w:t xml:space="preserve"> necesarios</w:t>
        </w:r>
      </w:ins>
      <w:ins w:id="2942" w:author="JORGE CONTRERAS ORTIZ" w:date="2021-09-04T12:59:00Z">
        <w:r w:rsidR="00A60C70">
          <w:t xml:space="preserve"> de la red en concreto</w:t>
        </w:r>
      </w:ins>
      <w:del w:id="2943" w:author="JORGE CONTRERAS ORTIZ" w:date="2021-09-04T12:59:00Z">
        <w:r w:rsidR="0074559B" w:rsidRPr="00791D37" w:rsidDel="00A60C70">
          <w:delText xml:space="preserve"> necesarios</w:delText>
        </w:r>
      </w:del>
      <w:r w:rsidR="0074559B" w:rsidRPr="00791D37">
        <w:t>.</w:t>
      </w:r>
      <w:ins w:id="2944" w:author="JORGE CONTRERAS ORTIZ" w:date="2021-09-04T14:27:00Z">
        <w:r w:rsidR="00522D2C">
          <w:t xml:space="preserve"> </w:t>
        </w:r>
      </w:ins>
      <w:ins w:id="2945" w:author="JORGE CONTRERAS ORTIZ" w:date="2021-09-04T14:28:00Z">
        <w:r w:rsidR="00522D2C">
          <w:t xml:space="preserve">La configuración necesaria se indica en el apartado </w:t>
        </w:r>
      </w:ins>
      <w:ins w:id="2946" w:author="JORGE CONTRERAS ORTIZ" w:date="2021-09-04T14:29:00Z">
        <w:r w:rsidR="00522D2C">
          <w:fldChar w:fldCharType="begin"/>
        </w:r>
        <w:r w:rsidR="00522D2C">
          <w:instrText xml:space="preserve"> REF _Ref81658162 \h </w:instrText>
        </w:r>
      </w:ins>
      <w:r w:rsidR="00522D2C">
        <w:fldChar w:fldCharType="separate"/>
      </w:r>
      <w:ins w:id="2947" w:author="JORGE CONTRERAS ORTIZ" w:date="2021-09-04T14:47:00Z">
        <w:r w:rsidR="003E5AE5" w:rsidRPr="003E5AE5">
          <w:rPr>
            <w:rPrChange w:id="2948" w:author="JORGE CONTRERAS ORTIZ" w:date="2021-09-04T14:47:00Z">
              <w:rPr>
                <w:lang w:val="en-US"/>
              </w:rPr>
            </w:rPrChange>
          </w:rPr>
          <w:t>MODO OUT-OF-BAND COMMISSIONING ACTIVADO</w:t>
        </w:r>
      </w:ins>
      <w:ins w:id="2949"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358DEB70" w:rsidR="0074559B" w:rsidRDefault="0074559B" w:rsidP="00791D37">
      <w:pPr>
        <w:rPr>
          <w:ins w:id="2950" w:author="JORGE CONTRERAS ORTIZ" w:date="2021-09-04T14:27:00Z"/>
          <w:i/>
          <w:iCs/>
        </w:rPr>
      </w:pPr>
      <w:r w:rsidRPr="00A60C70">
        <w:rPr>
          <w:b/>
          <w:bCs/>
          <w:i/>
          <w:iCs/>
          <w:rPrChange w:id="2951" w:author="JORGE CONTRERAS ORTIZ" w:date="2021-09-04T13:01:00Z">
            <w:rPr>
              <w:b/>
              <w:bCs/>
            </w:rPr>
          </w:rPrChange>
        </w:rPr>
        <w:t xml:space="preserve">Nota: </w:t>
      </w:r>
      <w:r w:rsidRPr="00A60C70">
        <w:rPr>
          <w:i/>
          <w:iCs/>
          <w:rPrChange w:id="2952" w:author="JORGE CONTRERAS ORTIZ" w:date="2021-09-04T13:01:00Z">
            <w:rPr/>
          </w:rPrChange>
        </w:rPr>
        <w:t>En ambos casos, siempre se debe ejecutar el comando</w:t>
      </w:r>
      <w:r w:rsidRPr="00A60C70">
        <w:rPr>
          <w:b/>
          <w:bCs/>
          <w:i/>
          <w:iCs/>
          <w:rPrChange w:id="2953" w:author="JORGE CONTRERAS ORTIZ" w:date="2021-09-04T13:01:00Z">
            <w:rPr>
              <w:b/>
              <w:bCs/>
            </w:rPr>
          </w:rPrChange>
        </w:rPr>
        <w:t xml:space="preserve"> Clear</w:t>
      </w:r>
      <w:r w:rsidRPr="00A60C70">
        <w:rPr>
          <w:i/>
          <w:iCs/>
          <w:rPrChange w:id="2954" w:author="JORGE CONTRERAS ORTIZ" w:date="2021-09-04T13:01:00Z">
            <w:rPr/>
          </w:rPrChange>
        </w:rPr>
        <w:t xml:space="preserve"> para borrar posibles configuraciones anteriores. Solo es conveniente </w:t>
      </w:r>
      <w:r w:rsidRPr="00A60C70">
        <w:rPr>
          <w:b/>
          <w:bCs/>
          <w:i/>
          <w:iCs/>
          <w:rPrChange w:id="2955" w:author="JORGE CONTRERAS ORTIZ" w:date="2021-09-04T13:01:00Z">
            <w:rPr>
              <w:b/>
              <w:bCs/>
            </w:rPr>
          </w:rPrChange>
        </w:rPr>
        <w:t xml:space="preserve">no </w:t>
      </w:r>
      <w:r w:rsidRPr="00A60C70">
        <w:rPr>
          <w:i/>
          <w:iCs/>
          <w:rPrChange w:id="2956" w:author="JORGE CONTRERAS ORTIZ" w:date="2021-09-04T13:01:00Z">
            <w:rPr/>
          </w:rPrChange>
        </w:rPr>
        <w:t xml:space="preserve"> ejecutarlo cuando la configuración guardada es la misma que se vaya a utilizar en ese momento.</w:t>
      </w:r>
    </w:p>
    <w:p w14:paraId="208DF816" w14:textId="77777777" w:rsidR="00522D2C" w:rsidRDefault="00522D2C" w:rsidP="00791D37">
      <w:pPr>
        <w:rPr>
          <w:ins w:id="2957" w:author="JORGE CONTRERAS ORTIZ" w:date="2021-09-04T13:02:00Z"/>
          <w:i/>
          <w:iCs/>
        </w:rPr>
      </w:pPr>
    </w:p>
    <w:p w14:paraId="14B8DDDE" w14:textId="280FA178" w:rsidR="00A60C70" w:rsidRPr="00A60C70" w:rsidDel="00741EF7" w:rsidRDefault="00A60C70" w:rsidP="00791D37">
      <w:pPr>
        <w:rPr>
          <w:del w:id="2958" w:author="JORGE CONTRERAS ORTIZ" w:date="2021-09-04T13:13:00Z"/>
          <w:i/>
          <w:iCs/>
          <w:rPrChange w:id="2959" w:author="JORGE CONTRERAS ORTIZ" w:date="2021-09-04T13:01:00Z">
            <w:rPr>
              <w:del w:id="2960" w:author="JORGE CONTRERAS ORTIZ" w:date="2021-09-04T13:13:00Z"/>
            </w:rPr>
          </w:rPrChange>
        </w:rPr>
      </w:pPr>
      <w:bookmarkStart w:id="2961" w:name="_Toc81658384"/>
      <w:bookmarkStart w:id="2962" w:name="_Toc81658628"/>
      <w:bookmarkStart w:id="2963" w:name="_Toc81658783"/>
      <w:bookmarkStart w:id="2964" w:name="_Toc81659162"/>
      <w:bookmarkStart w:id="2965" w:name="_Toc81659403"/>
      <w:bookmarkStart w:id="2966" w:name="_Toc81659720"/>
      <w:bookmarkEnd w:id="2961"/>
      <w:bookmarkEnd w:id="2962"/>
      <w:bookmarkEnd w:id="2963"/>
      <w:bookmarkEnd w:id="2964"/>
      <w:bookmarkEnd w:id="2965"/>
      <w:bookmarkEnd w:id="2966"/>
    </w:p>
    <w:p w14:paraId="3A90C97C" w14:textId="43446EF1" w:rsidR="0074559B" w:rsidRPr="00791D37" w:rsidDel="00741EF7" w:rsidRDefault="0074559B" w:rsidP="00791D37">
      <w:pPr>
        <w:rPr>
          <w:del w:id="2967" w:author="JORGE CONTRERAS ORTIZ" w:date="2021-09-04T13:13:00Z"/>
        </w:rPr>
      </w:pPr>
      <w:bookmarkStart w:id="2968" w:name="_Toc81658385"/>
      <w:bookmarkStart w:id="2969" w:name="_Toc81658629"/>
      <w:bookmarkStart w:id="2970" w:name="_Toc81658784"/>
      <w:bookmarkStart w:id="2971" w:name="_Toc81659163"/>
      <w:bookmarkStart w:id="2972" w:name="_Toc81659404"/>
      <w:bookmarkStart w:id="2973" w:name="_Toc81659721"/>
      <w:bookmarkEnd w:id="2968"/>
      <w:bookmarkEnd w:id="2969"/>
      <w:bookmarkEnd w:id="2970"/>
      <w:bookmarkEnd w:id="2971"/>
      <w:bookmarkEnd w:id="2972"/>
      <w:bookmarkEnd w:id="2973"/>
    </w:p>
    <w:p w14:paraId="5F8E6353" w14:textId="50239302" w:rsidR="0074559B" w:rsidRPr="00791D37" w:rsidRDefault="00C17583" w:rsidP="00FE1EC4">
      <w:pPr>
        <w:pStyle w:val="Ttulo4"/>
        <w:rPr>
          <w:lang w:val="en-US"/>
        </w:rPr>
      </w:pPr>
      <w:bookmarkStart w:id="2974" w:name="_Modo_Out-of-Band_Commissioning"/>
      <w:bookmarkStart w:id="2975" w:name="_Toc81499444"/>
      <w:bookmarkStart w:id="2976" w:name="_Ref81653526"/>
      <w:bookmarkStart w:id="2977" w:name="_Ref81653706"/>
      <w:bookmarkStart w:id="2978" w:name="_Ref81653734"/>
      <w:bookmarkStart w:id="2979" w:name="_Ref81653783"/>
      <w:bookmarkStart w:id="2980" w:name="_Ref81653823"/>
      <w:bookmarkStart w:id="2981" w:name="_Toc81659722"/>
      <w:bookmarkEnd w:id="2974"/>
      <w:r w:rsidRPr="00791D37">
        <w:rPr>
          <w:lang w:val="en-US"/>
        </w:rPr>
        <w:t>MODO OUT-OF-BAND COMMISSIONING DESACTIVADO</w:t>
      </w:r>
      <w:bookmarkEnd w:id="2975"/>
      <w:bookmarkEnd w:id="2976"/>
      <w:bookmarkEnd w:id="2977"/>
      <w:bookmarkEnd w:id="2978"/>
      <w:bookmarkEnd w:id="2979"/>
      <w:bookmarkEnd w:id="2980"/>
      <w:bookmarkEnd w:id="2981"/>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2982" w:author="JORGE CONTRERAS ORTIZ" w:date="2021-09-04T13:02:00Z">
        <w:r w:rsidRPr="00791D37" w:rsidDel="00A60C70">
          <w:delText>aún</w:delText>
        </w:r>
      </w:del>
      <w:ins w:id="2983" w:author="JORGE CONTRERAS ORTIZ" w:date="2021-09-04T13:02:00Z">
        <w:r w:rsidR="00A60C70" w:rsidRPr="00791D37">
          <w:t>aun</w:t>
        </w:r>
      </w:ins>
      <w:r w:rsidRPr="00791D37">
        <w:t xml:space="preserve"> así es recomendable ejecutar el comando de desactivar el modo “</w:t>
      </w:r>
      <w:proofErr w:type="spellStart"/>
      <w:r w:rsidRPr="00791D37">
        <w:t>Out</w:t>
      </w:r>
      <w:proofErr w:type="spellEnd"/>
      <w:r w:rsidRPr="00791D37">
        <w:t xml:space="preserve">-of-Band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2984" w:author="JORGE CONTRERAS ORTIZ" w:date="2021-09-04T13:21:00Z">
        <w:r w:rsidR="00741EF7">
          <w:t xml:space="preserve">. </w:t>
        </w:r>
      </w:ins>
      <w:del w:id="2985" w:author="JORGE CONTRERAS ORTIZ" w:date="2021-09-04T13:21:00Z">
        <w:r w:rsidRPr="00791D37" w:rsidDel="00741EF7">
          <w:delText>, y se generarán automáticamente en caso de no especificarles.</w:delText>
        </w:r>
      </w:del>
    </w:p>
    <w:p w14:paraId="6DBC63CA" w14:textId="6FAE1B3B" w:rsidR="00741EF7" w:rsidRDefault="0074559B" w:rsidP="00791D37">
      <w:pPr>
        <w:rPr>
          <w:ins w:id="2986" w:author="JORGE CONTRERAS ORTIZ" w:date="2021-09-04T13:21:00Z"/>
        </w:rPr>
      </w:pPr>
      <w:r w:rsidRPr="00791D37">
        <w:t xml:space="preserve">Una vez </w:t>
      </w:r>
      <w:del w:id="2987" w:author="JORGE CONTRERAS ORTIZ" w:date="2021-09-04T13:23:00Z">
        <w:r w:rsidRPr="00791D37" w:rsidDel="00522221">
          <w:delText xml:space="preserve">enviado </w:delText>
        </w:r>
      </w:del>
      <w:ins w:id="2988"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2989" w:author="JORGE CONTRERAS ORTIZ" w:date="2021-09-04T13:23:00Z">
        <w:r w:rsidR="00522221">
          <w:t>el módulo, si es configurado como Líder, creará una red y generará automáticamente todos los parámetros de configuración de la red. En caso de que</w:t>
        </w:r>
      </w:ins>
      <w:ins w:id="2990" w:author="JORGE CONTRERAS ORTIZ" w:date="2021-09-04T13:24:00Z">
        <w:r w:rsidR="00522221">
          <w:t xml:space="preserve"> </w:t>
        </w:r>
      </w:ins>
      <w:r w:rsidRPr="00791D37">
        <w:t xml:space="preserve">el módulo </w:t>
      </w:r>
      <w:ins w:id="2991" w:author="JORGE CONTRERAS ORTIZ" w:date="2021-09-04T13:24:00Z">
        <w:r w:rsidR="00522221">
          <w:t xml:space="preserve">no sea un nodo Líder, este </w:t>
        </w:r>
      </w:ins>
      <w:ins w:id="2992" w:author="JORGE CONTRERAS ORTIZ" w:date="2021-09-04T13:22:00Z">
        <w:r w:rsidR="00741EF7">
          <w:t xml:space="preserve">buscará todas las redes cercanas </w:t>
        </w:r>
      </w:ins>
      <w:ins w:id="2993" w:author="JORGE CONTRERAS ORTIZ" w:date="2021-09-04T13:24:00Z">
        <w:r w:rsidR="00522221">
          <w:t xml:space="preserve">y se </w:t>
        </w:r>
      </w:ins>
      <w:ins w:id="2994" w:author="JORGE CONTRERAS ORTIZ" w:date="2021-09-04T13:28:00Z">
        <w:r w:rsidR="00522221">
          <w:t>conectará</w:t>
        </w:r>
      </w:ins>
      <w:ins w:id="2995" w:author="JORGE CONTRERAS ORTIZ" w:date="2021-09-04T13:24:00Z">
        <w:r w:rsidR="00522221">
          <w:t xml:space="preserve"> </w:t>
        </w:r>
      </w:ins>
      <w:ins w:id="2996" w:author="JORGE CONTRERAS ORTIZ" w:date="2021-09-04T13:25:00Z">
        <w:r w:rsidR="00522221">
          <w:t xml:space="preserve">a la </w:t>
        </w:r>
        <w:r w:rsidR="00522221">
          <w:lastRenderedPageBreak/>
          <w:t>red a la que tenga mejor conectividad y cumpla con los parámetros configurados (en caso de haber configurad</w:t>
        </w:r>
      </w:ins>
      <w:ins w:id="2997" w:author="JORGE CONTRERAS ORTIZ" w:date="2021-09-04T13:26:00Z">
        <w:r w:rsidR="00522221">
          <w:t>o). Una vez unido el módulo a la red, comp</w:t>
        </w:r>
      </w:ins>
      <w:ins w:id="2998" w:author="JORGE CONTRERAS ORTIZ" w:date="2021-09-04T13:27:00Z">
        <w:r w:rsidR="00522221">
          <w:t>letará los parámetros no configurados previamente con los parámetros de la red a la que</w:t>
        </w:r>
      </w:ins>
      <w:ins w:id="2999" w:author="JORGE CONTRERAS ORTIZ" w:date="2021-09-04T13:28:00Z">
        <w:r w:rsidR="00522221">
          <w:t xml:space="preserve"> se haya conectado.</w:t>
        </w:r>
      </w:ins>
      <w:del w:id="3000" w:author="JORGE CONTRERAS ORTIZ" w:date="2021-09-04T13:22:00Z">
        <w:r w:rsidRPr="00791D37" w:rsidDel="00741EF7">
          <w:delText>tardará unos pocos segundos el realizar el proceso de unirse</w:delText>
        </w:r>
      </w:del>
      <w:del w:id="3001" w:author="JORGE CONTRERAS ORTIZ" w:date="2021-09-04T13:03:00Z">
        <w:r w:rsidRPr="00791D37" w:rsidDel="00CA4A46">
          <w:delText>/</w:delText>
        </w:r>
      </w:del>
      <w:del w:id="3002" w:author="JORGE CONTRERAS ORTIZ" w:date="2021-09-04T13:22:00Z">
        <w:r w:rsidRPr="00791D37" w:rsidDel="00741EF7">
          <w:delText>crear la red</w:delText>
        </w:r>
      </w:del>
      <w:del w:id="3003"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3004" w:author="JORGE CONTRERAS ORTIZ" w:date="2021-09-04T13:28:00Z">
        <w:r w:rsidRPr="00791D37" w:rsidDel="00522221">
          <w:delText xml:space="preserve">unido </w:delText>
        </w:r>
      </w:del>
      <w:ins w:id="3005"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3006" w:author="JORGE CONTRERAS ORTIZ" w:date="2021-09-04T13:03:00Z">
        <w:r w:rsidRPr="00791D37" w:rsidDel="00CA4A46">
          <w:delText xml:space="preserve">realizar </w:delText>
        </w:r>
      </w:del>
      <w:ins w:id="3007"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3008" w:name="_Toc81499445"/>
      <w:bookmarkStart w:id="3009" w:name="_Ref81658162"/>
      <w:bookmarkStart w:id="3010" w:name="_Toc81659723"/>
      <w:r w:rsidRPr="00791D37">
        <w:rPr>
          <w:lang w:val="en-US"/>
        </w:rPr>
        <w:t>MODO OUT-OF-BAND COMMISSIONING ACTIVADO</w:t>
      </w:r>
      <w:bookmarkEnd w:id="3008"/>
      <w:bookmarkEnd w:id="3009"/>
      <w:bookmarkEnd w:id="3010"/>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w:t>
      </w:r>
      <w:proofErr w:type="spellStart"/>
      <w:r w:rsidRPr="00791D37">
        <w:t>Out</w:t>
      </w:r>
      <w:proofErr w:type="spellEnd"/>
      <w:r w:rsidRPr="00791D37">
        <w:t xml:space="preserve">-of-Band </w:t>
      </w:r>
      <w:proofErr w:type="spellStart"/>
      <w:r w:rsidRPr="00791D37">
        <w:t>Commissioning</w:t>
      </w:r>
      <w:proofErr w:type="spellEnd"/>
      <w:r w:rsidRPr="00791D37">
        <w:t>”. Este modo convendrá activarlo cuando se quiera unir los módulos a una red en concreto, como puede ser una red “privada”.</w:t>
      </w:r>
    </w:p>
    <w:p w14:paraId="09264CF5" w14:textId="77777777"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son :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77777777" w:rsidR="0074559B" w:rsidRPr="00791D37" w:rsidRDefault="0074559B" w:rsidP="00791D37">
      <w:pPr>
        <w:pStyle w:val="Ttulo1"/>
        <w:numPr>
          <w:ilvl w:val="0"/>
          <w:numId w:val="1"/>
        </w:numPr>
      </w:pPr>
      <w:bookmarkStart w:id="3011" w:name="_Toc81499447"/>
      <w:bookmarkStart w:id="3012" w:name="_Toc81659724"/>
      <w:r w:rsidRPr="00791D37">
        <w:lastRenderedPageBreak/>
        <w:t>DISEÑO E IMPLEMENTACIÓN HARDWARE</w:t>
      </w:r>
      <w:bookmarkEnd w:id="3011"/>
      <w:bookmarkEnd w:id="3012"/>
    </w:p>
    <w:p w14:paraId="44BE1C86" w14:textId="77777777" w:rsidR="0074559B" w:rsidRPr="00791D37" w:rsidRDefault="0074559B" w:rsidP="00791D37"/>
    <w:p w14:paraId="4C591593" w14:textId="648BBBD4" w:rsidR="0074559B" w:rsidRDefault="0074559B" w:rsidP="00791D37">
      <w:pPr>
        <w:rPr>
          <w:ins w:id="3013" w:author="JORGE CONTRERAS ORTIZ" w:date="2021-09-04T14:30: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3C9599F6" w14:textId="77777777" w:rsidR="00522D2C" w:rsidRDefault="00522D2C" w:rsidP="00522D2C">
      <w:pPr>
        <w:pStyle w:val="Ttulo2"/>
        <w:rPr>
          <w:ins w:id="3014" w:author="JORGE CONTRERAS ORTIZ" w:date="2021-09-04T14:30:00Z"/>
        </w:rPr>
      </w:pPr>
      <w:bookmarkStart w:id="3015" w:name="_Toc81659725"/>
      <w:ins w:id="3016" w:author="JORGE CONTRERAS ORTIZ" w:date="2021-09-04T14:30:00Z">
        <w:r w:rsidRPr="00791D37">
          <w:t>COMPONENTES COMERCIALES UTILIZADOS</w:t>
        </w:r>
        <w:bookmarkEnd w:id="3015"/>
      </w:ins>
    </w:p>
    <w:p w14:paraId="524039D9" w14:textId="77777777" w:rsidR="00522D2C" w:rsidRPr="005B42F0" w:rsidRDefault="00522D2C" w:rsidP="00522D2C">
      <w:pPr>
        <w:rPr>
          <w:ins w:id="3017" w:author="JORGE CONTRERAS ORTIZ" w:date="2021-09-04T14:30:00Z"/>
        </w:rPr>
      </w:pPr>
    </w:p>
    <w:p w14:paraId="04F81E9D" w14:textId="77777777" w:rsidR="00522D2C" w:rsidRPr="00791D37" w:rsidRDefault="00522D2C" w:rsidP="00522D2C">
      <w:pPr>
        <w:pStyle w:val="Ttulo3"/>
        <w:rPr>
          <w:ins w:id="3018" w:author="JORGE CONTRERAS ORTIZ" w:date="2021-09-04T14:30:00Z"/>
        </w:rPr>
      </w:pPr>
      <w:bookmarkStart w:id="3019" w:name="_Ref81658668"/>
      <w:bookmarkStart w:id="3020" w:name="_Ref81658669"/>
      <w:bookmarkStart w:id="3021" w:name="_Toc81659726"/>
      <w:ins w:id="3022" w:author="JORGE CONTRERAS ORTIZ" w:date="2021-09-04T14:30:00Z">
        <w:r w:rsidRPr="00791D37">
          <w:t>ELEMENTOS HARDWARE UTILIZADOS</w:t>
        </w:r>
        <w:bookmarkEnd w:id="3019"/>
        <w:bookmarkEnd w:id="3020"/>
        <w:bookmarkEnd w:id="3021"/>
      </w:ins>
    </w:p>
    <w:p w14:paraId="3DBB2C46" w14:textId="77777777" w:rsidR="00522D2C" w:rsidRPr="00791D37" w:rsidRDefault="00522D2C" w:rsidP="00522D2C">
      <w:pPr>
        <w:rPr>
          <w:ins w:id="3023" w:author="JORGE CONTRERAS ORTIZ" w:date="2021-09-04T14:30:00Z"/>
        </w:rPr>
      </w:pPr>
    </w:p>
    <w:p w14:paraId="509E5EF5" w14:textId="77777777" w:rsidR="00522D2C" w:rsidRPr="00791D37" w:rsidRDefault="00522D2C" w:rsidP="00522D2C">
      <w:pPr>
        <w:rPr>
          <w:ins w:id="3024" w:author="JORGE CONTRERAS ORTIZ" w:date="2021-09-04T14:30:00Z"/>
        </w:rPr>
      </w:pPr>
      <w:ins w:id="3025" w:author="JORGE CONTRERAS ORTIZ" w:date="2021-09-04T14:30:00Z">
        <w:r w:rsidRPr="00791D37">
          <w:t>Los elementos Hardware comerciales utilizados han sido:</w:t>
        </w:r>
      </w:ins>
    </w:p>
    <w:p w14:paraId="66ADBB90" w14:textId="77777777" w:rsidR="00522D2C" w:rsidRDefault="00522D2C" w:rsidP="00522D2C">
      <w:pPr>
        <w:pStyle w:val="Prrafodelista"/>
        <w:numPr>
          <w:ilvl w:val="0"/>
          <w:numId w:val="26"/>
        </w:numPr>
        <w:rPr>
          <w:ins w:id="3026" w:author="JORGE CONTRERAS ORTIZ" w:date="2021-09-04T14:30:00Z"/>
        </w:rPr>
      </w:pPr>
      <w:ins w:id="3027" w:author="JORGE CONTRERAS ORTIZ" w:date="2021-09-04T14:30:00Z">
        <w:r w:rsidRPr="00791D37">
          <w:rPr>
            <w:b/>
            <w:bCs/>
          </w:rPr>
          <w:t>Kit de Desarrollo STM32F407G-DISC1</w:t>
        </w:r>
        <w:r w:rsidRPr="00791D37">
          <w:t xml:space="preserve">: Kit de microcontrolador utilizado en primera instancia para el envío de comandos vía UART a los módulos KTDG102 </w:t>
        </w:r>
        <w:proofErr w:type="spellStart"/>
        <w:r w:rsidRPr="00791D37">
          <w:t>Evaluation</w:t>
        </w:r>
        <w:proofErr w:type="spellEnd"/>
        <w:r w:rsidRPr="00791D37">
          <w:t xml:space="preserve"> Dongle de </w:t>
        </w:r>
        <w:proofErr w:type="spellStart"/>
        <w:r w:rsidRPr="00791D37">
          <w:t>Kirale</w:t>
        </w:r>
        <w:proofErr w:type="spellEnd"/>
        <w:r w:rsidRPr="00791D37">
          <w:t>. Se ha utilizado 1 unidad.</w:t>
        </w:r>
      </w:ins>
    </w:p>
    <w:p w14:paraId="320165FF" w14:textId="77777777" w:rsidR="00522D2C" w:rsidRPr="00791D37" w:rsidRDefault="00522D2C" w:rsidP="00522D2C">
      <w:pPr>
        <w:pStyle w:val="Prrafodelista"/>
        <w:jc w:val="center"/>
        <w:rPr>
          <w:ins w:id="3028" w:author="JORGE CONTRERAS ORTIZ" w:date="2021-09-04T14:30:00Z"/>
        </w:rPr>
      </w:pPr>
      <w:ins w:id="3029"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17A27C7A" w:rsidR="00522D2C" w:rsidRPr="00791D37" w:rsidRDefault="00522D2C" w:rsidP="00522D2C">
      <w:pPr>
        <w:pStyle w:val="Descripcin"/>
        <w:jc w:val="center"/>
        <w:rPr>
          <w:ins w:id="3030" w:author="JORGE CONTRERAS ORTIZ" w:date="2021-09-04T14:30:00Z"/>
        </w:rPr>
      </w:pPr>
      <w:bookmarkStart w:id="3031" w:name="_Toc81659572"/>
      <w:ins w:id="3032" w:author="JORGE CONTRERAS ORTIZ" w:date="2021-09-04T14:30:00Z">
        <w:r w:rsidRPr="00791D37">
          <w:t xml:space="preserve">Ilustración </w:t>
        </w:r>
        <w:r>
          <w:fldChar w:fldCharType="begin"/>
        </w:r>
        <w:r>
          <w:instrText xml:space="preserve"> SEQ Ilustración \* ARABIC </w:instrText>
        </w:r>
        <w:r>
          <w:fldChar w:fldCharType="separate"/>
        </w:r>
      </w:ins>
      <w:ins w:id="3033" w:author="JORGE CONTRERAS ORTIZ" w:date="2021-09-04T14:47:00Z">
        <w:r w:rsidR="003E5AE5">
          <w:rPr>
            <w:noProof/>
          </w:rPr>
          <w:t>42</w:t>
        </w:r>
      </w:ins>
      <w:ins w:id="3034" w:author="JORGE CONTRERAS ORTIZ" w:date="2021-09-04T14:30:00Z">
        <w:r>
          <w:rPr>
            <w:noProof/>
          </w:rPr>
          <w:fldChar w:fldCharType="end"/>
        </w:r>
        <w:r w:rsidRPr="00791D37">
          <w:t xml:space="preserve"> Kit de Desarrollo STM32F407G-DISC1</w:t>
        </w:r>
        <w:bookmarkEnd w:id="3031"/>
      </w:ins>
    </w:p>
    <w:p w14:paraId="323A4A98" w14:textId="77777777" w:rsidR="00522D2C" w:rsidRDefault="00522D2C" w:rsidP="00522D2C">
      <w:pPr>
        <w:pStyle w:val="Prrafodelista"/>
        <w:numPr>
          <w:ilvl w:val="0"/>
          <w:numId w:val="26"/>
        </w:numPr>
        <w:rPr>
          <w:ins w:id="3035" w:author="JORGE CONTRERAS ORTIZ" w:date="2021-09-04T14:30:00Z"/>
        </w:rPr>
      </w:pPr>
      <w:ins w:id="3036" w:author="JORGE CONTRERAS ORTIZ" w:date="2021-09-04T14:30:00Z">
        <w:r w:rsidRPr="00791D37">
          <w:rPr>
            <w:b/>
            <w:bCs/>
          </w:rPr>
          <w:t xml:space="preserve">KTDG102 </w:t>
        </w:r>
        <w:proofErr w:type="spellStart"/>
        <w:r w:rsidRPr="00791D37">
          <w:rPr>
            <w:b/>
            <w:bCs/>
          </w:rPr>
          <w:t>Evaluation</w:t>
        </w:r>
        <w:proofErr w:type="spellEnd"/>
        <w:r w:rsidRPr="00791D37">
          <w:rPr>
            <w:b/>
            <w:bCs/>
          </w:rPr>
          <w:t xml:space="preserve"> Dongle: </w:t>
        </w:r>
        <w:r w:rsidRPr="00791D37">
          <w:t xml:space="preserve">Módulo Thread de Evaluación de </w:t>
        </w:r>
        <w:proofErr w:type="spellStart"/>
        <w:r w:rsidRPr="00791D37">
          <w:t>Kirale</w:t>
        </w:r>
        <w:proofErr w:type="spellEnd"/>
        <w:r w:rsidRPr="00791D37">
          <w:t>. Se han utilizado 2 unidades.</w:t>
        </w:r>
      </w:ins>
    </w:p>
    <w:p w14:paraId="014C7D5E" w14:textId="77777777" w:rsidR="00522D2C" w:rsidRPr="00791D37" w:rsidRDefault="00522D2C" w:rsidP="00522D2C">
      <w:pPr>
        <w:pStyle w:val="Prrafodelista"/>
        <w:rPr>
          <w:ins w:id="3037" w:author="JORGE CONTRERAS ORTIZ" w:date="2021-09-04T14:30:00Z"/>
        </w:rPr>
      </w:pPr>
    </w:p>
    <w:p w14:paraId="6E7231F3" w14:textId="77777777" w:rsidR="00522D2C" w:rsidRPr="00791D37" w:rsidRDefault="00522D2C" w:rsidP="00522D2C">
      <w:pPr>
        <w:pStyle w:val="Prrafodelista"/>
        <w:jc w:val="center"/>
        <w:rPr>
          <w:ins w:id="3038" w:author="JORGE CONTRERAS ORTIZ" w:date="2021-09-04T14:30:00Z"/>
        </w:rPr>
      </w:pPr>
      <w:ins w:id="3039" w:author="JORGE CONTRERAS ORTIZ" w:date="2021-09-04T14:30:00Z">
        <w:r w:rsidRPr="00791D37">
          <w:rPr>
            <w:noProof/>
          </w:rPr>
          <w:lastRenderedPageBreak/>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33F71C7B" w:rsidR="00522D2C" w:rsidRPr="00791D37" w:rsidRDefault="00522D2C" w:rsidP="00522D2C">
      <w:pPr>
        <w:pStyle w:val="Descripcin"/>
        <w:jc w:val="center"/>
        <w:rPr>
          <w:ins w:id="3040" w:author="JORGE CONTRERAS ORTIZ" w:date="2021-09-04T14:30:00Z"/>
        </w:rPr>
      </w:pPr>
      <w:bookmarkStart w:id="3041" w:name="_Toc81659573"/>
      <w:ins w:id="3042" w:author="JORGE CONTRERAS ORTIZ" w:date="2021-09-04T14:30:00Z">
        <w:r w:rsidRPr="00791D37">
          <w:t xml:space="preserve">Ilustración </w:t>
        </w:r>
        <w:r>
          <w:fldChar w:fldCharType="begin"/>
        </w:r>
        <w:r>
          <w:instrText xml:space="preserve"> SEQ Ilustración \* ARABIC </w:instrText>
        </w:r>
        <w:r>
          <w:fldChar w:fldCharType="separate"/>
        </w:r>
      </w:ins>
      <w:ins w:id="3043" w:author="JORGE CONTRERAS ORTIZ" w:date="2021-09-04T14:47:00Z">
        <w:r w:rsidR="003E5AE5">
          <w:rPr>
            <w:noProof/>
          </w:rPr>
          <w:t>43</w:t>
        </w:r>
      </w:ins>
      <w:ins w:id="3044" w:author="JORGE CONTRERAS ORTIZ" w:date="2021-09-04T14:30:00Z">
        <w:r>
          <w:rPr>
            <w:noProof/>
          </w:rPr>
          <w:fldChar w:fldCharType="end"/>
        </w:r>
        <w:r w:rsidRPr="00791D37">
          <w:t xml:space="preserve"> KTDG102 </w:t>
        </w:r>
        <w:proofErr w:type="spellStart"/>
        <w:r w:rsidRPr="00791D37">
          <w:t>Evaluation</w:t>
        </w:r>
        <w:proofErr w:type="spellEnd"/>
        <w:r w:rsidRPr="00791D37">
          <w:t xml:space="preserve"> Dongle</w:t>
        </w:r>
        <w:bookmarkEnd w:id="3041"/>
      </w:ins>
    </w:p>
    <w:p w14:paraId="61C4BF18" w14:textId="77777777" w:rsidR="00522D2C" w:rsidRPr="00791D37" w:rsidRDefault="00522D2C" w:rsidP="00522D2C">
      <w:pPr>
        <w:rPr>
          <w:ins w:id="3045" w:author="JORGE CONTRERAS ORTIZ" w:date="2021-09-04T14:30:00Z"/>
          <w:color w:val="44546A" w:themeColor="text2"/>
          <w:sz w:val="18"/>
          <w:szCs w:val="18"/>
        </w:rPr>
      </w:pPr>
      <w:ins w:id="3046" w:author="JORGE CONTRERAS ORTIZ" w:date="2021-09-04T14:30:00Z">
        <w:r w:rsidRPr="00791D37">
          <w:br w:type="page"/>
        </w:r>
      </w:ins>
    </w:p>
    <w:p w14:paraId="53E3F2DB" w14:textId="77777777" w:rsidR="00522D2C" w:rsidRPr="00791D37" w:rsidRDefault="00522D2C" w:rsidP="00522D2C">
      <w:pPr>
        <w:pStyle w:val="Prrafodelista"/>
        <w:numPr>
          <w:ilvl w:val="0"/>
          <w:numId w:val="26"/>
        </w:numPr>
        <w:rPr>
          <w:ins w:id="3047" w:author="JORGE CONTRERAS ORTIZ" w:date="2021-09-04T14:30:00Z"/>
          <w:b/>
          <w:bCs/>
        </w:rPr>
      </w:pPr>
      <w:ins w:id="3048" w:author="JORGE CONTRERAS ORTIZ" w:date="2021-09-04T14:30:00Z">
        <w:r w:rsidRPr="00791D37">
          <w:rPr>
            <w:b/>
            <w:bCs/>
          </w:rPr>
          <w:lastRenderedPageBreak/>
          <w:t xml:space="preserve">Módulo KTWM102: </w:t>
        </w:r>
        <w:r w:rsidRPr="00791D37">
          <w:t xml:space="preserve">Módulo Thread de </w:t>
        </w:r>
        <w:proofErr w:type="spellStart"/>
        <w:r w:rsidRPr="00791D37">
          <w:t>Kirale</w:t>
        </w:r>
        <w:proofErr w:type="spellEnd"/>
        <w:r w:rsidRPr="00791D37">
          <w:t xml:space="preserve">, el </w:t>
        </w:r>
        <w:proofErr w:type="spellStart"/>
        <w:r w:rsidRPr="00791D37">
          <w:t>cuál</w:t>
        </w:r>
        <w:proofErr w:type="spellEnd"/>
        <w:r w:rsidRPr="00791D37">
          <w:t xml:space="preserve"> se integra en la </w:t>
        </w:r>
        <w:proofErr w:type="spellStart"/>
        <w:r w:rsidRPr="00791D37">
          <w:t>Coockie</w:t>
        </w:r>
        <w:proofErr w:type="spellEnd"/>
        <w:r w:rsidRPr="00791D37">
          <w:t xml:space="preserve"> PCB</w:t>
        </w:r>
      </w:ins>
    </w:p>
    <w:p w14:paraId="6AE88E0D" w14:textId="77777777" w:rsidR="00522D2C" w:rsidRPr="00791D37" w:rsidRDefault="00522D2C" w:rsidP="00522D2C">
      <w:pPr>
        <w:jc w:val="center"/>
        <w:rPr>
          <w:ins w:id="3049" w:author="JORGE CONTRERAS ORTIZ" w:date="2021-09-04T14:30:00Z"/>
        </w:rPr>
      </w:pPr>
      <w:ins w:id="3050"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ECA5D15" w:rsidR="00522D2C" w:rsidRDefault="00522D2C" w:rsidP="00522D2C">
      <w:pPr>
        <w:pStyle w:val="Descripcin"/>
        <w:jc w:val="center"/>
        <w:rPr>
          <w:ins w:id="3051" w:author="JORGE CONTRERAS ORTIZ" w:date="2021-09-04T14:30:00Z"/>
        </w:rPr>
      </w:pPr>
      <w:bookmarkStart w:id="3052" w:name="_Ref81658667"/>
      <w:bookmarkStart w:id="3053" w:name="_Toc81659574"/>
      <w:ins w:id="3054" w:author="JORGE CONTRERAS ORTIZ" w:date="2021-09-04T14:30:00Z">
        <w:r w:rsidRPr="00791D37">
          <w:t xml:space="preserve">Ilustración </w:t>
        </w:r>
        <w:r>
          <w:fldChar w:fldCharType="begin"/>
        </w:r>
        <w:r>
          <w:instrText xml:space="preserve"> SEQ Ilustración \* ARABIC </w:instrText>
        </w:r>
        <w:r>
          <w:fldChar w:fldCharType="separate"/>
        </w:r>
      </w:ins>
      <w:ins w:id="3055" w:author="JORGE CONTRERAS ORTIZ" w:date="2021-09-04T14:47:00Z">
        <w:r w:rsidR="003E5AE5">
          <w:rPr>
            <w:noProof/>
          </w:rPr>
          <w:t>44</w:t>
        </w:r>
      </w:ins>
      <w:ins w:id="3056" w:author="JORGE CONTRERAS ORTIZ" w:date="2021-09-04T14:30:00Z">
        <w:r>
          <w:rPr>
            <w:noProof/>
          </w:rPr>
          <w:fldChar w:fldCharType="end"/>
        </w:r>
        <w:bookmarkEnd w:id="3052"/>
        <w:r w:rsidRPr="00791D37">
          <w:t xml:space="preserve"> Módulo KTWM102</w:t>
        </w:r>
        <w:bookmarkEnd w:id="3053"/>
      </w:ins>
    </w:p>
    <w:p w14:paraId="3AE39EAD" w14:textId="77777777" w:rsidR="00522D2C" w:rsidRPr="00F21168" w:rsidRDefault="00522D2C" w:rsidP="00522D2C">
      <w:pPr>
        <w:rPr>
          <w:ins w:id="3057" w:author="JORGE CONTRERAS ORTIZ" w:date="2021-09-04T14:30:00Z"/>
        </w:rPr>
      </w:pPr>
    </w:p>
    <w:p w14:paraId="494B22CC" w14:textId="77777777" w:rsidR="00522D2C" w:rsidRDefault="00522D2C" w:rsidP="00522D2C">
      <w:pPr>
        <w:pStyle w:val="Prrafodelista"/>
        <w:numPr>
          <w:ilvl w:val="0"/>
          <w:numId w:val="26"/>
        </w:numPr>
        <w:rPr>
          <w:ins w:id="3058" w:author="JORGE CONTRERAS ORTIZ" w:date="2021-09-04T14:30:00Z"/>
          <w:lang w:val="en-US"/>
        </w:rPr>
      </w:pPr>
      <w:ins w:id="3059" w:author="JORGE CONTRERAS ORTIZ" w:date="2021-09-04T14:30:00Z">
        <w:r w:rsidRPr="00791D37">
          <w:rPr>
            <w:b/>
            <w:bCs/>
            <w:lang w:val="en-US"/>
          </w:rPr>
          <w:t xml:space="preserve">Border Router: </w:t>
        </w:r>
        <w:r w:rsidRPr="00791D37">
          <w:rPr>
            <w:lang w:val="en-US"/>
          </w:rPr>
          <w:t xml:space="preserve">Border Router </w:t>
        </w:r>
        <w:proofErr w:type="spellStart"/>
        <w:r w:rsidRPr="00791D37">
          <w:rPr>
            <w:lang w:val="en-US"/>
          </w:rPr>
          <w:t>propio</w:t>
        </w:r>
        <w:proofErr w:type="spellEnd"/>
        <w:r w:rsidRPr="00791D37">
          <w:rPr>
            <w:lang w:val="en-US"/>
          </w:rPr>
          <w:t xml:space="preserve"> de </w:t>
        </w:r>
        <w:proofErr w:type="spellStart"/>
        <w:r w:rsidRPr="00791D37">
          <w:rPr>
            <w:lang w:val="en-US"/>
          </w:rPr>
          <w:t>Kirale</w:t>
        </w:r>
        <w:proofErr w:type="spellEnd"/>
        <w:r w:rsidRPr="00791D37">
          <w:rPr>
            <w:lang w:val="en-US"/>
          </w:rPr>
          <w:t>.</w:t>
        </w:r>
      </w:ins>
    </w:p>
    <w:p w14:paraId="6282BEAE" w14:textId="77777777" w:rsidR="00522D2C" w:rsidRPr="00791D37" w:rsidRDefault="00522D2C" w:rsidP="00522D2C">
      <w:pPr>
        <w:pStyle w:val="Prrafodelista"/>
        <w:rPr>
          <w:ins w:id="3060" w:author="JORGE CONTRERAS ORTIZ" w:date="2021-09-04T14:30:00Z"/>
          <w:lang w:val="en-US"/>
        </w:rPr>
      </w:pPr>
    </w:p>
    <w:p w14:paraId="4CD9F97E" w14:textId="77777777" w:rsidR="00522D2C" w:rsidRPr="00791D37" w:rsidRDefault="00522D2C" w:rsidP="00522D2C">
      <w:pPr>
        <w:jc w:val="center"/>
        <w:rPr>
          <w:ins w:id="3061" w:author="JORGE CONTRERAS ORTIZ" w:date="2021-09-04T14:30:00Z"/>
        </w:rPr>
      </w:pPr>
      <w:ins w:id="3062"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6D0E766E" w:rsidR="00522D2C" w:rsidRDefault="00522D2C" w:rsidP="00522D2C">
      <w:pPr>
        <w:pStyle w:val="Descripcin"/>
        <w:jc w:val="center"/>
        <w:rPr>
          <w:ins w:id="3063" w:author="JORGE CONTRERAS ORTIZ" w:date="2021-09-04T14:30:00Z"/>
        </w:rPr>
      </w:pPr>
      <w:bookmarkStart w:id="3064" w:name="_Toc81659575"/>
      <w:ins w:id="3065" w:author="JORGE CONTRERAS ORTIZ" w:date="2021-09-04T14:30:00Z">
        <w:r w:rsidRPr="00791D37">
          <w:t xml:space="preserve">Ilustración </w:t>
        </w:r>
        <w:r>
          <w:fldChar w:fldCharType="begin"/>
        </w:r>
        <w:r>
          <w:instrText xml:space="preserve"> SEQ Ilustración \* ARABIC </w:instrText>
        </w:r>
        <w:r>
          <w:fldChar w:fldCharType="separate"/>
        </w:r>
      </w:ins>
      <w:ins w:id="3066" w:author="JORGE CONTRERAS ORTIZ" w:date="2021-09-04T14:47:00Z">
        <w:r w:rsidR="003E5AE5">
          <w:rPr>
            <w:noProof/>
          </w:rPr>
          <w:t>45</w:t>
        </w:r>
      </w:ins>
      <w:ins w:id="3067" w:author="JORGE CONTRERAS ORTIZ" w:date="2021-09-04T14:30:00Z">
        <w:r>
          <w:rPr>
            <w:noProof/>
          </w:rPr>
          <w:fldChar w:fldCharType="end"/>
        </w:r>
        <w:r w:rsidRPr="00791D37">
          <w:t xml:space="preserve"> </w:t>
        </w:r>
        <w:proofErr w:type="spellStart"/>
        <w:r w:rsidRPr="00791D37">
          <w:t>Border</w:t>
        </w:r>
        <w:proofErr w:type="spellEnd"/>
        <w:r w:rsidRPr="00791D37">
          <w:t xml:space="preserve"> </w:t>
        </w:r>
        <w:proofErr w:type="spellStart"/>
        <w:r w:rsidRPr="00791D37">
          <w:t>Router</w:t>
        </w:r>
        <w:bookmarkEnd w:id="3064"/>
        <w:proofErr w:type="spellEnd"/>
      </w:ins>
    </w:p>
    <w:p w14:paraId="38BF8DAE" w14:textId="77777777" w:rsidR="00522D2C" w:rsidRDefault="00522D2C" w:rsidP="00522D2C">
      <w:pPr>
        <w:jc w:val="left"/>
        <w:rPr>
          <w:ins w:id="3068" w:author="JORGE CONTRERAS ORTIZ" w:date="2021-09-04T14:30:00Z"/>
        </w:rPr>
      </w:pPr>
      <w:ins w:id="3069" w:author="JORGE CONTRERAS ORTIZ" w:date="2021-09-04T14:30:00Z">
        <w:r>
          <w:br w:type="page"/>
        </w:r>
      </w:ins>
    </w:p>
    <w:p w14:paraId="27AB144B" w14:textId="77777777" w:rsidR="00522D2C" w:rsidRPr="00791D37" w:rsidRDefault="00522D2C" w:rsidP="00522D2C">
      <w:pPr>
        <w:pStyle w:val="Prrafodelista"/>
        <w:numPr>
          <w:ilvl w:val="0"/>
          <w:numId w:val="26"/>
        </w:numPr>
        <w:rPr>
          <w:ins w:id="3070" w:author="JORGE CONTRERAS ORTIZ" w:date="2021-09-04T14:30:00Z"/>
        </w:rPr>
      </w:pPr>
      <w:proofErr w:type="spellStart"/>
      <w:ins w:id="3071" w:author="JORGE CONTRERAS ORTIZ" w:date="2021-09-04T14:30:00Z">
        <w:r w:rsidRPr="00791D37">
          <w:rPr>
            <w:b/>
            <w:bCs/>
          </w:rPr>
          <w:lastRenderedPageBreak/>
          <w:t>Coockie</w:t>
        </w:r>
        <w:proofErr w:type="spellEnd"/>
        <w:r w:rsidRPr="00791D37">
          <w:rPr>
            <w:b/>
            <w:bCs/>
          </w:rPr>
          <w:t>:</w:t>
        </w:r>
        <w:r w:rsidRPr="00791D37">
          <w:t xml:space="preserve"> Módulo sobre el que se implementa el diseño final de la PCB realizada.</w:t>
        </w:r>
      </w:ins>
    </w:p>
    <w:p w14:paraId="6936510B" w14:textId="77777777" w:rsidR="00522D2C" w:rsidRPr="00791D37" w:rsidRDefault="00522D2C" w:rsidP="00522D2C">
      <w:pPr>
        <w:jc w:val="center"/>
        <w:rPr>
          <w:ins w:id="3072" w:author="JORGE CONTRERAS ORTIZ" w:date="2021-09-04T14:30:00Z"/>
        </w:rPr>
      </w:pPr>
      <w:ins w:id="3073"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6ED696EC" w:rsidR="00522D2C" w:rsidRDefault="00522D2C" w:rsidP="00522D2C">
      <w:pPr>
        <w:pStyle w:val="Descripcin"/>
        <w:jc w:val="center"/>
        <w:rPr>
          <w:ins w:id="3074" w:author="JORGE CONTRERAS ORTIZ" w:date="2021-09-04T14:32:00Z"/>
        </w:rPr>
      </w:pPr>
      <w:bookmarkStart w:id="3075" w:name="_Toc81659576"/>
      <w:ins w:id="3076" w:author="JORGE CONTRERAS ORTIZ" w:date="2021-09-04T14:30:00Z">
        <w:r w:rsidRPr="00791D37">
          <w:t xml:space="preserve">Ilustración </w:t>
        </w:r>
        <w:r>
          <w:fldChar w:fldCharType="begin"/>
        </w:r>
        <w:r>
          <w:instrText xml:space="preserve"> SEQ Ilustración \* ARABIC </w:instrText>
        </w:r>
        <w:r>
          <w:fldChar w:fldCharType="separate"/>
        </w:r>
      </w:ins>
      <w:ins w:id="3077" w:author="JORGE CONTRERAS ORTIZ" w:date="2021-09-04T14:47:00Z">
        <w:r w:rsidR="003E5AE5">
          <w:rPr>
            <w:noProof/>
          </w:rPr>
          <w:t>46</w:t>
        </w:r>
      </w:ins>
      <w:ins w:id="3078" w:author="JORGE CONTRERAS ORTIZ" w:date="2021-09-04T14:30:00Z">
        <w:r>
          <w:rPr>
            <w:noProof/>
          </w:rPr>
          <w:fldChar w:fldCharType="end"/>
        </w:r>
        <w:r w:rsidRPr="00791D37">
          <w:t xml:space="preserve"> Módulos de Procesamiento y de Alimentación de la </w:t>
        </w:r>
        <w:proofErr w:type="spellStart"/>
        <w:r w:rsidRPr="00791D37">
          <w:t>Coockie</w:t>
        </w:r>
      </w:ins>
      <w:bookmarkEnd w:id="3075"/>
      <w:proofErr w:type="spellEnd"/>
    </w:p>
    <w:p w14:paraId="0C61CD1C" w14:textId="08144A45" w:rsidR="00522D2C" w:rsidRPr="00791D37" w:rsidDel="00522D2C" w:rsidRDefault="00522D2C">
      <w:pPr>
        <w:pStyle w:val="Descripcin"/>
        <w:jc w:val="left"/>
        <w:rPr>
          <w:del w:id="3079" w:author="JORGE CONTRERAS ORTIZ" w:date="2021-09-04T14:32:00Z"/>
        </w:rPr>
        <w:pPrChange w:id="3080" w:author="JORGE CONTRERAS ORTIZ" w:date="2021-09-04T14:32:00Z">
          <w:pPr/>
        </w:pPrChange>
      </w:pPr>
    </w:p>
    <w:p w14:paraId="109D7A87" w14:textId="77777777" w:rsidR="0074559B" w:rsidRPr="00791D37" w:rsidRDefault="0074559B" w:rsidP="00791D37"/>
    <w:p w14:paraId="5A6D2D07" w14:textId="77777777" w:rsidR="00E36B99" w:rsidRPr="00E36B99" w:rsidRDefault="00E36B99" w:rsidP="00E36B99">
      <w:pPr>
        <w:pStyle w:val="Ttulo3"/>
        <w:rPr>
          <w:ins w:id="3081" w:author="JORGE CONTRERAS ORTIZ" w:date="2021-09-04T16:00:00Z"/>
          <w:color w:val="2F5496" w:themeColor="accent1" w:themeShade="BF"/>
          <w:sz w:val="26"/>
          <w:szCs w:val="26"/>
          <w:rPrChange w:id="3082" w:author="JORGE CONTRERAS ORTIZ" w:date="2021-09-04T16:00:00Z">
            <w:rPr>
              <w:ins w:id="3083" w:author="JORGE CONTRERAS ORTIZ" w:date="2021-09-04T16:00:00Z"/>
            </w:rPr>
          </w:rPrChange>
        </w:rPr>
      </w:pPr>
      <w:bookmarkStart w:id="3084" w:name="_Toc81499448"/>
      <w:ins w:id="3085" w:author="JORGE CONTRERAS ORTIZ" w:date="2021-09-04T16:00:00Z">
        <w:r>
          <w:t>ELEMENTOS SOFTWARE UTILIZADOS</w:t>
        </w:r>
      </w:ins>
    </w:p>
    <w:p w14:paraId="30A085C9" w14:textId="77777777" w:rsidR="00E36B99" w:rsidRDefault="00E36B99" w:rsidP="00E36B99">
      <w:pPr>
        <w:rPr>
          <w:ins w:id="3086" w:author="JORGE CONTRERAS ORTIZ" w:date="2021-09-04T16:00:00Z"/>
        </w:rPr>
      </w:pPr>
    </w:p>
    <w:p w14:paraId="69DF3602" w14:textId="316170CD" w:rsidR="00E36B99" w:rsidRDefault="00E36B99" w:rsidP="00E36B99">
      <w:pPr>
        <w:rPr>
          <w:ins w:id="3087" w:author="JORGE CONTRERAS ORTIZ" w:date="2021-09-04T16:01:00Z"/>
        </w:rPr>
      </w:pPr>
      <w:ins w:id="3088" w:author="JORGE CONTRERAS ORTIZ" w:date="2021-09-04T16:05:00Z">
        <w:r>
          <w:t xml:space="preserve">Aparte de diferentes dispositivos hardware comerciales, se han usado diferentes entornos o plataformas software para el </w:t>
        </w:r>
      </w:ins>
      <w:ins w:id="3089" w:author="JORGE CONTRERAS ORTIZ" w:date="2021-09-04T16:06:00Z">
        <w:r>
          <w:t>correcto</w:t>
        </w:r>
        <w:r w:rsidR="0052318C">
          <w:t xml:space="preserve"> desarrollo del proyecto. Estos elementos han sido: </w:t>
        </w:r>
      </w:ins>
    </w:p>
    <w:p w14:paraId="3327EB9B" w14:textId="77777777" w:rsidR="00E36B99" w:rsidRDefault="00E36B99" w:rsidP="00E36B99">
      <w:pPr>
        <w:pStyle w:val="Prrafodelista"/>
        <w:numPr>
          <w:ilvl w:val="0"/>
          <w:numId w:val="14"/>
        </w:numPr>
        <w:rPr>
          <w:ins w:id="3090" w:author="JORGE CONTRERAS ORTIZ" w:date="2021-09-04T16:01:00Z"/>
        </w:rPr>
      </w:pPr>
      <w:proofErr w:type="spellStart"/>
      <w:ins w:id="3091"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35E7CA72" w:rsidR="00E36B99" w:rsidRDefault="00E36B99" w:rsidP="00E36B99">
      <w:pPr>
        <w:pStyle w:val="Prrafodelista"/>
        <w:numPr>
          <w:ilvl w:val="0"/>
          <w:numId w:val="14"/>
        </w:numPr>
        <w:rPr>
          <w:ins w:id="3092" w:author="JORGE CONTRERAS ORTIZ" w:date="2021-09-04T16:03:00Z"/>
        </w:rPr>
      </w:pPr>
      <w:proofErr w:type="spellStart"/>
      <w:ins w:id="3093"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ins>
    </w:p>
    <w:p w14:paraId="0B90B5CB" w14:textId="77777777" w:rsidR="00E36B99" w:rsidRDefault="00E36B99" w:rsidP="00E36B99">
      <w:pPr>
        <w:pStyle w:val="Prrafodelista"/>
        <w:numPr>
          <w:ilvl w:val="0"/>
          <w:numId w:val="14"/>
        </w:numPr>
        <w:rPr>
          <w:ins w:id="3094" w:author="JORGE CONTRERAS ORTIZ" w:date="2021-09-04T16:03:00Z"/>
        </w:rPr>
      </w:pPr>
      <w:ins w:id="3095"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rsidP="00E36B99">
      <w:pPr>
        <w:pStyle w:val="Prrafodelista"/>
        <w:numPr>
          <w:ilvl w:val="0"/>
          <w:numId w:val="14"/>
        </w:numPr>
        <w:rPr>
          <w:ins w:id="3096" w:author="JORGE CONTRERAS ORTIZ" w:date="2021-09-04T16:01:00Z"/>
        </w:rPr>
        <w:pPrChange w:id="3097" w:author="JORGE CONTRERAS ORTIZ" w:date="2021-09-04T16:03:00Z">
          <w:pPr>
            <w:pStyle w:val="Prrafodelista"/>
            <w:numPr>
              <w:numId w:val="14"/>
            </w:numPr>
            <w:ind w:hanging="360"/>
          </w:pPr>
        </w:pPrChange>
      </w:pPr>
      <w:ins w:id="3098"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3099" w:author="JORGE CONTRERAS ORTIZ" w:date="2021-09-04T16:01:00Z"/>
        </w:rPr>
      </w:pPr>
      <w:proofErr w:type="spellStart"/>
      <w:ins w:id="3100" w:author="JORGE CONTRERAS ORTIZ" w:date="2021-09-04T16:01:00Z">
        <w:r w:rsidRPr="00B43128">
          <w:rPr>
            <w:b/>
            <w:bCs/>
          </w:rPr>
          <w:t>KiTools</w:t>
        </w:r>
        <w:proofErr w:type="spellEnd"/>
        <w:r w:rsidRPr="00B43128">
          <w:rPr>
            <w:b/>
            <w:bCs/>
          </w:rPr>
          <w:t xml:space="preserve">: </w:t>
        </w:r>
        <w:r>
          <w:t xml:space="preserve">Herramienta proporcionada por </w:t>
        </w:r>
        <w:proofErr w:type="spellStart"/>
        <w:r>
          <w:t>Kirale</w:t>
        </w:r>
        <w:proofErr w:type="spellEnd"/>
        <w:r>
          <w:t xml:space="preserve"> Technologies para la comunicación con los </w:t>
        </w:r>
        <w:r>
          <w:t xml:space="preserve">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3101"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3102" w:author="JORGE CONTRERAS ORTIZ" w:date="2021-09-04T16:03:00Z"/>
        </w:rPr>
      </w:pPr>
      <w:proofErr w:type="spellStart"/>
      <w:ins w:id="3103"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3104" w:author="JORGE CONTRERAS ORTIZ" w:date="2021-09-04T16:03:00Z">
        <w:r>
          <w:t>Programa utilizado pa</w:t>
        </w:r>
      </w:ins>
      <w:ins w:id="3105" w:author="JORGE CONTRERAS ORTIZ" w:date="2021-09-04T16:04:00Z">
        <w:r>
          <w:t>ra el d</w:t>
        </w:r>
      </w:ins>
      <w:ins w:id="3106"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3107" w:author="JORGE CONTRERAS ORTIZ" w:date="2021-09-04T16:01:00Z"/>
        </w:rPr>
      </w:pPr>
      <w:proofErr w:type="spellStart"/>
      <w:ins w:id="3108" w:author="JORGE CONTRERAS ORTIZ" w:date="2021-09-04T16:03:00Z">
        <w:r>
          <w:rPr>
            <w:b/>
            <w:bCs/>
          </w:rPr>
          <w:t>Github</w:t>
        </w:r>
        <w:proofErr w:type="spellEnd"/>
        <w:r>
          <w:rPr>
            <w:b/>
            <w:bCs/>
          </w:rPr>
          <w:t>:</w:t>
        </w:r>
      </w:ins>
      <w:ins w:id="3109" w:author="JORGE CONTRERAS ORTIZ" w:date="2021-09-04T16:04:00Z">
        <w:r>
          <w:t xml:space="preserve"> Plataforma utilizada para el c</w:t>
        </w:r>
      </w:ins>
      <w:ins w:id="3110" w:author="JORGE CONTRERAS ORTIZ" w:date="2021-09-04T16:03:00Z">
        <w:r>
          <w:t>ontrol de versiones del trabajo</w:t>
        </w:r>
      </w:ins>
      <w:ins w:id="3111" w:author="JORGE CONTRERAS ORTIZ" w:date="2021-09-04T16:04:00Z">
        <w:r>
          <w:t>, tanto de la parte de desarrollo software, hardware y la documentación del pr</w:t>
        </w:r>
      </w:ins>
      <w:ins w:id="3112" w:author="JORGE CONTRERAS ORTIZ" w:date="2021-09-04T16:05:00Z">
        <w:r>
          <w:t>oyecto.</w:t>
        </w:r>
      </w:ins>
    </w:p>
    <w:p w14:paraId="6721DB71" w14:textId="07750DD6" w:rsidR="00522D2C" w:rsidRPr="00E36B99" w:rsidRDefault="00522D2C" w:rsidP="00E36B99">
      <w:pPr>
        <w:rPr>
          <w:ins w:id="3113" w:author="JORGE CONTRERAS ORTIZ" w:date="2021-09-04T14:32:00Z"/>
          <w:color w:val="2F5496" w:themeColor="accent1" w:themeShade="BF"/>
          <w:sz w:val="26"/>
          <w:szCs w:val="26"/>
          <w:rPrChange w:id="3114" w:author="JORGE CONTRERAS ORTIZ" w:date="2021-09-04T16:00:00Z">
            <w:rPr>
              <w:ins w:id="3115" w:author="JORGE CONTRERAS ORTIZ" w:date="2021-09-04T14:32:00Z"/>
              <w:color w:val="2F5496" w:themeColor="accent1" w:themeShade="BF"/>
              <w:sz w:val="26"/>
              <w:szCs w:val="26"/>
            </w:rPr>
          </w:rPrChange>
        </w:rPr>
        <w:pPrChange w:id="3116" w:author="JORGE CONTRERAS ORTIZ" w:date="2021-09-04T16:00:00Z">
          <w:pPr>
            <w:jc w:val="left"/>
          </w:pPr>
        </w:pPrChange>
      </w:pPr>
      <w:ins w:id="3117" w:author="JORGE CONTRERAS ORTIZ" w:date="2021-09-04T14:32:00Z">
        <w:r>
          <w:br w:type="page"/>
        </w:r>
      </w:ins>
    </w:p>
    <w:p w14:paraId="04724385" w14:textId="0D71F071" w:rsidR="0074559B" w:rsidRPr="00791D37" w:rsidRDefault="0074559B" w:rsidP="00791D37">
      <w:pPr>
        <w:pStyle w:val="Ttulo2"/>
      </w:pPr>
      <w:bookmarkStart w:id="3118" w:name="_Toc81659727"/>
      <w:r w:rsidRPr="00791D37">
        <w:lastRenderedPageBreak/>
        <w:t>DISEÑO DE ESQUEMÁTICO PCB</w:t>
      </w:r>
      <w:bookmarkEnd w:id="3084"/>
      <w:bookmarkEnd w:id="3118"/>
    </w:p>
    <w:p w14:paraId="2E94FAD1" w14:textId="77777777" w:rsidR="0074559B" w:rsidRPr="00791D37" w:rsidRDefault="0074559B" w:rsidP="00791D37"/>
    <w:p w14:paraId="2466F1EE" w14:textId="389146DC" w:rsidR="0074559B" w:rsidRPr="00791D37" w:rsidRDefault="00C17583" w:rsidP="00791D37">
      <w:pPr>
        <w:pStyle w:val="Ttulo3"/>
      </w:pPr>
      <w:bookmarkStart w:id="3119" w:name="_Toc81499449"/>
      <w:bookmarkStart w:id="3120" w:name="_Toc81659728"/>
      <w:r w:rsidRPr="00791D37">
        <w:t>JERARQUÍA DEL CIRCUITO</w:t>
      </w:r>
      <w:bookmarkEnd w:id="3119"/>
      <w:bookmarkEnd w:id="3120"/>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77777777" w:rsidR="0074559B" w:rsidRPr="00791D37" w:rsidRDefault="0074559B" w:rsidP="00791D37">
      <w:pPr>
        <w:pStyle w:val="Prrafodelista"/>
        <w:numPr>
          <w:ilvl w:val="0"/>
          <w:numId w:val="14"/>
        </w:numPr>
      </w:pPr>
      <w:proofErr w:type="spellStart"/>
      <w:r w:rsidRPr="00791D37">
        <w:rPr>
          <w:b/>
          <w:bCs/>
        </w:rPr>
        <w:t>Coockie</w:t>
      </w:r>
      <w:proofErr w:type="spellEnd"/>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proofErr w:type="spellStart"/>
      <w:r w:rsidRPr="00791D37">
        <w:t>Coockie</w:t>
      </w:r>
      <w:proofErr w:type="spellEnd"/>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0D86D91" w:rsidR="0074559B" w:rsidRPr="00791D37" w:rsidRDefault="0074559B" w:rsidP="00791D37">
      <w:r w:rsidRPr="00791D37">
        <w:t xml:space="preserve">Estas cuatro partes se integran y se conectan entre sí de la </w:t>
      </w:r>
      <w:del w:id="3121" w:author="JORGE CONTRERAS ORTIZ" w:date="2021-09-04T14:06:00Z">
        <w:r w:rsidRPr="00791D37" w:rsidDel="00A7595B">
          <w:delText>siguiente maner</w:delText>
        </w:r>
      </w:del>
      <w:ins w:id="3122" w:author="JORGE CONTRERAS ORTIZ" w:date="2021-09-04T14:06:00Z">
        <w:r w:rsidR="00A7595B">
          <w:t>como se muestra a continuación en</w:t>
        </w:r>
      </w:ins>
      <w:ins w:id="3123" w:author="JORGE CONTRERAS ORTIZ" w:date="2021-09-04T14:07:00Z">
        <w:r w:rsidR="00A7595B">
          <w:t xml:space="preserve"> </w:t>
        </w:r>
      </w:ins>
      <w:ins w:id="3124" w:author="JORGE CONTRERAS ORTIZ" w:date="2021-09-04T14:31:00Z">
        <w:r w:rsidR="00522D2C">
          <w:fldChar w:fldCharType="begin"/>
        </w:r>
        <w:r w:rsidR="00522D2C">
          <w:instrText xml:space="preserve"> REF _Ref81656879 \h </w:instrText>
        </w:r>
      </w:ins>
      <w:r w:rsidR="00522D2C">
        <w:fldChar w:fldCharType="separate"/>
      </w:r>
      <w:ins w:id="3125" w:author="JORGE CONTRERAS ORTIZ" w:date="2021-09-04T14:47:00Z">
        <w:r w:rsidR="003E5AE5">
          <w:t xml:space="preserve">Ilustración </w:t>
        </w:r>
        <w:r w:rsidR="003E5AE5">
          <w:rPr>
            <w:noProof/>
          </w:rPr>
          <w:t>47</w:t>
        </w:r>
      </w:ins>
      <w:ins w:id="3126" w:author="JORGE CONTRERAS ORTIZ" w:date="2021-09-04T14:31:00Z">
        <w:r w:rsidR="00522D2C">
          <w:fldChar w:fldCharType="end"/>
        </w:r>
      </w:ins>
      <w:del w:id="3127" w:author="JORGE CONTRERAS ORTIZ" w:date="2021-09-04T14:06:00Z">
        <w:r w:rsidRPr="00791D37" w:rsidDel="00A7595B">
          <w:delText>a</w:delText>
        </w:r>
      </w:del>
      <w:r w:rsidRPr="00791D37">
        <w:t>:</w:t>
      </w:r>
    </w:p>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3128" w:author="JORGE CONTRERAS ORTIZ" w:date="2021-09-04T14:07:00Z"/>
                              </w:rPr>
                            </w:pPr>
                          </w:p>
                          <w:p w14:paraId="7500E941" w14:textId="15B35524" w:rsidR="0074559B" w:rsidRPr="005E6469" w:rsidRDefault="0074559B" w:rsidP="00CA0339">
                            <w:pPr>
                              <w:pStyle w:val="Descripcin"/>
                              <w:jc w:val="center"/>
                              <w:rPr>
                                <w:noProof/>
                              </w:rPr>
                            </w:pPr>
                            <w:bookmarkStart w:id="3129" w:name="_Ref81656879"/>
                            <w:bookmarkStart w:id="3130" w:name="_Toc81499620"/>
                            <w:bookmarkStart w:id="3131" w:name="_Toc81499855"/>
                            <w:bookmarkStart w:id="3132" w:name="_Ref81656872"/>
                            <w:bookmarkStart w:id="3133" w:name="_Toc81659577"/>
                            <w:r>
                              <w:t xml:space="preserve">Ilustración </w:t>
                            </w:r>
                            <w:fldSimple w:instr=" SEQ Ilustración \* ARABIC ">
                              <w:ins w:id="3134" w:author="JORGE CONTRERAS ORTIZ" w:date="2021-09-04T14:46:00Z">
                                <w:r w:rsidR="003E5AE5">
                                  <w:rPr>
                                    <w:noProof/>
                                  </w:rPr>
                                  <w:t>47</w:t>
                                </w:r>
                              </w:ins>
                              <w:del w:id="3135" w:author="JORGE CONTRERAS ORTIZ" w:date="2021-09-04T12:45:00Z">
                                <w:r w:rsidR="00593FA6" w:rsidDel="00FE1EC4">
                                  <w:rPr>
                                    <w:noProof/>
                                  </w:rPr>
                                  <w:delText>42</w:delText>
                                </w:r>
                              </w:del>
                            </w:fldSimple>
                            <w:bookmarkEnd w:id="3129"/>
                            <w:r>
                              <w:t xml:space="preserve"> Jerarquía Circuito</w:t>
                            </w:r>
                            <w:bookmarkEnd w:id="3130"/>
                            <w:bookmarkEnd w:id="3131"/>
                            <w:bookmarkEnd w:id="3132"/>
                            <w:bookmarkEnd w:id="3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3136" w:author="JORGE CONTRERAS ORTIZ" w:date="2021-09-04T14:07:00Z"/>
                        </w:rPr>
                      </w:pPr>
                    </w:p>
                    <w:p w14:paraId="7500E941" w14:textId="15B35524" w:rsidR="0074559B" w:rsidRPr="005E6469" w:rsidRDefault="0074559B" w:rsidP="00CA0339">
                      <w:pPr>
                        <w:pStyle w:val="Descripcin"/>
                        <w:jc w:val="center"/>
                        <w:rPr>
                          <w:noProof/>
                        </w:rPr>
                      </w:pPr>
                      <w:bookmarkStart w:id="3137" w:name="_Ref81656879"/>
                      <w:bookmarkStart w:id="3138" w:name="_Toc81499620"/>
                      <w:bookmarkStart w:id="3139" w:name="_Toc81499855"/>
                      <w:bookmarkStart w:id="3140" w:name="_Ref81656872"/>
                      <w:bookmarkStart w:id="3141" w:name="_Toc81659577"/>
                      <w:r>
                        <w:t xml:space="preserve">Ilustración </w:t>
                      </w:r>
                      <w:fldSimple w:instr=" SEQ Ilustración \* ARABIC ">
                        <w:ins w:id="3142" w:author="JORGE CONTRERAS ORTIZ" w:date="2021-09-04T14:46:00Z">
                          <w:r w:rsidR="003E5AE5">
                            <w:rPr>
                              <w:noProof/>
                            </w:rPr>
                            <w:t>47</w:t>
                          </w:r>
                        </w:ins>
                        <w:del w:id="3143" w:author="JORGE CONTRERAS ORTIZ" w:date="2021-09-04T12:45:00Z">
                          <w:r w:rsidR="00593FA6" w:rsidDel="00FE1EC4">
                            <w:rPr>
                              <w:noProof/>
                            </w:rPr>
                            <w:delText>42</w:delText>
                          </w:r>
                        </w:del>
                      </w:fldSimple>
                      <w:bookmarkEnd w:id="3137"/>
                      <w:r>
                        <w:t xml:space="preserve"> Jerarquía Circuito</w:t>
                      </w:r>
                      <w:bookmarkEnd w:id="3138"/>
                      <w:bookmarkEnd w:id="3139"/>
                      <w:bookmarkEnd w:id="3140"/>
                      <w:bookmarkEnd w:id="3141"/>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3144" w:name="_Toc81499450"/>
      <w:bookmarkStart w:id="3145" w:name="_Toc81659729"/>
      <w:r w:rsidRPr="00791D37">
        <w:lastRenderedPageBreak/>
        <w:t>CIRCUITO DE ALIMENTACIÓN</w:t>
      </w:r>
      <w:bookmarkEnd w:id="3144"/>
      <w:bookmarkEnd w:id="3145"/>
    </w:p>
    <w:p w14:paraId="00FE510B" w14:textId="77777777" w:rsidR="0074559B" w:rsidRPr="00791D37" w:rsidRDefault="0074559B" w:rsidP="00791D37"/>
    <w:p w14:paraId="3777BCF5" w14:textId="1678245C" w:rsidR="0074559B" w:rsidRPr="00791D37" w:rsidRDefault="0074559B" w:rsidP="00791D37">
      <w:r w:rsidRPr="00791D37">
        <w:t xml:space="preserve">En la parte de alimentación, el circuito realizado ha sido el </w:t>
      </w:r>
      <w:del w:id="3146" w:author="JORGE CONTRERAS ORTIZ" w:date="2021-09-04T14:07:00Z">
        <w:r w:rsidRPr="00791D37" w:rsidDel="00A7595B">
          <w:delText>siguiente</w:delText>
        </w:r>
      </w:del>
      <w:ins w:id="3147" w:author="JORGE CONTRERAS ORTIZ" w:date="2021-09-04T14:07:00Z">
        <w:r w:rsidR="00A7595B">
          <w:t>most</w:t>
        </w:r>
      </w:ins>
      <w:ins w:id="3148"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3149" w:author="JORGE CONTRERAS ORTIZ" w:date="2021-09-04T14:47:00Z">
        <w:r w:rsidR="003E5AE5">
          <w:t xml:space="preserve">Ilustración </w:t>
        </w:r>
        <w:r w:rsidR="003E5AE5">
          <w:rPr>
            <w:noProof/>
          </w:rPr>
          <w:t>48</w:t>
        </w:r>
      </w:ins>
      <w:ins w:id="3150" w:author="JORGE CONTRERAS ORTIZ" w:date="2021-09-04T14:08:00Z">
        <w:r w:rsidR="00A7595B">
          <w:fldChar w:fldCharType="end"/>
        </w:r>
      </w:ins>
      <w:r w:rsidRPr="00791D37">
        <w:t>:</w:t>
      </w: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1"/>
                    <a:stretch>
                      <a:fillRect/>
                    </a:stretch>
                  </pic:blipFill>
                  <pic:spPr>
                    <a:xfrm>
                      <a:off x="0" y="0"/>
                      <a:ext cx="5759450" cy="4532630"/>
                    </a:xfrm>
                    <a:prstGeom prst="rect">
                      <a:avLst/>
                    </a:prstGeom>
                  </pic:spPr>
                </pic:pic>
              </a:graphicData>
            </a:graphic>
          </wp:inline>
        </w:drawing>
      </w:r>
    </w:p>
    <w:p w14:paraId="662A0C40" w14:textId="521D9AB3" w:rsidR="00CA0339" w:rsidRDefault="00CA0339" w:rsidP="00CA0339">
      <w:pPr>
        <w:pStyle w:val="Descripcin"/>
        <w:jc w:val="center"/>
      </w:pPr>
      <w:bookmarkStart w:id="3151" w:name="_Ref81656908"/>
      <w:bookmarkStart w:id="3152" w:name="_Toc81659578"/>
      <w:r>
        <w:t xml:space="preserve">Ilustración </w:t>
      </w:r>
      <w:fldSimple w:instr=" SEQ Ilustración \* ARABIC ">
        <w:ins w:id="3153" w:author="JORGE CONTRERAS ORTIZ" w:date="2021-09-04T14:47:00Z">
          <w:r w:rsidR="003E5AE5">
            <w:rPr>
              <w:noProof/>
            </w:rPr>
            <w:t>48</w:t>
          </w:r>
        </w:ins>
        <w:del w:id="3154" w:author="JORGE CONTRERAS ORTIZ" w:date="2021-09-04T12:45:00Z">
          <w:r w:rsidR="00593FA6" w:rsidDel="00FE1EC4">
            <w:rPr>
              <w:noProof/>
            </w:rPr>
            <w:delText>43</w:delText>
          </w:r>
        </w:del>
      </w:fldSimple>
      <w:bookmarkEnd w:id="3151"/>
      <w:r>
        <w:t xml:space="preserve"> </w:t>
      </w:r>
      <w:r w:rsidRPr="001C07F8">
        <w:t>Circuito de Alimentación</w:t>
      </w:r>
      <w:bookmarkEnd w:id="3152"/>
    </w:p>
    <w:p w14:paraId="1F29A66D" w14:textId="6594A2A4"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3155" w:author="JORGE CONTRERAS ORTIZ" w:date="2021-09-04T13:31:00Z">
        <w:r w:rsidRPr="00791D37" w:rsidDel="00C17583">
          <w:delText xml:space="preserve">deberemos </w:delText>
        </w:r>
      </w:del>
      <w:ins w:id="3156"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77777777" w:rsidR="0074559B" w:rsidRPr="00791D37" w:rsidRDefault="0074559B" w:rsidP="00791D37">
      <w:pPr>
        <w:pStyle w:val="Prrafodelista"/>
        <w:numPr>
          <w:ilvl w:val="0"/>
          <w:numId w:val="14"/>
        </w:numPr>
      </w:pPr>
      <w:r w:rsidRPr="00791D37">
        <w:t xml:space="preserve">Alimentación de 3V3 recibida de la placa de alimentación de la </w:t>
      </w:r>
      <w:proofErr w:type="spellStart"/>
      <w:r w:rsidRPr="00791D37">
        <w:t>Coockie</w:t>
      </w:r>
      <w:proofErr w:type="spellEnd"/>
      <w:r w:rsidRPr="00791D37">
        <w:t xml:space="preserve"> (definida como</w:t>
      </w:r>
      <w:r w:rsidRPr="00791D37">
        <w:rPr>
          <w:b/>
          <w:bCs/>
        </w:rPr>
        <w:t xml:space="preserve"> DVDD</w:t>
      </w:r>
      <w:r w:rsidRPr="00791D37">
        <w:t>).</w:t>
      </w:r>
    </w:p>
    <w:p w14:paraId="02D9FFC9" w14:textId="6BA7C0F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proofErr w:type="spellStart"/>
      <w:r w:rsidRPr="00791D37">
        <w:t>Coockie</w:t>
      </w:r>
      <w:proofErr w:type="spellEnd"/>
      <w:r w:rsidRPr="00791D37">
        <w:t xml:space="preserve"> y no por USB, por lo tanto no se dispondrá de 5V, la alimentación de la PCB será la alimentación de 3V3 recibida de la placa de alimentación de la </w:t>
      </w:r>
      <w:proofErr w:type="spellStart"/>
      <w:r w:rsidRPr="00791D37">
        <w:t>Coockie</w:t>
      </w:r>
      <w:proofErr w:type="spellEnd"/>
      <w:r w:rsidRPr="00791D37">
        <w:t>. Esta alimentación seleccionada (</w:t>
      </w:r>
      <w:r w:rsidRPr="00791D37">
        <w:rPr>
          <w:b/>
          <w:bCs/>
        </w:rPr>
        <w:t>PMUX</w:t>
      </w:r>
      <w:r w:rsidRPr="00791D37">
        <w:t xml:space="preserve">) se hará pasar por U2, LDO a 3V3, </w:t>
      </w:r>
      <w:del w:id="3157" w:author="JORGE CONTRERAS ORTIZ" w:date="2021-09-04T13:31:00Z">
        <w:r w:rsidRPr="00791D37" w:rsidDel="00C17583">
          <w:delText xml:space="preserve">asegurándonos </w:delText>
        </w:r>
      </w:del>
      <w:ins w:id="3158" w:author="JORGE CONTRERAS ORTIZ" w:date="2021-09-04T13:31:00Z">
        <w:r w:rsidR="00C17583">
          <w:t>asegurando</w:t>
        </w:r>
        <w:r w:rsidR="00C17583" w:rsidRPr="00791D37">
          <w:t xml:space="preserve"> </w:t>
        </w:r>
      </w:ins>
      <w:r w:rsidRPr="00791D37">
        <w:t>así una alimentación estable de 3V3, ya se haya seleccionado previamente 5V o 3V3. Finalmente ya se pasará esta alimentación al resto del circuito.</w:t>
      </w:r>
    </w:p>
    <w:p w14:paraId="003685D5" w14:textId="16B6749F" w:rsidR="0074559B" w:rsidRDefault="0074559B" w:rsidP="00791D37">
      <w:pPr>
        <w:rPr>
          <w:ins w:id="3159"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3160" w:name="_Toc81499451"/>
      <w:bookmarkStart w:id="3161" w:name="_Toc81659730"/>
      <w:r w:rsidRPr="00791D37">
        <w:t>INTEGRACIÓN DEL MÓDULO KTWM102</w:t>
      </w:r>
      <w:bookmarkEnd w:id="3160"/>
      <w:bookmarkEnd w:id="3161"/>
    </w:p>
    <w:p w14:paraId="420CD3C0" w14:textId="77777777" w:rsidR="0074559B" w:rsidRPr="00791D37" w:rsidRDefault="0074559B" w:rsidP="00791D37"/>
    <w:p w14:paraId="01244CF6" w14:textId="4E310311" w:rsidR="0074559B" w:rsidRPr="00791D37" w:rsidRDefault="0074559B" w:rsidP="00791D37">
      <w:r w:rsidRPr="00791D37">
        <w:t xml:space="preserve">El circuito realizado para integrar el módulo KTWM102 es el </w:t>
      </w:r>
      <w:del w:id="3162" w:author="JORGE CONTRERAS ORTIZ" w:date="2021-09-04T14:29:00Z">
        <w:r w:rsidRPr="00791D37" w:rsidDel="00522D2C">
          <w:delText>siguiente</w:delText>
        </w:r>
      </w:del>
      <w:ins w:id="3163"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3164" w:author="JORGE CONTRERAS ORTIZ" w:date="2021-09-04T14:47:00Z">
        <w:r w:rsidR="003E5AE5" w:rsidRPr="00791D37">
          <w:t xml:space="preserve">Ilustración </w:t>
        </w:r>
        <w:r w:rsidR="003E5AE5">
          <w:rPr>
            <w:noProof/>
          </w:rPr>
          <w:t>49</w:t>
        </w:r>
      </w:ins>
      <w:ins w:id="3165" w:author="JORGE CONTRERAS ORTIZ" w:date="2021-09-04T14:29:00Z">
        <w:r w:rsidR="00522D2C">
          <w:fldChar w:fldCharType="end"/>
        </w:r>
      </w:ins>
      <w:r w:rsidRPr="00791D37">
        <w:t>:</w:t>
      </w:r>
    </w:p>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2"/>
                    <a:stretch>
                      <a:fillRect/>
                    </a:stretch>
                  </pic:blipFill>
                  <pic:spPr>
                    <a:xfrm>
                      <a:off x="0" y="0"/>
                      <a:ext cx="5759450" cy="3343275"/>
                    </a:xfrm>
                    <a:prstGeom prst="rect">
                      <a:avLst/>
                    </a:prstGeom>
                  </pic:spPr>
                </pic:pic>
              </a:graphicData>
            </a:graphic>
          </wp:inline>
        </w:drawing>
      </w:r>
    </w:p>
    <w:p w14:paraId="3E779D24" w14:textId="61B96C36" w:rsidR="0074559B" w:rsidRPr="00791D37" w:rsidRDefault="0074559B" w:rsidP="00CA0339">
      <w:pPr>
        <w:pStyle w:val="Descripcin"/>
        <w:jc w:val="center"/>
      </w:pPr>
      <w:bookmarkStart w:id="3166" w:name="_Ref81658199"/>
      <w:bookmarkStart w:id="3167" w:name="_Toc81499621"/>
      <w:bookmarkStart w:id="3168" w:name="_Toc81499856"/>
      <w:bookmarkStart w:id="3169" w:name="_Toc81659579"/>
      <w:r w:rsidRPr="00791D37">
        <w:t xml:space="preserve">Ilustración </w:t>
      </w:r>
      <w:fldSimple w:instr=" SEQ Ilustración \* ARABIC ">
        <w:ins w:id="3170" w:author="JORGE CONTRERAS ORTIZ" w:date="2021-09-04T14:47:00Z">
          <w:r w:rsidR="003E5AE5">
            <w:rPr>
              <w:noProof/>
            </w:rPr>
            <w:t>49</w:t>
          </w:r>
        </w:ins>
        <w:del w:id="3171" w:author="JORGE CONTRERAS ORTIZ" w:date="2021-09-04T12:45:00Z">
          <w:r w:rsidR="00593FA6" w:rsidDel="00FE1EC4">
            <w:rPr>
              <w:noProof/>
            </w:rPr>
            <w:delText>44</w:delText>
          </w:r>
        </w:del>
      </w:fldSimple>
      <w:bookmarkEnd w:id="3166"/>
      <w:r w:rsidRPr="00791D37">
        <w:t xml:space="preserve"> Circuito Integración del Módulo</w:t>
      </w:r>
      <w:bookmarkEnd w:id="3167"/>
      <w:bookmarkEnd w:id="3168"/>
      <w:bookmarkEnd w:id="3169"/>
    </w:p>
    <w:p w14:paraId="0DD44140" w14:textId="77777777" w:rsidR="0074559B" w:rsidRPr="00791D37" w:rsidRDefault="0074559B" w:rsidP="00791D37"/>
    <w:p w14:paraId="22D7FF8E" w14:textId="7DCE732C" w:rsidR="0074559B" w:rsidRPr="00791D37" w:rsidDel="00522D2C" w:rsidRDefault="00522D2C" w:rsidP="00791D37">
      <w:pPr>
        <w:rPr>
          <w:del w:id="3172" w:author="JORGE CONTRERAS ORTIZ" w:date="2021-09-04T14:35:00Z"/>
        </w:rPr>
      </w:pPr>
      <w:ins w:id="3173" w:author="JORGE CONTRERAS ORTIZ" w:date="2021-09-04T14:35:00Z">
        <w:r>
          <w:t xml:space="preserve">El módulo KTWM102 es el mostrado en la </w:t>
        </w:r>
        <w:r>
          <w:fldChar w:fldCharType="begin"/>
        </w:r>
        <w:r>
          <w:instrText xml:space="preserve"> REF _Ref81658667 \h </w:instrText>
        </w:r>
      </w:ins>
      <w:r>
        <w:fldChar w:fldCharType="separate"/>
      </w:r>
      <w:ins w:id="3174" w:author="JORGE CONTRERAS ORTIZ" w:date="2021-09-04T14:47:00Z">
        <w:r w:rsidR="003E5AE5" w:rsidRPr="00791D37">
          <w:t xml:space="preserve">Ilustración </w:t>
        </w:r>
        <w:r w:rsidR="003E5AE5">
          <w:rPr>
            <w:noProof/>
          </w:rPr>
          <w:t>44</w:t>
        </w:r>
      </w:ins>
      <w:ins w:id="3175" w:author="JORGE CONTRERAS ORTIZ" w:date="2021-09-04T14:35:00Z">
        <w:r>
          <w:fldChar w:fldCharType="end"/>
        </w:r>
        <w:r>
          <w:t xml:space="preserve">, en el apartado </w:t>
        </w:r>
      </w:ins>
      <w:ins w:id="3176" w:author="JORGE CONTRERAS ORTIZ" w:date="2021-09-04T14:36:00Z">
        <w:r>
          <w:fldChar w:fldCharType="begin"/>
        </w:r>
        <w:r>
          <w:instrText xml:space="preserve"> REF _Ref81658669 \w \h </w:instrText>
        </w:r>
      </w:ins>
      <w:r>
        <w:fldChar w:fldCharType="separate"/>
      </w:r>
      <w:ins w:id="3177" w:author="JORGE CONTRERAS ORTIZ" w:date="2021-09-04T14:47:00Z">
        <w:r w:rsidR="003E5AE5">
          <w:t>4.1.1</w:t>
        </w:r>
      </w:ins>
      <w:ins w:id="3178" w:author="JORGE CONTRERAS ORTIZ" w:date="2021-09-04T14:36:00Z">
        <w:r>
          <w:fldChar w:fldCharType="end"/>
        </w:r>
        <w:r>
          <w:t xml:space="preserve"> </w:t>
        </w:r>
      </w:ins>
      <w:ins w:id="3179" w:author="JORGE CONTRERAS ORTIZ" w:date="2021-09-04T14:35:00Z">
        <w:r>
          <w:fldChar w:fldCharType="begin"/>
        </w:r>
        <w:r>
          <w:instrText xml:space="preserve"> REF _Ref81658668 \h </w:instrText>
        </w:r>
      </w:ins>
      <w:r>
        <w:fldChar w:fldCharType="separate"/>
      </w:r>
      <w:ins w:id="3180" w:author="JORGE CONTRERAS ORTIZ" w:date="2021-09-04T14:47:00Z">
        <w:r w:rsidR="003E5AE5" w:rsidRPr="00791D37">
          <w:t>ELEMENTOS HARDWARE UTILIZADOS</w:t>
        </w:r>
      </w:ins>
      <w:ins w:id="3181" w:author="JORGE CONTRERAS ORTIZ" w:date="2021-09-04T14:35:00Z">
        <w:r>
          <w:fldChar w:fldCharType="end"/>
        </w:r>
      </w:ins>
      <w:del w:id="3182"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3183" w:author="JORGE CONTRERAS ORTIZ" w:date="2021-09-04T14:35:00Z"/>
        </w:rPr>
      </w:pPr>
    </w:p>
    <w:p w14:paraId="18AB5926" w14:textId="5371476C" w:rsidR="0074559B" w:rsidRPr="00791D37" w:rsidDel="00522D2C" w:rsidRDefault="0074559B" w:rsidP="00CA0339">
      <w:pPr>
        <w:jc w:val="center"/>
        <w:rPr>
          <w:del w:id="3184" w:author="JORGE CONTRERAS ORTIZ" w:date="2021-09-04T14:35:00Z"/>
        </w:rPr>
      </w:pPr>
      <w:del w:id="3185"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3186" w:author="JORGE CONTRERAS ORTIZ" w:date="2021-09-04T14:35:00Z"/>
        </w:rPr>
      </w:pPr>
      <w:bookmarkStart w:id="3187" w:name="_Toc81499622"/>
      <w:bookmarkStart w:id="3188" w:name="_Toc81499857"/>
      <w:del w:id="3189"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3190" w:author="JORGE CONTRERAS ORTIZ" w:date="2021-09-04T12:45:00Z">
        <w:r w:rsidR="00593FA6" w:rsidDel="00FE1EC4">
          <w:rPr>
            <w:noProof/>
          </w:rPr>
          <w:delText>45</w:delText>
        </w:r>
      </w:del>
      <w:del w:id="3191" w:author="JORGE CONTRERAS ORTIZ" w:date="2021-09-04T14:35:00Z">
        <w:r w:rsidR="005026F3" w:rsidDel="00522D2C">
          <w:rPr>
            <w:noProof/>
          </w:rPr>
          <w:fldChar w:fldCharType="end"/>
        </w:r>
        <w:r w:rsidRPr="00791D37" w:rsidDel="00522D2C">
          <w:delText xml:space="preserve"> Dispositivo KTWM102</w:delText>
        </w:r>
        <w:bookmarkEnd w:id="3187"/>
        <w:bookmarkEnd w:id="3188"/>
      </w:del>
    </w:p>
    <w:p w14:paraId="70DFDAE3" w14:textId="77777777" w:rsidR="0074559B" w:rsidRPr="00791D37" w:rsidRDefault="0074559B" w:rsidP="00791D37"/>
    <w:p w14:paraId="56DD3073" w14:textId="1A4CBEE4" w:rsidR="0074559B" w:rsidDel="00C17583" w:rsidRDefault="0074559B" w:rsidP="00791D37">
      <w:pPr>
        <w:rPr>
          <w:del w:id="3192"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3193" w:author="JORGE CONTRERAS ORTIZ" w:date="2021-09-04T13:31:00Z">
        <w:r w:rsidR="00C17583">
          <w:t xml:space="preserve"> </w:t>
        </w:r>
      </w:ins>
    </w:p>
    <w:p w14:paraId="0D43E522" w14:textId="77777777" w:rsidR="00C17583" w:rsidRPr="00791D37" w:rsidRDefault="00C17583" w:rsidP="00791D37">
      <w:pPr>
        <w:rPr>
          <w:ins w:id="3194" w:author="JORGE CONTRERAS ORTIZ" w:date="2021-09-04T13:32:00Z"/>
        </w:rPr>
      </w:pPr>
    </w:p>
    <w:p w14:paraId="7E988610" w14:textId="5357B012" w:rsidR="0074559B" w:rsidRDefault="0074559B" w:rsidP="00791D37">
      <w:pPr>
        <w:rPr>
          <w:ins w:id="3195" w:author="JORGE CONTRERAS ORTIZ" w:date="2021-09-04T14:36:00Z"/>
        </w:rPr>
      </w:pPr>
      <w:del w:id="3196" w:author="JORGE CONTRERAS ORTIZ" w:date="2021-09-04T13:32:00Z">
        <w:r w:rsidRPr="00791D37" w:rsidDel="00C17583">
          <w:br w:type="page"/>
        </w:r>
      </w:del>
    </w:p>
    <w:p w14:paraId="660A7602" w14:textId="7D29D042" w:rsidR="00F77B95" w:rsidRDefault="00F77B95" w:rsidP="00791D37">
      <w:pPr>
        <w:rPr>
          <w:ins w:id="3197" w:author="JORGE CONTRERAS ORTIZ" w:date="2021-09-04T14:36:00Z"/>
        </w:rPr>
      </w:pPr>
    </w:p>
    <w:p w14:paraId="48275E86" w14:textId="1F06B9AF" w:rsidR="00F77B95" w:rsidRDefault="00F77B95" w:rsidP="00791D37">
      <w:pPr>
        <w:rPr>
          <w:ins w:id="3198" w:author="JORGE CONTRERAS ORTIZ" w:date="2021-09-04T14:36:00Z"/>
        </w:rPr>
      </w:pPr>
    </w:p>
    <w:p w14:paraId="600E2904" w14:textId="207E30B7" w:rsidR="00F77B95" w:rsidRDefault="00F77B95" w:rsidP="00791D37">
      <w:pPr>
        <w:rPr>
          <w:ins w:id="3199" w:author="JORGE CONTRERAS ORTIZ" w:date="2021-09-04T14:36:00Z"/>
        </w:rPr>
      </w:pPr>
    </w:p>
    <w:p w14:paraId="241F93A1" w14:textId="77CCCD51" w:rsidR="00F77B95" w:rsidRDefault="00F77B95" w:rsidP="00791D37">
      <w:pPr>
        <w:rPr>
          <w:ins w:id="3200" w:author="JORGE CONTRERAS ORTIZ" w:date="2021-09-04T14:36:00Z"/>
        </w:rPr>
      </w:pPr>
    </w:p>
    <w:p w14:paraId="06EDA1CD" w14:textId="77777777" w:rsidR="00F77B95" w:rsidRPr="00791D37" w:rsidRDefault="00F77B95" w:rsidP="00791D37"/>
    <w:p w14:paraId="3C5C0F4B" w14:textId="75D582FF" w:rsidR="0074559B" w:rsidRPr="00791D37" w:rsidRDefault="00C17583" w:rsidP="00791D37">
      <w:pPr>
        <w:pStyle w:val="Ttulo3"/>
      </w:pPr>
      <w:bookmarkStart w:id="3201" w:name="_Toc81499452"/>
      <w:bookmarkStart w:id="3202" w:name="_Toc81659731"/>
      <w:r w:rsidRPr="00791D37">
        <w:lastRenderedPageBreak/>
        <w:t>COOCKIE CONNECTOR</w:t>
      </w:r>
      <w:bookmarkEnd w:id="3201"/>
      <w:bookmarkEnd w:id="3202"/>
    </w:p>
    <w:p w14:paraId="32C39746" w14:textId="77777777" w:rsidR="0074559B" w:rsidRPr="00791D37" w:rsidRDefault="0074559B" w:rsidP="00791D37"/>
    <w:p w14:paraId="148F28E8" w14:textId="7BB5ED25" w:rsidR="0074559B" w:rsidRPr="00791D37" w:rsidRDefault="0074559B" w:rsidP="00791D37">
      <w:r w:rsidRPr="00791D37">
        <w:t xml:space="preserve">Esta parte del circuito, es la interfaz con el resto de PCB integrantes de la </w:t>
      </w:r>
      <w:proofErr w:type="spellStart"/>
      <w:r w:rsidRPr="00791D37">
        <w:t>Coockie</w:t>
      </w:r>
      <w:proofErr w:type="spellEnd"/>
      <w:r w:rsidRPr="00791D37">
        <w:t xml:space="preserve"> a través de conectores verticales</w:t>
      </w:r>
      <w:ins w:id="3203" w:author="JORGE CONTRERAS ORTIZ" w:date="2021-09-04T14:36:00Z">
        <w:r w:rsidR="00F77B95">
          <w:t>, el esquem</w:t>
        </w:r>
      </w:ins>
      <w:ins w:id="3204"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3205" w:author="JORGE CONTRERAS ORTIZ" w:date="2021-09-04T14:47:00Z">
        <w:r w:rsidR="003E5AE5" w:rsidRPr="00791D37">
          <w:t xml:space="preserve">Ilustración </w:t>
        </w:r>
        <w:r w:rsidR="003E5AE5">
          <w:rPr>
            <w:noProof/>
          </w:rPr>
          <w:t>50</w:t>
        </w:r>
      </w:ins>
      <w:ins w:id="3206" w:author="JORGE CONTRERAS ORTIZ" w:date="2021-09-04T14:37:00Z">
        <w:r w:rsidR="00F77B95">
          <w:fldChar w:fldCharType="end"/>
        </w:r>
      </w:ins>
      <w:r w:rsidRPr="00791D37">
        <w:t>:</w:t>
      </w:r>
    </w:p>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3"/>
                    <a:stretch>
                      <a:fillRect/>
                    </a:stretch>
                  </pic:blipFill>
                  <pic:spPr>
                    <a:xfrm>
                      <a:off x="0" y="0"/>
                      <a:ext cx="5759450" cy="6643370"/>
                    </a:xfrm>
                    <a:prstGeom prst="rect">
                      <a:avLst/>
                    </a:prstGeom>
                  </pic:spPr>
                </pic:pic>
              </a:graphicData>
            </a:graphic>
          </wp:inline>
        </w:drawing>
      </w:r>
    </w:p>
    <w:p w14:paraId="347941B8" w14:textId="3B59DE0E" w:rsidR="0074559B" w:rsidRPr="00791D37" w:rsidRDefault="0074559B" w:rsidP="00CA0339">
      <w:pPr>
        <w:pStyle w:val="Descripcin"/>
        <w:jc w:val="center"/>
      </w:pPr>
      <w:bookmarkStart w:id="3207" w:name="_Ref81658911"/>
      <w:bookmarkStart w:id="3208" w:name="_Toc81499623"/>
      <w:bookmarkStart w:id="3209" w:name="_Toc81499858"/>
      <w:bookmarkStart w:id="3210" w:name="_Toc81659580"/>
      <w:r w:rsidRPr="00791D37">
        <w:t xml:space="preserve">Ilustración </w:t>
      </w:r>
      <w:fldSimple w:instr=" SEQ Ilustración \* ARABIC ">
        <w:ins w:id="3211" w:author="JORGE CONTRERAS ORTIZ" w:date="2021-09-04T14:47:00Z">
          <w:r w:rsidR="003E5AE5">
            <w:rPr>
              <w:noProof/>
            </w:rPr>
            <w:t>50</w:t>
          </w:r>
        </w:ins>
        <w:del w:id="3212" w:author="JORGE CONTRERAS ORTIZ" w:date="2021-09-04T12:45:00Z">
          <w:r w:rsidR="00593FA6" w:rsidDel="00FE1EC4">
            <w:rPr>
              <w:noProof/>
            </w:rPr>
            <w:delText>46</w:delText>
          </w:r>
        </w:del>
      </w:fldSimple>
      <w:bookmarkEnd w:id="3207"/>
      <w:r w:rsidRPr="00791D37">
        <w:t xml:space="preserve"> Conectores Verticales</w:t>
      </w:r>
      <w:bookmarkEnd w:id="3208"/>
      <w:bookmarkEnd w:id="3209"/>
      <w:bookmarkEnd w:id="3210"/>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3213" w:name="_Toc81499453"/>
      <w:bookmarkStart w:id="3214" w:name="_Toc81659732"/>
      <w:r w:rsidRPr="00791D37">
        <w:lastRenderedPageBreak/>
        <w:t>USB</w:t>
      </w:r>
      <w:bookmarkEnd w:id="3213"/>
      <w:bookmarkEnd w:id="3214"/>
    </w:p>
    <w:p w14:paraId="64CF7F94" w14:textId="77777777" w:rsidR="0074559B" w:rsidRPr="00791D37" w:rsidRDefault="0074559B" w:rsidP="00791D37"/>
    <w:p w14:paraId="075E2DAE" w14:textId="023141A4" w:rsidR="0074559B" w:rsidRPr="00791D37" w:rsidRDefault="0074559B" w:rsidP="00791D37">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3215"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3216" w:author="JORGE CONTRERAS ORTIZ" w:date="2021-09-04T14:47:00Z">
        <w:r w:rsidR="003E5AE5" w:rsidRPr="00791D37">
          <w:t xml:space="preserve">Ilustración </w:t>
        </w:r>
        <w:r w:rsidR="003E5AE5">
          <w:rPr>
            <w:noProof/>
          </w:rPr>
          <w:t>51</w:t>
        </w:r>
      </w:ins>
      <w:ins w:id="3217" w:author="JORGE CONTRERAS ORTIZ" w:date="2021-09-04T14:37:00Z">
        <w:r w:rsidR="00F77B95">
          <w:fldChar w:fldCharType="end"/>
        </w:r>
      </w:ins>
      <w:ins w:id="3218" w:author="JORGE CONTRERAS ORTIZ" w:date="2021-09-04T16:06:00Z">
        <w:r w:rsidR="0052318C">
          <w:t>:</w:t>
        </w:r>
      </w:ins>
    </w:p>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4"/>
                    <a:stretch>
                      <a:fillRect/>
                    </a:stretch>
                  </pic:blipFill>
                  <pic:spPr>
                    <a:xfrm>
                      <a:off x="0" y="0"/>
                      <a:ext cx="5759450" cy="2359660"/>
                    </a:xfrm>
                    <a:prstGeom prst="rect">
                      <a:avLst/>
                    </a:prstGeom>
                  </pic:spPr>
                </pic:pic>
              </a:graphicData>
            </a:graphic>
          </wp:inline>
        </w:drawing>
      </w:r>
    </w:p>
    <w:p w14:paraId="1E246518" w14:textId="74706B27" w:rsidR="0074559B" w:rsidRPr="00791D37" w:rsidRDefault="0074559B" w:rsidP="00CA0339">
      <w:pPr>
        <w:pStyle w:val="Descripcin"/>
        <w:jc w:val="center"/>
      </w:pPr>
      <w:bookmarkStart w:id="3219" w:name="_Ref81658912"/>
      <w:bookmarkStart w:id="3220" w:name="_Toc81499624"/>
      <w:bookmarkStart w:id="3221" w:name="_Toc81499859"/>
      <w:bookmarkStart w:id="3222" w:name="_Toc81659581"/>
      <w:r w:rsidRPr="00791D37">
        <w:t xml:space="preserve">Ilustración </w:t>
      </w:r>
      <w:fldSimple w:instr=" SEQ Ilustración \* ARABIC ">
        <w:ins w:id="3223" w:author="JORGE CONTRERAS ORTIZ" w:date="2021-09-04T14:47:00Z">
          <w:r w:rsidR="003E5AE5">
            <w:rPr>
              <w:noProof/>
            </w:rPr>
            <w:t>51</w:t>
          </w:r>
        </w:ins>
        <w:del w:id="3224" w:author="JORGE CONTRERAS ORTIZ" w:date="2021-09-04T12:45:00Z">
          <w:r w:rsidR="00593FA6" w:rsidDel="00FE1EC4">
            <w:rPr>
              <w:noProof/>
            </w:rPr>
            <w:delText>47</w:delText>
          </w:r>
        </w:del>
      </w:fldSimple>
      <w:bookmarkEnd w:id="3219"/>
      <w:r w:rsidRPr="00791D37">
        <w:t xml:space="preserve"> Conector USB</w:t>
      </w:r>
      <w:bookmarkEnd w:id="3220"/>
      <w:bookmarkEnd w:id="3221"/>
      <w:bookmarkEnd w:id="3222"/>
    </w:p>
    <w:p w14:paraId="754700F0" w14:textId="77777777" w:rsidR="0074559B" w:rsidRPr="00791D37" w:rsidRDefault="0074559B" w:rsidP="00791D37">
      <w:r w:rsidRPr="00791D37">
        <w:t xml:space="preserve">Se añade un Led SMD con una resistencia en serie, como comprobación de que lleguen los </w:t>
      </w:r>
      <w:commentRangeStart w:id="3225"/>
      <w:r w:rsidRPr="00791D37">
        <w:t>5V</w:t>
      </w:r>
      <w:commentRangeEnd w:id="3225"/>
      <w:r w:rsidRPr="00791D37">
        <w:rPr>
          <w:rStyle w:val="Refdecomentario"/>
        </w:rPr>
        <w:commentReference w:id="3225"/>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3226" w:name="_Toc81499454"/>
      <w:bookmarkStart w:id="3227" w:name="_Toc81659733"/>
      <w:r w:rsidRPr="00791D37">
        <w:lastRenderedPageBreak/>
        <w:t>LAYOUT</w:t>
      </w:r>
      <w:bookmarkEnd w:id="3226"/>
      <w:bookmarkEnd w:id="3227"/>
    </w:p>
    <w:p w14:paraId="437CE7B7" w14:textId="77777777" w:rsidR="0074559B" w:rsidRPr="00791D37" w:rsidRDefault="0074559B" w:rsidP="00791D37"/>
    <w:p w14:paraId="29D232F8" w14:textId="7D211D90" w:rsidR="0074559B" w:rsidRPr="00791D37" w:rsidRDefault="0074559B" w:rsidP="00791D37">
      <w:r w:rsidRPr="00791D37">
        <w:t xml:space="preserve">El Layout completo realizado es el mostrado </w:t>
      </w:r>
      <w:ins w:id="3228"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3229" w:author="JORGE CONTRERAS ORTIZ" w:date="2021-09-04T14:47:00Z">
        <w:r w:rsidR="003E5AE5" w:rsidRPr="00791D37">
          <w:t xml:space="preserve">Ilustración </w:t>
        </w:r>
        <w:r w:rsidR="003E5AE5">
          <w:rPr>
            <w:noProof/>
          </w:rPr>
          <w:t>52</w:t>
        </w:r>
      </w:ins>
      <w:ins w:id="3230" w:author="JORGE CONTRERAS ORTIZ" w:date="2021-09-04T14:38:00Z">
        <w:r w:rsidR="00F77B95">
          <w:fldChar w:fldCharType="end"/>
        </w:r>
      </w:ins>
      <w:del w:id="3231" w:author="JORGE CONTRERAS ORTIZ" w:date="2021-09-04T14:38:00Z">
        <w:r w:rsidRPr="00791D37" w:rsidDel="00F77B95">
          <w:delText>en la</w:delText>
        </w:r>
      </w:del>
      <w:del w:id="3232" w:author="JORGE CONTRERAS ORTIZ" w:date="2021-09-04T14:37:00Z">
        <w:r w:rsidRPr="00791D37" w:rsidDel="00F77B95">
          <w:delText xml:space="preserve"> Ilustración 11</w:delText>
        </w:r>
      </w:del>
      <w:r w:rsidRPr="00791D37">
        <w:t>. Posteriormente se mostrará el Layout elegido separando las diferentes capas.</w:t>
      </w:r>
    </w:p>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5"/>
                    <a:stretch>
                      <a:fillRect/>
                    </a:stretch>
                  </pic:blipFill>
                  <pic:spPr>
                    <a:xfrm>
                      <a:off x="0" y="0"/>
                      <a:ext cx="4915729" cy="3756440"/>
                    </a:xfrm>
                    <a:prstGeom prst="rect">
                      <a:avLst/>
                    </a:prstGeom>
                  </pic:spPr>
                </pic:pic>
              </a:graphicData>
            </a:graphic>
          </wp:inline>
        </w:drawing>
      </w:r>
    </w:p>
    <w:p w14:paraId="3A81E9DA" w14:textId="16A59CFE" w:rsidR="0074559B" w:rsidRPr="00791D37" w:rsidRDefault="0074559B" w:rsidP="00CA0339">
      <w:pPr>
        <w:pStyle w:val="Descripcin"/>
        <w:jc w:val="center"/>
      </w:pPr>
      <w:bookmarkStart w:id="3233" w:name="_Ref81658913"/>
      <w:bookmarkStart w:id="3234" w:name="_Toc81499625"/>
      <w:bookmarkStart w:id="3235" w:name="_Toc81499860"/>
      <w:bookmarkStart w:id="3236" w:name="_Toc81659582"/>
      <w:r w:rsidRPr="00791D37">
        <w:t xml:space="preserve">Ilustración </w:t>
      </w:r>
      <w:fldSimple w:instr=" SEQ Ilustración \* ARABIC ">
        <w:ins w:id="3237" w:author="JORGE CONTRERAS ORTIZ" w:date="2021-09-04T14:47:00Z">
          <w:r w:rsidR="003E5AE5">
            <w:rPr>
              <w:noProof/>
            </w:rPr>
            <w:t>52</w:t>
          </w:r>
        </w:ins>
        <w:del w:id="3238" w:author="JORGE CONTRERAS ORTIZ" w:date="2021-09-04T12:45:00Z">
          <w:r w:rsidR="00593FA6" w:rsidDel="00FE1EC4">
            <w:rPr>
              <w:noProof/>
            </w:rPr>
            <w:delText>48</w:delText>
          </w:r>
        </w:del>
      </w:fldSimple>
      <w:bookmarkEnd w:id="3233"/>
      <w:r w:rsidRPr="00791D37">
        <w:t xml:space="preserve"> Layout Completo</w:t>
      </w:r>
      <w:bookmarkEnd w:id="3234"/>
      <w:bookmarkEnd w:id="3235"/>
      <w:bookmarkEnd w:id="3236"/>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3239" w:name="_Toc81499455"/>
      <w:bookmarkStart w:id="3240" w:name="_Toc81659734"/>
      <w:r w:rsidRPr="00791D37">
        <w:lastRenderedPageBreak/>
        <w:t xml:space="preserve">LAYOUT CAPA </w:t>
      </w:r>
      <w:r w:rsidR="0074559B" w:rsidRPr="00791D37">
        <w:t>TOP</w:t>
      </w:r>
      <w:bookmarkEnd w:id="3239"/>
      <w:bookmarkEnd w:id="3240"/>
    </w:p>
    <w:p w14:paraId="6FF7FFC0" w14:textId="77777777" w:rsidR="0074559B" w:rsidRPr="00791D37" w:rsidRDefault="0074559B" w:rsidP="00791D37"/>
    <w:p w14:paraId="181B4CEF" w14:textId="70D843A9" w:rsidR="0074559B" w:rsidRPr="00791D37" w:rsidRDefault="0074559B" w:rsidP="00791D37">
      <w:r w:rsidRPr="00791D37">
        <w:t xml:space="preserve">Como se </w:t>
      </w:r>
      <w:ins w:id="3241" w:author="JORGE CONTRERAS ORTIZ" w:date="2021-09-04T14:38:00Z">
        <w:r w:rsidR="00F77B95">
          <w:t xml:space="preserve">muestra a continuación, en </w:t>
        </w:r>
      </w:ins>
      <w:del w:id="3242" w:author="JORGE CONTRERAS ORTIZ" w:date="2021-09-04T14:38:00Z">
        <w:r w:rsidRPr="00791D37" w:rsidDel="00F77B95">
          <w:delText>ve e</w:delText>
        </w:r>
      </w:del>
      <w:del w:id="3243" w:author="JORGE CONTRERAS ORTIZ" w:date="2021-09-04T13:32:00Z">
        <w:r w:rsidRPr="00791D37" w:rsidDel="00C17583">
          <w:delText>l</w:delText>
        </w:r>
      </w:del>
      <w:del w:id="3244" w:author="JORGE CONTRERAS ORTIZ" w:date="2021-09-04T14:38:00Z">
        <w:r w:rsidRPr="00791D37" w:rsidDel="00F77B95">
          <w:delText xml:space="preserve"> la</w:delText>
        </w:r>
      </w:del>
      <w:ins w:id="3245" w:author="JORGE CONTRERAS ORTIZ" w:date="2021-09-04T14:38:00Z">
        <w:r w:rsidR="00F77B95">
          <w:fldChar w:fldCharType="begin"/>
        </w:r>
        <w:r w:rsidR="00F77B95">
          <w:instrText xml:space="preserve"> REF _Ref81658914 \h </w:instrText>
        </w:r>
      </w:ins>
      <w:r w:rsidR="00F77B95">
        <w:fldChar w:fldCharType="separate"/>
      </w:r>
      <w:ins w:id="3246" w:author="JORGE CONTRERAS ORTIZ" w:date="2021-09-04T14:47:00Z">
        <w:r w:rsidR="003E5AE5" w:rsidRPr="00791D37">
          <w:t xml:space="preserve">Ilustración </w:t>
        </w:r>
        <w:r w:rsidR="003E5AE5">
          <w:rPr>
            <w:noProof/>
          </w:rPr>
          <w:t>53</w:t>
        </w:r>
      </w:ins>
      <w:ins w:id="3247" w:author="JORGE CONTRERAS ORTIZ" w:date="2021-09-04T14:38:00Z">
        <w:r w:rsidR="00F77B95">
          <w:fldChar w:fldCharType="end"/>
        </w:r>
      </w:ins>
      <w:del w:id="3248" w:author="JORGE CONTRERAS ORTIZ" w:date="2021-09-04T14:38:00Z">
        <w:r w:rsidRPr="00791D37" w:rsidDel="00F77B95">
          <w:delText xml:space="preserve"> Ilustración 12</w:delText>
        </w:r>
      </w:del>
      <w:r w:rsidRPr="00791D37">
        <w:t xml:space="preserve">, </w:t>
      </w:r>
      <w:del w:id="3249" w:author="JORGE CONTRERAS ORTIZ" w:date="2021-09-04T14:39:00Z">
        <w:r w:rsidRPr="00791D37" w:rsidDel="00F77B95">
          <w:delText>en la capa TOP se han posicionado</w:delText>
        </w:r>
      </w:del>
      <w:ins w:id="3250" w:author="JORGE CONTRERAS ORTIZ" w:date="2021-09-04T14:39:00Z">
        <w:r w:rsidR="00F77B95">
          <w:t>se han posicionado en la capa TOP</w:t>
        </w:r>
      </w:ins>
      <w:r w:rsidRPr="00791D37">
        <w:t xml:space="preserve"> la mayoría de las pistas y se ha realizado el posicionado de los componentes exceptuando 2 </w:t>
      </w:r>
      <w:ins w:id="3251" w:author="JORGE CONTRERAS ORTIZ" w:date="2021-09-04T14:39:00Z">
        <w:r w:rsidR="00F77B95">
          <w:t xml:space="preserve">de los 4 </w:t>
        </w:r>
      </w:ins>
      <w:r w:rsidRPr="00791D37">
        <w:t>conectores</w:t>
      </w:r>
      <w:ins w:id="3252" w:author="JORGE CONTRERAS ORTIZ" w:date="2021-09-04T14:39:00Z">
        <w:r w:rsidR="00F77B95">
          <w:t xml:space="preserve"> verticales</w:t>
        </w:r>
      </w:ins>
      <w:r w:rsidRPr="00791D37">
        <w:t>.</w:t>
      </w:r>
    </w:p>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6"/>
                    <a:stretch>
                      <a:fillRect/>
                    </a:stretch>
                  </pic:blipFill>
                  <pic:spPr>
                    <a:xfrm>
                      <a:off x="0" y="0"/>
                      <a:ext cx="6044344" cy="4560914"/>
                    </a:xfrm>
                    <a:prstGeom prst="rect">
                      <a:avLst/>
                    </a:prstGeom>
                  </pic:spPr>
                </pic:pic>
              </a:graphicData>
            </a:graphic>
          </wp:inline>
        </w:drawing>
      </w:r>
    </w:p>
    <w:p w14:paraId="469A266C" w14:textId="385BC009" w:rsidR="0074559B" w:rsidRPr="00791D37" w:rsidRDefault="0074559B" w:rsidP="00CA0339">
      <w:pPr>
        <w:pStyle w:val="Descripcin"/>
        <w:jc w:val="center"/>
      </w:pPr>
      <w:bookmarkStart w:id="3253" w:name="_Ref81658914"/>
      <w:bookmarkStart w:id="3254" w:name="_Toc81499626"/>
      <w:bookmarkStart w:id="3255" w:name="_Toc81499861"/>
      <w:bookmarkStart w:id="3256" w:name="_Toc81659583"/>
      <w:r w:rsidRPr="00791D37">
        <w:t xml:space="preserve">Ilustración </w:t>
      </w:r>
      <w:fldSimple w:instr=" SEQ Ilustración \* ARABIC ">
        <w:ins w:id="3257" w:author="JORGE CONTRERAS ORTIZ" w:date="2021-09-04T14:47:00Z">
          <w:r w:rsidR="003E5AE5">
            <w:rPr>
              <w:noProof/>
            </w:rPr>
            <w:t>53</w:t>
          </w:r>
        </w:ins>
        <w:del w:id="3258" w:author="JORGE CONTRERAS ORTIZ" w:date="2021-09-04T12:45:00Z">
          <w:r w:rsidR="00593FA6" w:rsidDel="00FE1EC4">
            <w:rPr>
              <w:noProof/>
            </w:rPr>
            <w:delText>49</w:delText>
          </w:r>
        </w:del>
      </w:fldSimple>
      <w:bookmarkEnd w:id="3253"/>
      <w:r w:rsidRPr="00791D37">
        <w:t xml:space="preserve"> Layout Capa TOP</w:t>
      </w:r>
      <w:bookmarkEnd w:id="3254"/>
      <w:bookmarkEnd w:id="3255"/>
      <w:bookmarkEnd w:id="3256"/>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3259" w:name="_Toc81499456"/>
      <w:bookmarkStart w:id="3260" w:name="_Toc81659735"/>
      <w:r w:rsidRPr="00791D37">
        <w:lastRenderedPageBreak/>
        <w:t>LAYOUT CAPA BOTTOM</w:t>
      </w:r>
      <w:bookmarkEnd w:id="3259"/>
      <w:bookmarkEnd w:id="3260"/>
    </w:p>
    <w:p w14:paraId="28E67B1B" w14:textId="77777777" w:rsidR="0074559B" w:rsidRPr="00791D37" w:rsidRDefault="0074559B" w:rsidP="00791D37"/>
    <w:p w14:paraId="2D0D848A" w14:textId="1948B3C1" w:rsidR="0074559B" w:rsidRPr="00791D37" w:rsidRDefault="0074559B" w:rsidP="00791D37">
      <w:r w:rsidRPr="00791D37">
        <w:t xml:space="preserve">Como se muestra </w:t>
      </w:r>
      <w:ins w:id="3261" w:author="JORGE CONTRERAS ORTIZ" w:date="2021-09-04T14:39:00Z">
        <w:r w:rsidR="00F77B95">
          <w:t>a continuación, en</w:t>
        </w:r>
      </w:ins>
      <w:ins w:id="3262" w:author="JORGE CONTRERAS ORTIZ" w:date="2021-09-04T14:40:00Z">
        <w:r w:rsidR="00F77B95">
          <w:t xml:space="preserve"> </w:t>
        </w:r>
      </w:ins>
      <w:ins w:id="3263" w:author="JORGE CONTRERAS ORTIZ" w:date="2021-09-04T14:39:00Z">
        <w:r w:rsidR="00F77B95">
          <w:fldChar w:fldCharType="begin"/>
        </w:r>
        <w:r w:rsidR="00F77B95">
          <w:instrText xml:space="preserve"> REF _Ref81658915 \h </w:instrText>
        </w:r>
      </w:ins>
      <w:r w:rsidR="00F77B95">
        <w:fldChar w:fldCharType="separate"/>
      </w:r>
      <w:ins w:id="3264" w:author="JORGE CONTRERAS ORTIZ" w:date="2021-09-04T14:47:00Z">
        <w:r w:rsidR="003E5AE5" w:rsidRPr="00791D37">
          <w:t xml:space="preserve">Ilustración </w:t>
        </w:r>
        <w:r w:rsidR="003E5AE5">
          <w:rPr>
            <w:noProof/>
          </w:rPr>
          <w:t>54</w:t>
        </w:r>
      </w:ins>
      <w:ins w:id="3265" w:author="JORGE CONTRERAS ORTIZ" w:date="2021-09-04T14:39:00Z">
        <w:r w:rsidR="00F77B95">
          <w:fldChar w:fldCharType="end"/>
        </w:r>
      </w:ins>
      <w:del w:id="3266" w:author="JORGE CONTRERAS ORTIZ" w:date="2021-09-04T14:39:00Z">
        <w:r w:rsidRPr="00791D37" w:rsidDel="00F77B95">
          <w:delText>en</w:delText>
        </w:r>
      </w:del>
      <w:r w:rsidRPr="00791D37">
        <w:t xml:space="preserve"> </w:t>
      </w:r>
      <w:del w:id="3267" w:author="JORGE CONTRERAS ORTIZ" w:date="2021-09-04T14:39:00Z">
        <w:r w:rsidRPr="00791D37" w:rsidDel="00F77B95">
          <w:delText>la Ilustración 13</w:delText>
        </w:r>
      </w:del>
      <w:r w:rsidRPr="00791D37">
        <w:t xml:space="preserve">, </w:t>
      </w:r>
      <w:del w:id="3268" w:author="JORGE CONTRERAS ORTIZ" w:date="2021-09-04T14:39:00Z">
        <w:r w:rsidRPr="00791D37" w:rsidDel="00F77B95">
          <w:delText xml:space="preserve">en la capa BOTTOM </w:delText>
        </w:r>
      </w:del>
      <w:r w:rsidRPr="00791D37">
        <w:t>se han posicionado</w:t>
      </w:r>
      <w:ins w:id="3269"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7"/>
                    <a:stretch>
                      <a:fillRect/>
                    </a:stretch>
                  </pic:blipFill>
                  <pic:spPr>
                    <a:xfrm>
                      <a:off x="0" y="0"/>
                      <a:ext cx="5965152" cy="4380802"/>
                    </a:xfrm>
                    <a:prstGeom prst="rect">
                      <a:avLst/>
                    </a:prstGeom>
                  </pic:spPr>
                </pic:pic>
              </a:graphicData>
            </a:graphic>
          </wp:inline>
        </w:drawing>
      </w:r>
    </w:p>
    <w:p w14:paraId="44F3E2B8" w14:textId="3F44D969" w:rsidR="0074559B" w:rsidRPr="00791D37" w:rsidRDefault="0074559B" w:rsidP="00CA0339">
      <w:pPr>
        <w:pStyle w:val="Descripcin"/>
        <w:jc w:val="center"/>
      </w:pPr>
      <w:bookmarkStart w:id="3270" w:name="_Ref81658915"/>
      <w:bookmarkStart w:id="3271" w:name="_Toc81499627"/>
      <w:bookmarkStart w:id="3272" w:name="_Toc81499862"/>
      <w:bookmarkStart w:id="3273" w:name="_Toc81659584"/>
      <w:r w:rsidRPr="00791D37">
        <w:t xml:space="preserve">Ilustración </w:t>
      </w:r>
      <w:fldSimple w:instr=" SEQ Ilustración \* ARABIC ">
        <w:ins w:id="3274" w:author="JORGE CONTRERAS ORTIZ" w:date="2021-09-04T14:47:00Z">
          <w:r w:rsidR="003E5AE5">
            <w:rPr>
              <w:noProof/>
            </w:rPr>
            <w:t>54</w:t>
          </w:r>
        </w:ins>
        <w:del w:id="3275" w:author="JORGE CONTRERAS ORTIZ" w:date="2021-09-04T12:45:00Z">
          <w:r w:rsidR="00593FA6" w:rsidDel="00FE1EC4">
            <w:rPr>
              <w:noProof/>
            </w:rPr>
            <w:delText>50</w:delText>
          </w:r>
        </w:del>
      </w:fldSimple>
      <w:bookmarkEnd w:id="3270"/>
      <w:r w:rsidRPr="00791D37">
        <w:t xml:space="preserve"> Layout Capa BOTTOM</w:t>
      </w:r>
      <w:bookmarkEnd w:id="3271"/>
      <w:bookmarkEnd w:id="3272"/>
      <w:bookmarkEnd w:id="3273"/>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3276" w:author="JORGE CONTRERAS ORTIZ" w:date="2021-09-04T08:33:00Z"/>
        </w:rPr>
      </w:pPr>
      <w:bookmarkStart w:id="3277" w:name="_Toc81659736"/>
      <w:bookmarkStart w:id="3278" w:name="_Toc81499457"/>
      <w:ins w:id="3279" w:author="JORGE CONTRERAS ORTIZ" w:date="2021-09-04T08:33:00Z">
        <w:r>
          <w:lastRenderedPageBreak/>
          <w:t>RESULTADO FINAL DEL DISEÑO</w:t>
        </w:r>
        <w:bookmarkEnd w:id="3277"/>
      </w:ins>
    </w:p>
    <w:p w14:paraId="6490A9D9" w14:textId="1CD0D19C" w:rsidR="00797426" w:rsidRDefault="00797426" w:rsidP="00797426">
      <w:pPr>
        <w:rPr>
          <w:ins w:id="3280" w:author="JORGE CONTRERAS ORTIZ" w:date="2021-09-04T08:33:00Z"/>
        </w:rPr>
      </w:pPr>
    </w:p>
    <w:p w14:paraId="01EF5B00" w14:textId="0C4CA536" w:rsidR="00EA5ADB" w:rsidRDefault="00425C71" w:rsidP="005B42F0">
      <w:pPr>
        <w:rPr>
          <w:ins w:id="3281" w:author="JORGE CONTRERAS ORTIZ" w:date="2021-09-04T09:04:00Z"/>
        </w:rPr>
      </w:pPr>
      <w:ins w:id="3282" w:author="JORGE CONTRERAS ORTIZ" w:date="2021-09-04T08:52:00Z">
        <w:r>
          <w:t>Una vez finalizado el diseño se mandó fabricar la PCB quedando como se ve en</w:t>
        </w:r>
      </w:ins>
      <w:ins w:id="3283"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3284" w:author="JORGE CONTRERAS ORTIZ" w:date="2021-09-04T14:47:00Z">
        <w:r w:rsidR="003E5AE5" w:rsidRPr="003E5AE5">
          <w:rPr>
            <w:rPrChange w:id="3285" w:author="JORGE CONTRERAS ORTIZ" w:date="2021-09-04T14:47:00Z">
              <w:rPr>
                <w:i/>
                <w:iCs/>
              </w:rPr>
            </w:rPrChange>
          </w:rPr>
          <w:t xml:space="preserve">Ilustración </w:t>
        </w:r>
        <w:r w:rsidR="003E5AE5" w:rsidRPr="003E5AE5">
          <w:rPr>
            <w:rPrChange w:id="3286" w:author="JORGE CONTRERAS ORTIZ" w:date="2021-09-04T14:47:00Z">
              <w:rPr>
                <w:noProof/>
                <w:lang w:val="en-US"/>
              </w:rPr>
            </w:rPrChange>
          </w:rPr>
          <w:t>55</w:t>
        </w:r>
      </w:ins>
      <w:ins w:id="3287" w:author="JORGE CONTRERAS ORTIZ" w:date="2021-09-04T14:40:00Z">
        <w:r w:rsidR="00F77B95">
          <w:fldChar w:fldCharType="end"/>
        </w:r>
        <w:r w:rsidR="00F77B95">
          <w:t xml:space="preserve"> y en</w:t>
        </w:r>
      </w:ins>
      <w:ins w:id="3288"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3289" w:author="JORGE CONTRERAS ORTIZ" w:date="2021-09-04T16:07:00Z">
        <w:r w:rsidR="0052318C" w:rsidRPr="0052318C">
          <w:rPr>
            <w:rPrChange w:id="3290" w:author="JORGE CONTRERAS ORTIZ" w:date="2021-09-04T16:07:00Z">
              <w:rPr/>
            </w:rPrChange>
          </w:rPr>
          <w:t>Ilustraci</w:t>
        </w:r>
        <w:r w:rsidR="0052318C" w:rsidRPr="0052318C">
          <w:rPr>
            <w:rPrChange w:id="3291" w:author="JORGE CONTRERAS ORTIZ" w:date="2021-09-04T16:07:00Z">
              <w:rPr/>
            </w:rPrChange>
          </w:rPr>
          <w:t>ó</w:t>
        </w:r>
        <w:r w:rsidR="0052318C" w:rsidRPr="0052318C">
          <w:rPr>
            <w:rPrChange w:id="3292" w:author="JORGE CONTRERAS ORTIZ" w:date="2021-09-04T16:07:00Z">
              <w:rPr/>
            </w:rPrChange>
          </w:rPr>
          <w:t xml:space="preserve">n </w:t>
        </w:r>
        <w:r w:rsidR="0052318C" w:rsidRPr="0052318C">
          <w:rPr>
            <w:rPrChange w:id="3293" w:author="JORGE CONTRERAS ORTIZ" w:date="2021-09-04T16:07:00Z">
              <w:rPr>
                <w:noProof/>
                <w:lang w:val="en-US"/>
              </w:rPr>
            </w:rPrChange>
          </w:rPr>
          <w:t>56</w:t>
        </w:r>
        <w:r w:rsidR="0052318C">
          <w:fldChar w:fldCharType="end"/>
        </w:r>
      </w:ins>
      <w:ins w:id="3294" w:author="JORGE CONTRERAS ORTIZ" w:date="2021-09-04T08:53:00Z">
        <w:r>
          <w:t>.</w:t>
        </w:r>
      </w:ins>
      <w:ins w:id="3295" w:author="JORGE CONTRERAS ORTIZ" w:date="2021-09-04T08:55:00Z">
        <w:r>
          <w:t xml:space="preserve"> </w:t>
        </w:r>
      </w:ins>
    </w:p>
    <w:p w14:paraId="3FDB736E" w14:textId="04D604D4" w:rsidR="00EA5ADB" w:rsidRDefault="00EA5ADB" w:rsidP="00797426">
      <w:pPr>
        <w:rPr>
          <w:ins w:id="3296" w:author="JORGE CONTRERAS ORTIZ" w:date="2021-09-04T08:53:00Z"/>
        </w:rPr>
      </w:pPr>
      <w:ins w:id="3297" w:author="JORGE CONTRERAS ORTIZ" w:date="2021-09-04T09:06:00Z">
        <w:r>
          <w:t>Bas</w:t>
        </w:r>
      </w:ins>
      <w:ins w:id="3298" w:author="JORGE CONTRERAS ORTIZ" w:date="2021-09-04T09:07:00Z">
        <w:r>
          <w:t>ándose</w:t>
        </w:r>
      </w:ins>
      <w:ins w:id="3299" w:author="JORGE CONTRERAS ORTIZ" w:date="2021-09-04T09:05:00Z">
        <w:r>
          <w:t xml:space="preserve"> en proyectos previos, </w:t>
        </w:r>
      </w:ins>
      <w:ins w:id="3300" w:author="JORGE CONTRERAS ORTIZ" w:date="2021-09-04T09:07:00Z">
        <w:r>
          <w:t>como se ve en Ilustración 51</w:t>
        </w:r>
      </w:ins>
      <w:ins w:id="3301" w:author="JORGE CONTRERAS ORTIZ" w:date="2021-09-04T09:06:00Z">
        <w:r>
          <w:t>,</w:t>
        </w:r>
      </w:ins>
      <w:ins w:id="3302" w:author="JORGE CONTRERAS ORTIZ" w:date="2021-09-04T09:05:00Z">
        <w:r>
          <w:t xml:space="preserve">se ha añadido silicona no conductora al conector USB </w:t>
        </w:r>
      </w:ins>
      <w:ins w:id="3303"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3304" w:author="JORGE CONTRERAS ORTIZ" w:date="2021-09-04T08:58:00Z"/>
        </w:rPr>
        <w:pPrChange w:id="3305" w:author="JORGE CONTRERAS ORTIZ" w:date="2021-09-04T08:58:00Z">
          <w:pPr>
            <w:jc w:val="center"/>
          </w:pPr>
        </w:pPrChange>
      </w:pPr>
      <w:ins w:id="3306"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F0F8B52" w:rsidR="00425C71" w:rsidRPr="00434554" w:rsidRDefault="00425C71">
      <w:pPr>
        <w:pStyle w:val="Descripcin"/>
        <w:jc w:val="center"/>
        <w:rPr>
          <w:ins w:id="3307" w:author="JORGE CONTRERAS ORTIZ" w:date="2021-09-04T08:53:00Z"/>
          <w:lang w:val="en-US"/>
          <w:rPrChange w:id="3308" w:author="JORGE CONTRERAS ORTIZ" w:date="2021-09-04T09:17:00Z">
            <w:rPr>
              <w:ins w:id="3309" w:author="JORGE CONTRERAS ORTIZ" w:date="2021-09-04T08:53:00Z"/>
            </w:rPr>
          </w:rPrChange>
        </w:rPr>
        <w:pPrChange w:id="3310" w:author="JORGE CONTRERAS ORTIZ" w:date="2021-09-04T08:58:00Z">
          <w:pPr/>
        </w:pPrChange>
      </w:pPr>
      <w:bookmarkStart w:id="3311" w:name="_Ref81658916"/>
      <w:bookmarkStart w:id="3312" w:name="_Toc81659585"/>
      <w:ins w:id="3313" w:author="JORGE CONTRERAS ORTIZ" w:date="2021-09-04T08:58:00Z">
        <w:r w:rsidRPr="00434554">
          <w:rPr>
            <w:lang w:val="en-US"/>
            <w:rPrChange w:id="3314" w:author="JORGE CONTRERAS ORTIZ" w:date="2021-09-04T09:17:00Z">
              <w:rPr>
                <w:i/>
                <w:iCs/>
              </w:rPr>
            </w:rPrChange>
          </w:rPr>
          <w:t xml:space="preserve">Ilustración </w:t>
        </w:r>
        <w:r>
          <w:fldChar w:fldCharType="begin"/>
        </w:r>
        <w:r w:rsidRPr="00434554">
          <w:rPr>
            <w:lang w:val="en-US"/>
            <w:rPrChange w:id="3315" w:author="JORGE CONTRERAS ORTIZ" w:date="2021-09-04T09:17:00Z">
              <w:rPr>
                <w:i/>
                <w:iCs/>
              </w:rPr>
            </w:rPrChange>
          </w:rPr>
          <w:instrText xml:space="preserve"> SEQ Ilustración \* ARABIC </w:instrText>
        </w:r>
      </w:ins>
      <w:r>
        <w:fldChar w:fldCharType="separate"/>
      </w:r>
      <w:ins w:id="3316" w:author="JORGE CONTRERAS ORTIZ" w:date="2021-09-04T14:47:00Z">
        <w:r w:rsidR="003E5AE5">
          <w:rPr>
            <w:noProof/>
            <w:lang w:val="en-US"/>
          </w:rPr>
          <w:t>55</w:t>
        </w:r>
      </w:ins>
      <w:ins w:id="3317" w:author="JORGE CONTRERAS ORTIZ" w:date="2021-09-04T08:58:00Z">
        <w:r>
          <w:fldChar w:fldCharType="end"/>
        </w:r>
        <w:bookmarkEnd w:id="3311"/>
        <w:r w:rsidRPr="00434554">
          <w:rPr>
            <w:lang w:val="en-US"/>
            <w:rPrChange w:id="3318" w:author="JORGE CONTRERAS ORTIZ" w:date="2021-09-04T09:17:00Z">
              <w:rPr>
                <w:i/>
                <w:iCs/>
              </w:rPr>
            </w:rPrChange>
          </w:rPr>
          <w:t xml:space="preserve"> PCB </w:t>
        </w:r>
        <w:proofErr w:type="spellStart"/>
        <w:r w:rsidRPr="00434554">
          <w:rPr>
            <w:lang w:val="en-US"/>
            <w:rPrChange w:id="3319" w:author="JORGE CONTRERAS ORTIZ" w:date="2021-09-04T09:17:00Z">
              <w:rPr>
                <w:i/>
                <w:iCs/>
              </w:rPr>
            </w:rPrChange>
          </w:rPr>
          <w:t>Coockie</w:t>
        </w:r>
        <w:proofErr w:type="spellEnd"/>
        <w:r w:rsidRPr="00434554">
          <w:rPr>
            <w:lang w:val="en-US"/>
            <w:rPrChange w:id="3320" w:author="JORGE CONTRERAS ORTIZ" w:date="2021-09-04T09:17:00Z">
              <w:rPr>
                <w:i/>
                <w:iCs/>
              </w:rPr>
            </w:rPrChange>
          </w:rPr>
          <w:t xml:space="preserve"> Thread TOP</w:t>
        </w:r>
      </w:ins>
      <w:bookmarkEnd w:id="3312"/>
    </w:p>
    <w:p w14:paraId="7B9B4E4F" w14:textId="3C55B84F" w:rsidR="00425C71" w:rsidRPr="00434554" w:rsidRDefault="00425C71" w:rsidP="00797426">
      <w:pPr>
        <w:rPr>
          <w:ins w:id="3321" w:author="JORGE CONTRERAS ORTIZ" w:date="2021-09-04T08:53:00Z"/>
          <w:lang w:val="en-US"/>
          <w:rPrChange w:id="3322" w:author="JORGE CONTRERAS ORTIZ" w:date="2021-09-04T09:17:00Z">
            <w:rPr>
              <w:ins w:id="3323" w:author="JORGE CONTRERAS ORTIZ" w:date="2021-09-04T08:53:00Z"/>
            </w:rPr>
          </w:rPrChange>
        </w:rPr>
      </w:pPr>
    </w:p>
    <w:p w14:paraId="254E8181" w14:textId="77777777" w:rsidR="00F77B95" w:rsidRDefault="00425C71">
      <w:pPr>
        <w:keepNext/>
        <w:jc w:val="center"/>
        <w:rPr>
          <w:ins w:id="3324" w:author="JORGE CONTRERAS ORTIZ" w:date="2021-09-04T14:42:00Z"/>
        </w:rPr>
      </w:pPr>
      <w:ins w:id="3325"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0799F1EC" w14:textId="4EDD8198" w:rsidR="00425C71" w:rsidRPr="00F77B95" w:rsidRDefault="00F77B95">
      <w:pPr>
        <w:pStyle w:val="Descripcin"/>
        <w:jc w:val="center"/>
        <w:rPr>
          <w:ins w:id="3326" w:author="JORGE CONTRERAS ORTIZ" w:date="2021-09-04T08:58:00Z"/>
          <w:lang w:val="en-US"/>
          <w:rPrChange w:id="3327" w:author="JORGE CONTRERAS ORTIZ" w:date="2021-09-04T14:42:00Z">
            <w:rPr>
              <w:ins w:id="3328" w:author="JORGE CONTRERAS ORTIZ" w:date="2021-09-04T08:58:00Z"/>
            </w:rPr>
          </w:rPrChange>
        </w:rPr>
        <w:pPrChange w:id="3329" w:author="JORGE CONTRERAS ORTIZ" w:date="2021-09-04T14:42:00Z">
          <w:pPr>
            <w:jc w:val="center"/>
          </w:pPr>
        </w:pPrChange>
      </w:pPr>
      <w:bookmarkStart w:id="3330" w:name="_Toc81659586"/>
      <w:bookmarkStart w:id="3331" w:name="_Ref81664054"/>
      <w:ins w:id="3332" w:author="JORGE CONTRERAS ORTIZ" w:date="2021-09-04T14:42:00Z">
        <w:r w:rsidRPr="00F77B95">
          <w:rPr>
            <w:lang w:val="en-US"/>
            <w:rPrChange w:id="3333" w:author="JORGE CONTRERAS ORTIZ" w:date="2021-09-04T14:42:00Z">
              <w:rPr/>
            </w:rPrChange>
          </w:rPr>
          <w:t xml:space="preserve">Ilustración </w:t>
        </w:r>
        <w:r>
          <w:fldChar w:fldCharType="begin"/>
        </w:r>
        <w:r w:rsidRPr="00F77B95">
          <w:rPr>
            <w:lang w:val="en-US"/>
            <w:rPrChange w:id="3334" w:author="JORGE CONTRERAS ORTIZ" w:date="2021-09-04T14:42:00Z">
              <w:rPr/>
            </w:rPrChange>
          </w:rPr>
          <w:instrText xml:space="preserve"> SEQ Ilustración \* ARABIC </w:instrText>
        </w:r>
      </w:ins>
      <w:r>
        <w:fldChar w:fldCharType="separate"/>
      </w:r>
      <w:ins w:id="3335" w:author="JORGE CONTRERAS ORTIZ" w:date="2021-09-04T14:47:00Z">
        <w:r w:rsidR="003E5AE5">
          <w:rPr>
            <w:noProof/>
            <w:lang w:val="en-US"/>
          </w:rPr>
          <w:t>56</w:t>
        </w:r>
      </w:ins>
      <w:ins w:id="3336" w:author="JORGE CONTRERAS ORTIZ" w:date="2021-09-04T14:42:00Z">
        <w:r>
          <w:fldChar w:fldCharType="end"/>
        </w:r>
        <w:r w:rsidRPr="00F77B95">
          <w:rPr>
            <w:lang w:val="en-US"/>
            <w:rPrChange w:id="3337" w:author="JORGE CONTRERAS ORTIZ" w:date="2021-09-04T14:42:00Z">
              <w:rPr/>
            </w:rPrChange>
          </w:rPr>
          <w:t xml:space="preserve"> PCB </w:t>
        </w:r>
        <w:proofErr w:type="spellStart"/>
        <w:r w:rsidRPr="00F77B95">
          <w:rPr>
            <w:lang w:val="en-US"/>
            <w:rPrChange w:id="3338" w:author="JORGE CONTRERAS ORTIZ" w:date="2021-09-04T14:42:00Z">
              <w:rPr/>
            </w:rPrChange>
          </w:rPr>
          <w:t>Coockie</w:t>
        </w:r>
        <w:proofErr w:type="spellEnd"/>
        <w:r w:rsidRPr="00F77B95">
          <w:rPr>
            <w:lang w:val="en-US"/>
            <w:rPrChange w:id="3339" w:author="JORGE CONTRERAS ORTIZ" w:date="2021-09-04T14:42:00Z">
              <w:rPr/>
            </w:rPrChange>
          </w:rPr>
          <w:t xml:space="preserve"> Thread </w:t>
        </w:r>
        <w:proofErr w:type="spellStart"/>
        <w:r w:rsidRPr="00F77B95">
          <w:rPr>
            <w:lang w:val="en-US"/>
            <w:rPrChange w:id="3340" w:author="JORGE CONTRERAS ORTIZ" w:date="2021-09-04T14:42:00Z">
              <w:rPr/>
            </w:rPrChange>
          </w:rPr>
          <w:t>Capa</w:t>
        </w:r>
        <w:proofErr w:type="spellEnd"/>
        <w:r w:rsidRPr="00F77B95">
          <w:rPr>
            <w:lang w:val="en-US"/>
            <w:rPrChange w:id="3341" w:author="JORGE CONTRERAS ORTIZ" w:date="2021-09-04T14:42:00Z">
              <w:rPr/>
            </w:rPrChange>
          </w:rPr>
          <w:t xml:space="preserve"> BOTTOM</w:t>
        </w:r>
      </w:ins>
      <w:bookmarkEnd w:id="3330"/>
      <w:bookmarkEnd w:id="3331"/>
    </w:p>
    <w:p w14:paraId="5A401009" w14:textId="59715A1F" w:rsidR="00EA5ADB" w:rsidDel="00F77B95" w:rsidRDefault="0074559B">
      <w:pPr>
        <w:pStyle w:val="Descripcin"/>
        <w:jc w:val="center"/>
        <w:rPr>
          <w:del w:id="3342" w:author="JORGE CONTRERAS ORTIZ" w:date="2021-09-04T14:30:00Z"/>
          <w:lang w:val="en-US"/>
        </w:rPr>
        <w:pPrChange w:id="3343" w:author="JORGE CONTRERAS ORTIZ" w:date="2021-09-04T14:42:00Z">
          <w:pPr>
            <w:pStyle w:val="Descripcin"/>
          </w:pPr>
        </w:pPrChange>
      </w:pPr>
      <w:del w:id="3344" w:author="JORGE CONTRERAS ORTIZ" w:date="2021-09-04T14:30:00Z">
        <w:r w:rsidRPr="00F77B95" w:rsidDel="00522D2C">
          <w:rPr>
            <w:lang w:val="en-US"/>
            <w:rPrChange w:id="3345" w:author="JORGE CONTRERAS ORTIZ" w:date="2021-09-04T14:41:00Z">
              <w:rPr/>
            </w:rPrChange>
          </w:rPr>
          <w:delText>COMPONENTES COMERCIALES UTILIZADOS</w:delText>
        </w:r>
        <w:bookmarkEnd w:id="3278"/>
      </w:del>
    </w:p>
    <w:p w14:paraId="07CF53AE" w14:textId="77777777" w:rsidR="00F77B95" w:rsidRPr="00F77B95" w:rsidRDefault="00F77B95">
      <w:pPr>
        <w:rPr>
          <w:ins w:id="3346" w:author="JORGE CONTRERAS ORTIZ" w:date="2021-09-04T14:42:00Z"/>
          <w:lang w:val="en-US"/>
          <w:rPrChange w:id="3347" w:author="JORGE CONTRERAS ORTIZ" w:date="2021-09-04T14:42:00Z">
            <w:rPr>
              <w:ins w:id="3348" w:author="JORGE CONTRERAS ORTIZ" w:date="2021-09-04T14:42:00Z"/>
            </w:rPr>
          </w:rPrChange>
        </w:rPr>
        <w:pPrChange w:id="3349" w:author="JORGE CONTRERAS ORTIZ" w:date="2021-09-04T14:42:00Z">
          <w:pPr>
            <w:pStyle w:val="Ttulo2"/>
          </w:pPr>
        </w:pPrChange>
      </w:pPr>
    </w:p>
    <w:p w14:paraId="4556ABA7" w14:textId="57DCECBE" w:rsidR="0074559B" w:rsidRPr="00F77B95" w:rsidDel="00522D2C" w:rsidRDefault="00C17583">
      <w:pPr>
        <w:pStyle w:val="Descripcin"/>
        <w:rPr>
          <w:del w:id="3350" w:author="JORGE CONTRERAS ORTIZ" w:date="2021-09-04T14:30:00Z"/>
          <w:lang w:val="en-US"/>
          <w:rPrChange w:id="3351" w:author="JORGE CONTRERAS ORTIZ" w:date="2021-09-04T14:41:00Z">
            <w:rPr>
              <w:del w:id="3352" w:author="JORGE CONTRERAS ORTIZ" w:date="2021-09-04T14:30:00Z"/>
            </w:rPr>
          </w:rPrChange>
        </w:rPr>
        <w:pPrChange w:id="3353" w:author="JORGE CONTRERAS ORTIZ" w:date="2021-09-04T14:41:00Z">
          <w:pPr>
            <w:pStyle w:val="Ttulo3"/>
          </w:pPr>
        </w:pPrChange>
      </w:pPr>
      <w:bookmarkStart w:id="3354" w:name="_Toc81499458"/>
      <w:del w:id="3355" w:author="JORGE CONTRERAS ORTIZ" w:date="2021-09-04T14:30:00Z">
        <w:r w:rsidRPr="00F77B95" w:rsidDel="00522D2C">
          <w:rPr>
            <w:lang w:val="en-US"/>
            <w:rPrChange w:id="3356" w:author="JORGE CONTRERAS ORTIZ" w:date="2021-09-04T14:41:00Z">
              <w:rPr/>
            </w:rPrChange>
          </w:rPr>
          <w:delText>ELEMENTOS HARDWARE UTILIZADOS</w:delText>
        </w:r>
        <w:bookmarkEnd w:id="3354"/>
      </w:del>
    </w:p>
    <w:p w14:paraId="29040D4C" w14:textId="351B9E7A" w:rsidR="0074559B" w:rsidRPr="00F77B95" w:rsidDel="00522D2C" w:rsidRDefault="0074559B">
      <w:pPr>
        <w:pStyle w:val="Descripcin"/>
        <w:rPr>
          <w:del w:id="3357" w:author="JORGE CONTRERAS ORTIZ" w:date="2021-09-04T14:30:00Z"/>
          <w:lang w:val="en-US"/>
          <w:rPrChange w:id="3358" w:author="JORGE CONTRERAS ORTIZ" w:date="2021-09-04T14:41:00Z">
            <w:rPr>
              <w:del w:id="3359" w:author="JORGE CONTRERAS ORTIZ" w:date="2021-09-04T14:30:00Z"/>
            </w:rPr>
          </w:rPrChange>
        </w:rPr>
        <w:pPrChange w:id="3360" w:author="JORGE CONTRERAS ORTIZ" w:date="2021-09-04T14:41:00Z">
          <w:pPr/>
        </w:pPrChange>
      </w:pPr>
    </w:p>
    <w:p w14:paraId="1B7ED81B" w14:textId="20AE9170" w:rsidR="0074559B" w:rsidRPr="00F77B95" w:rsidDel="00522D2C" w:rsidRDefault="0074559B">
      <w:pPr>
        <w:pStyle w:val="Descripcin"/>
        <w:rPr>
          <w:del w:id="3361" w:author="JORGE CONTRERAS ORTIZ" w:date="2021-09-04T14:30:00Z"/>
          <w:lang w:val="en-US"/>
          <w:rPrChange w:id="3362" w:author="JORGE CONTRERAS ORTIZ" w:date="2021-09-04T14:41:00Z">
            <w:rPr>
              <w:del w:id="3363" w:author="JORGE CONTRERAS ORTIZ" w:date="2021-09-04T14:30:00Z"/>
            </w:rPr>
          </w:rPrChange>
        </w:rPr>
        <w:pPrChange w:id="3364" w:author="JORGE CONTRERAS ORTIZ" w:date="2021-09-04T14:41:00Z">
          <w:pPr/>
        </w:pPrChange>
      </w:pPr>
      <w:del w:id="3365" w:author="JORGE CONTRERAS ORTIZ" w:date="2021-09-04T14:30:00Z">
        <w:r w:rsidRPr="00F77B95" w:rsidDel="00522D2C">
          <w:rPr>
            <w:lang w:val="en-US"/>
            <w:rPrChange w:id="3366" w:author="JORGE CONTRERAS ORTIZ" w:date="2021-09-04T14:41:00Z">
              <w:rPr/>
            </w:rPrChange>
          </w:rPr>
          <w:delText>Los elementos Hardware comerciales utilizados han sido:</w:delText>
        </w:r>
      </w:del>
    </w:p>
    <w:p w14:paraId="6C353FD3" w14:textId="268D381E" w:rsidR="0074559B" w:rsidRPr="00F77B95" w:rsidDel="00522D2C" w:rsidRDefault="0074559B">
      <w:pPr>
        <w:pStyle w:val="Descripcin"/>
        <w:rPr>
          <w:del w:id="3367" w:author="JORGE CONTRERAS ORTIZ" w:date="2021-09-04T14:30:00Z"/>
          <w:lang w:val="en-US"/>
          <w:rPrChange w:id="3368" w:author="JORGE CONTRERAS ORTIZ" w:date="2021-09-04T14:41:00Z">
            <w:rPr>
              <w:del w:id="3369" w:author="JORGE CONTRERAS ORTIZ" w:date="2021-09-04T14:30:00Z"/>
            </w:rPr>
          </w:rPrChange>
        </w:rPr>
        <w:pPrChange w:id="3370" w:author="JORGE CONTRERAS ORTIZ" w:date="2021-09-04T14:41:00Z">
          <w:pPr>
            <w:pStyle w:val="Prrafodelista"/>
            <w:numPr>
              <w:numId w:val="26"/>
            </w:numPr>
            <w:ind w:hanging="360"/>
          </w:pPr>
        </w:pPrChange>
      </w:pPr>
      <w:del w:id="3371" w:author="JORGE CONTRERAS ORTIZ" w:date="2021-09-04T14:30:00Z">
        <w:r w:rsidRPr="00F77B95" w:rsidDel="00522D2C">
          <w:rPr>
            <w:b/>
            <w:bCs/>
            <w:lang w:val="en-US"/>
            <w:rPrChange w:id="3372" w:author="JORGE CONTRERAS ORTIZ" w:date="2021-09-04T14:41:00Z">
              <w:rPr>
                <w:b/>
                <w:bCs/>
              </w:rPr>
            </w:rPrChange>
          </w:rPr>
          <w:delText>Kit de Desarrollo STM32F407G-DISC1</w:delText>
        </w:r>
        <w:r w:rsidRPr="00F77B95" w:rsidDel="00522D2C">
          <w:rPr>
            <w:lang w:val="en-US"/>
            <w:rPrChange w:id="3373" w:author="JORGE CONTRERAS ORTIZ" w:date="2021-09-04T14:41:00Z">
              <w:rPr/>
            </w:rPrChange>
          </w:rPr>
          <w:delText>: Kit de microcontrolador utilizado en primera instancia para el envío de comandos vía UART a los módulos KTDG102 Evaluation Dongle de Kirale. Se ha utilizado 1 unidad.</w:delText>
        </w:r>
      </w:del>
    </w:p>
    <w:p w14:paraId="51DE6E73" w14:textId="145A88C9" w:rsidR="0074559B" w:rsidRPr="00F77B95" w:rsidDel="00522D2C" w:rsidRDefault="0074559B">
      <w:pPr>
        <w:pStyle w:val="Descripcin"/>
        <w:rPr>
          <w:del w:id="3374" w:author="JORGE CONTRERAS ORTIZ" w:date="2021-09-04T14:30:00Z"/>
          <w:lang w:val="en-US"/>
          <w:rPrChange w:id="3375" w:author="JORGE CONTRERAS ORTIZ" w:date="2021-09-04T14:41:00Z">
            <w:rPr>
              <w:del w:id="3376" w:author="JORGE CONTRERAS ORTIZ" w:date="2021-09-04T14:30:00Z"/>
            </w:rPr>
          </w:rPrChange>
        </w:rPr>
        <w:pPrChange w:id="3377" w:author="JORGE CONTRERAS ORTIZ" w:date="2021-09-04T14:41:00Z">
          <w:pPr>
            <w:pStyle w:val="Prrafodelista"/>
            <w:jc w:val="center"/>
          </w:pPr>
        </w:pPrChange>
      </w:pPr>
      <w:del w:id="3378" w:author="JORGE CONTRERAS ORTIZ" w:date="2021-09-04T14:30:00Z">
        <w:r w:rsidRPr="00791D37" w:rsidDel="00522D2C">
          <w:rPr>
            <w:noProof/>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del>
    </w:p>
    <w:p w14:paraId="5D4001B9" w14:textId="7FAF4268" w:rsidR="0074559B" w:rsidRPr="00F77B95" w:rsidDel="00522D2C" w:rsidRDefault="0074559B">
      <w:pPr>
        <w:pStyle w:val="Descripcin"/>
        <w:rPr>
          <w:del w:id="3379" w:author="JORGE CONTRERAS ORTIZ" w:date="2021-09-04T14:30:00Z"/>
          <w:lang w:val="en-US"/>
          <w:rPrChange w:id="3380" w:author="JORGE CONTRERAS ORTIZ" w:date="2021-09-04T14:41:00Z">
            <w:rPr>
              <w:del w:id="3381" w:author="JORGE CONTRERAS ORTIZ" w:date="2021-09-04T14:30:00Z"/>
            </w:rPr>
          </w:rPrChange>
        </w:rPr>
        <w:pPrChange w:id="3382" w:author="JORGE CONTRERAS ORTIZ" w:date="2021-09-04T14:41:00Z">
          <w:pPr>
            <w:pStyle w:val="Descripcin"/>
            <w:jc w:val="center"/>
          </w:pPr>
        </w:pPrChange>
      </w:pPr>
      <w:bookmarkStart w:id="3383" w:name="_Toc81499628"/>
      <w:bookmarkStart w:id="3384" w:name="_Toc81499863"/>
      <w:del w:id="3385" w:author="JORGE CONTRERAS ORTIZ" w:date="2021-09-04T14:30:00Z">
        <w:r w:rsidRPr="00F77B95" w:rsidDel="00522D2C">
          <w:rPr>
            <w:lang w:val="en-US"/>
            <w:rPrChange w:id="3386" w:author="JORGE CONTRERAS ORTIZ" w:date="2021-09-04T14:41:00Z">
              <w:rPr/>
            </w:rPrChange>
          </w:rPr>
          <w:delText xml:space="preserve">Ilustración </w:delText>
        </w:r>
        <w:r w:rsidR="005026F3" w:rsidDel="00522D2C">
          <w:fldChar w:fldCharType="begin"/>
        </w:r>
        <w:r w:rsidR="005026F3" w:rsidRPr="00F77B95" w:rsidDel="00522D2C">
          <w:rPr>
            <w:lang w:val="en-US"/>
            <w:rPrChange w:id="3387" w:author="JORGE CONTRERAS ORTIZ" w:date="2021-09-04T14:41:00Z">
              <w:rPr/>
            </w:rPrChange>
          </w:rPr>
          <w:delInstrText xml:space="preserve"> SEQ Ilustración \* ARABIC </w:delInstrText>
        </w:r>
        <w:r w:rsidR="005026F3" w:rsidDel="00522D2C">
          <w:fldChar w:fldCharType="separate"/>
        </w:r>
      </w:del>
      <w:del w:id="3388" w:author="JORGE CONTRERAS ORTIZ" w:date="2021-09-04T08:54:00Z">
        <w:r w:rsidR="00CA0339" w:rsidRPr="00F77B95" w:rsidDel="00425C71">
          <w:rPr>
            <w:noProof/>
            <w:lang w:val="en-US"/>
            <w:rPrChange w:id="3389" w:author="JORGE CONTRERAS ORTIZ" w:date="2021-09-04T14:41:00Z">
              <w:rPr>
                <w:noProof/>
              </w:rPr>
            </w:rPrChange>
          </w:rPr>
          <w:delText>51</w:delText>
        </w:r>
      </w:del>
      <w:del w:id="3390" w:author="JORGE CONTRERAS ORTIZ" w:date="2021-09-04T14:30:00Z">
        <w:r w:rsidR="005026F3" w:rsidDel="00522D2C">
          <w:rPr>
            <w:noProof/>
          </w:rPr>
          <w:fldChar w:fldCharType="end"/>
        </w:r>
        <w:r w:rsidRPr="00F77B95" w:rsidDel="00522D2C">
          <w:rPr>
            <w:lang w:val="en-US"/>
            <w:rPrChange w:id="3391" w:author="JORGE CONTRERAS ORTIZ" w:date="2021-09-04T14:41:00Z">
              <w:rPr/>
            </w:rPrChange>
          </w:rPr>
          <w:delText xml:space="preserve"> Kit de Desarrollo STM32F407G-DISC1</w:delText>
        </w:r>
        <w:bookmarkEnd w:id="3383"/>
        <w:bookmarkEnd w:id="3384"/>
      </w:del>
    </w:p>
    <w:p w14:paraId="7B8F0F23" w14:textId="38EEEAAF" w:rsidR="0074559B" w:rsidRPr="00F77B95" w:rsidDel="00522D2C" w:rsidRDefault="0074559B">
      <w:pPr>
        <w:pStyle w:val="Descripcin"/>
        <w:rPr>
          <w:del w:id="3392" w:author="JORGE CONTRERAS ORTIZ" w:date="2021-09-04T14:30:00Z"/>
          <w:lang w:val="en-US"/>
          <w:rPrChange w:id="3393" w:author="JORGE CONTRERAS ORTIZ" w:date="2021-09-04T14:41:00Z">
            <w:rPr>
              <w:del w:id="3394" w:author="JORGE CONTRERAS ORTIZ" w:date="2021-09-04T14:30:00Z"/>
            </w:rPr>
          </w:rPrChange>
        </w:rPr>
        <w:pPrChange w:id="3395" w:author="JORGE CONTRERAS ORTIZ" w:date="2021-09-04T14:41:00Z">
          <w:pPr>
            <w:pStyle w:val="Prrafodelista"/>
            <w:numPr>
              <w:numId w:val="26"/>
            </w:numPr>
            <w:ind w:hanging="360"/>
          </w:pPr>
        </w:pPrChange>
      </w:pPr>
      <w:del w:id="3396" w:author="JORGE CONTRERAS ORTIZ" w:date="2021-09-04T14:30:00Z">
        <w:r w:rsidRPr="00F77B95" w:rsidDel="00522D2C">
          <w:rPr>
            <w:b/>
            <w:bCs/>
            <w:lang w:val="en-US"/>
            <w:rPrChange w:id="3397" w:author="JORGE CONTRERAS ORTIZ" w:date="2021-09-04T14:41:00Z">
              <w:rPr>
                <w:b/>
                <w:bCs/>
              </w:rPr>
            </w:rPrChange>
          </w:rPr>
          <w:delText xml:space="preserve">KTDG102 Evaluation Dongle: </w:delText>
        </w:r>
        <w:r w:rsidRPr="00F77B95" w:rsidDel="00522D2C">
          <w:rPr>
            <w:lang w:val="en-US"/>
            <w:rPrChange w:id="3398" w:author="JORGE CONTRERAS ORTIZ" w:date="2021-09-04T14:41:00Z">
              <w:rPr/>
            </w:rPrChange>
          </w:rPr>
          <w:delText>Módulo Thread de Evaluación de Kirale. Se han utilizado 2 unidades.</w:delText>
        </w:r>
      </w:del>
    </w:p>
    <w:p w14:paraId="1E4D6C8A" w14:textId="40AE19CC" w:rsidR="00F21168" w:rsidRPr="00F77B95" w:rsidDel="00522D2C" w:rsidRDefault="00F21168">
      <w:pPr>
        <w:pStyle w:val="Descripcin"/>
        <w:rPr>
          <w:del w:id="3399" w:author="JORGE CONTRERAS ORTIZ" w:date="2021-09-04T14:30:00Z"/>
          <w:lang w:val="en-US"/>
          <w:rPrChange w:id="3400" w:author="JORGE CONTRERAS ORTIZ" w:date="2021-09-04T14:41:00Z">
            <w:rPr>
              <w:del w:id="3401" w:author="JORGE CONTRERAS ORTIZ" w:date="2021-09-04T14:30:00Z"/>
            </w:rPr>
          </w:rPrChange>
        </w:rPr>
        <w:pPrChange w:id="3402" w:author="JORGE CONTRERAS ORTIZ" w:date="2021-09-04T14:41:00Z">
          <w:pPr>
            <w:pStyle w:val="Prrafodelista"/>
          </w:pPr>
        </w:pPrChange>
      </w:pPr>
    </w:p>
    <w:p w14:paraId="3A44B85D" w14:textId="05A26E64" w:rsidR="0074559B" w:rsidRPr="00F77B95" w:rsidDel="00522D2C" w:rsidRDefault="0074559B">
      <w:pPr>
        <w:pStyle w:val="Descripcin"/>
        <w:rPr>
          <w:del w:id="3403" w:author="JORGE CONTRERAS ORTIZ" w:date="2021-09-04T14:30:00Z"/>
          <w:lang w:val="en-US"/>
          <w:rPrChange w:id="3404" w:author="JORGE CONTRERAS ORTIZ" w:date="2021-09-04T14:41:00Z">
            <w:rPr>
              <w:del w:id="3405" w:author="JORGE CONTRERAS ORTIZ" w:date="2021-09-04T14:30:00Z"/>
            </w:rPr>
          </w:rPrChange>
        </w:rPr>
        <w:pPrChange w:id="3406" w:author="JORGE CONTRERAS ORTIZ" w:date="2021-09-04T14:41:00Z">
          <w:pPr>
            <w:pStyle w:val="Prrafodelista"/>
            <w:jc w:val="center"/>
          </w:pPr>
        </w:pPrChange>
      </w:pPr>
      <w:del w:id="3407" w:author="JORGE CONTRERAS ORTIZ" w:date="2021-09-04T14:30:00Z">
        <w:r w:rsidRPr="00791D37" w:rsidDel="00522D2C">
          <w:rPr>
            <w:noProof/>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del>
    </w:p>
    <w:p w14:paraId="79618AFE" w14:textId="6B76A5E2" w:rsidR="0074559B" w:rsidRPr="00F77B95" w:rsidDel="00522D2C" w:rsidRDefault="0074559B">
      <w:pPr>
        <w:pStyle w:val="Descripcin"/>
        <w:rPr>
          <w:del w:id="3408" w:author="JORGE CONTRERAS ORTIZ" w:date="2021-09-04T14:30:00Z"/>
          <w:lang w:val="en-US"/>
          <w:rPrChange w:id="3409" w:author="JORGE CONTRERAS ORTIZ" w:date="2021-09-04T14:41:00Z">
            <w:rPr>
              <w:del w:id="3410" w:author="JORGE CONTRERAS ORTIZ" w:date="2021-09-04T14:30:00Z"/>
            </w:rPr>
          </w:rPrChange>
        </w:rPr>
        <w:pPrChange w:id="3411" w:author="JORGE CONTRERAS ORTIZ" w:date="2021-09-04T14:41:00Z">
          <w:pPr>
            <w:pStyle w:val="Descripcin"/>
            <w:jc w:val="center"/>
          </w:pPr>
        </w:pPrChange>
      </w:pPr>
      <w:bookmarkStart w:id="3412" w:name="_Toc81499629"/>
      <w:bookmarkStart w:id="3413" w:name="_Toc81499864"/>
      <w:del w:id="3414" w:author="JORGE CONTRERAS ORTIZ" w:date="2021-09-04T14:30:00Z">
        <w:r w:rsidRPr="00F77B95" w:rsidDel="00522D2C">
          <w:rPr>
            <w:lang w:val="en-US"/>
            <w:rPrChange w:id="3415" w:author="JORGE CONTRERAS ORTIZ" w:date="2021-09-04T14:41:00Z">
              <w:rPr/>
            </w:rPrChange>
          </w:rPr>
          <w:delText xml:space="preserve">Ilustración </w:delText>
        </w:r>
        <w:r w:rsidR="005026F3" w:rsidDel="00522D2C">
          <w:fldChar w:fldCharType="begin"/>
        </w:r>
        <w:r w:rsidR="005026F3" w:rsidRPr="00F77B95" w:rsidDel="00522D2C">
          <w:rPr>
            <w:lang w:val="en-US"/>
            <w:rPrChange w:id="3416" w:author="JORGE CONTRERAS ORTIZ" w:date="2021-09-04T14:41:00Z">
              <w:rPr/>
            </w:rPrChange>
          </w:rPr>
          <w:delInstrText xml:space="preserve"> SEQ Ilustración \* ARABIC </w:delInstrText>
        </w:r>
        <w:r w:rsidR="005026F3" w:rsidDel="00522D2C">
          <w:fldChar w:fldCharType="separate"/>
        </w:r>
      </w:del>
      <w:del w:id="3417" w:author="JORGE CONTRERAS ORTIZ" w:date="2021-09-04T08:54:00Z">
        <w:r w:rsidR="00CA0339" w:rsidRPr="00F77B95" w:rsidDel="00425C71">
          <w:rPr>
            <w:noProof/>
            <w:lang w:val="en-US"/>
            <w:rPrChange w:id="3418" w:author="JORGE CONTRERAS ORTIZ" w:date="2021-09-04T14:41:00Z">
              <w:rPr>
                <w:noProof/>
              </w:rPr>
            </w:rPrChange>
          </w:rPr>
          <w:delText>52</w:delText>
        </w:r>
      </w:del>
      <w:del w:id="3419" w:author="JORGE CONTRERAS ORTIZ" w:date="2021-09-04T14:30:00Z">
        <w:r w:rsidR="005026F3" w:rsidDel="00522D2C">
          <w:rPr>
            <w:noProof/>
          </w:rPr>
          <w:fldChar w:fldCharType="end"/>
        </w:r>
        <w:r w:rsidRPr="00F77B95" w:rsidDel="00522D2C">
          <w:rPr>
            <w:lang w:val="en-US"/>
            <w:rPrChange w:id="3420" w:author="JORGE CONTRERAS ORTIZ" w:date="2021-09-04T14:41:00Z">
              <w:rPr/>
            </w:rPrChange>
          </w:rPr>
          <w:delText xml:space="preserve"> KTDG102 Evaluation Dongle</w:delText>
        </w:r>
        <w:bookmarkEnd w:id="3412"/>
        <w:bookmarkEnd w:id="3413"/>
      </w:del>
    </w:p>
    <w:p w14:paraId="2E1E2FDB" w14:textId="7DECF00D" w:rsidR="0074559B" w:rsidRPr="00F77B95" w:rsidDel="00522D2C" w:rsidRDefault="0074559B">
      <w:pPr>
        <w:pStyle w:val="Descripcin"/>
        <w:rPr>
          <w:del w:id="3421" w:author="JORGE CONTRERAS ORTIZ" w:date="2021-09-04T14:30:00Z"/>
          <w:lang w:val="en-US"/>
          <w:rPrChange w:id="3422" w:author="JORGE CONTRERAS ORTIZ" w:date="2021-09-04T14:41:00Z">
            <w:rPr>
              <w:del w:id="3423" w:author="JORGE CONTRERAS ORTIZ" w:date="2021-09-04T14:30:00Z"/>
              <w:color w:val="44546A" w:themeColor="text2"/>
              <w:sz w:val="18"/>
              <w:szCs w:val="18"/>
            </w:rPr>
          </w:rPrChange>
        </w:rPr>
        <w:pPrChange w:id="3424" w:author="JORGE CONTRERAS ORTIZ" w:date="2021-09-04T14:41:00Z">
          <w:pPr/>
        </w:pPrChange>
      </w:pPr>
      <w:del w:id="3425" w:author="JORGE CONTRERAS ORTIZ" w:date="2021-09-04T14:30:00Z">
        <w:r w:rsidRPr="00F77B95" w:rsidDel="00522D2C">
          <w:rPr>
            <w:lang w:val="en-US"/>
            <w:rPrChange w:id="3426" w:author="JORGE CONTRERAS ORTIZ" w:date="2021-09-04T14:41:00Z">
              <w:rPr/>
            </w:rPrChange>
          </w:rPr>
          <w:br w:type="page"/>
        </w:r>
      </w:del>
    </w:p>
    <w:p w14:paraId="571EA884" w14:textId="669E5F0F" w:rsidR="0074559B" w:rsidRPr="00F77B95" w:rsidDel="00522D2C" w:rsidRDefault="0074559B">
      <w:pPr>
        <w:pStyle w:val="Descripcin"/>
        <w:rPr>
          <w:del w:id="3427" w:author="JORGE CONTRERAS ORTIZ" w:date="2021-09-04T14:30:00Z"/>
          <w:b/>
          <w:bCs/>
          <w:lang w:val="en-US"/>
          <w:rPrChange w:id="3428" w:author="JORGE CONTRERAS ORTIZ" w:date="2021-09-04T14:41:00Z">
            <w:rPr>
              <w:del w:id="3429" w:author="JORGE CONTRERAS ORTIZ" w:date="2021-09-04T14:30:00Z"/>
              <w:b/>
              <w:bCs/>
            </w:rPr>
          </w:rPrChange>
        </w:rPr>
        <w:pPrChange w:id="3430" w:author="JORGE CONTRERAS ORTIZ" w:date="2021-09-04T14:41:00Z">
          <w:pPr>
            <w:pStyle w:val="Prrafodelista"/>
            <w:numPr>
              <w:numId w:val="26"/>
            </w:numPr>
            <w:ind w:hanging="360"/>
          </w:pPr>
        </w:pPrChange>
      </w:pPr>
      <w:del w:id="3431" w:author="JORGE CONTRERAS ORTIZ" w:date="2021-09-04T14:30:00Z">
        <w:r w:rsidRPr="00F77B95" w:rsidDel="00522D2C">
          <w:rPr>
            <w:b/>
            <w:bCs/>
            <w:lang w:val="en-US"/>
            <w:rPrChange w:id="3432" w:author="JORGE CONTRERAS ORTIZ" w:date="2021-09-04T14:41:00Z">
              <w:rPr>
                <w:b/>
                <w:bCs/>
              </w:rPr>
            </w:rPrChange>
          </w:rPr>
          <w:delText xml:space="preserve">Módulo KTWM102: </w:delText>
        </w:r>
        <w:r w:rsidRPr="00F77B95" w:rsidDel="00522D2C">
          <w:rPr>
            <w:lang w:val="en-US"/>
            <w:rPrChange w:id="3433" w:author="JORGE CONTRERAS ORTIZ" w:date="2021-09-04T14:41:00Z">
              <w:rPr/>
            </w:rPrChange>
          </w:rPr>
          <w:delText>Módulo Thread de Kirale, el cuál se integra en la Coockie PCB</w:delText>
        </w:r>
      </w:del>
    </w:p>
    <w:p w14:paraId="4E33C67D" w14:textId="4CC9F759" w:rsidR="0074559B" w:rsidRPr="00F77B95" w:rsidDel="00522D2C" w:rsidRDefault="0074559B">
      <w:pPr>
        <w:pStyle w:val="Descripcin"/>
        <w:rPr>
          <w:del w:id="3434" w:author="JORGE CONTRERAS ORTIZ" w:date="2021-09-04T14:30:00Z"/>
          <w:lang w:val="en-US"/>
          <w:rPrChange w:id="3435" w:author="JORGE CONTRERAS ORTIZ" w:date="2021-09-04T14:41:00Z">
            <w:rPr>
              <w:del w:id="3436" w:author="JORGE CONTRERAS ORTIZ" w:date="2021-09-04T14:30:00Z"/>
            </w:rPr>
          </w:rPrChange>
        </w:rPr>
        <w:pPrChange w:id="3437" w:author="JORGE CONTRERAS ORTIZ" w:date="2021-09-04T14:41:00Z">
          <w:pPr>
            <w:jc w:val="center"/>
          </w:pPr>
        </w:pPrChange>
      </w:pPr>
      <w:del w:id="3438" w:author="JORGE CONTRERAS ORTIZ" w:date="2021-09-04T14:30:00Z">
        <w:r w:rsidRPr="00791D37" w:rsidDel="00522D2C">
          <w:rPr>
            <w:noProof/>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del>
    </w:p>
    <w:p w14:paraId="335290E3" w14:textId="236B6D03" w:rsidR="0074559B" w:rsidRPr="00F77B95" w:rsidDel="00522D2C" w:rsidRDefault="0074559B">
      <w:pPr>
        <w:pStyle w:val="Descripcin"/>
        <w:rPr>
          <w:del w:id="3439" w:author="JORGE CONTRERAS ORTIZ" w:date="2021-09-04T14:30:00Z"/>
          <w:lang w:val="en-US"/>
          <w:rPrChange w:id="3440" w:author="JORGE CONTRERAS ORTIZ" w:date="2021-09-04T14:41:00Z">
            <w:rPr>
              <w:del w:id="3441" w:author="JORGE CONTRERAS ORTIZ" w:date="2021-09-04T14:30:00Z"/>
            </w:rPr>
          </w:rPrChange>
        </w:rPr>
        <w:pPrChange w:id="3442" w:author="JORGE CONTRERAS ORTIZ" w:date="2021-09-04T14:41:00Z">
          <w:pPr>
            <w:pStyle w:val="Descripcin"/>
            <w:jc w:val="center"/>
          </w:pPr>
        </w:pPrChange>
      </w:pPr>
      <w:bookmarkStart w:id="3443" w:name="_Toc81499630"/>
      <w:bookmarkStart w:id="3444" w:name="_Toc81499865"/>
      <w:del w:id="3445" w:author="JORGE CONTRERAS ORTIZ" w:date="2021-09-04T14:30:00Z">
        <w:r w:rsidRPr="00F77B95" w:rsidDel="00522D2C">
          <w:rPr>
            <w:lang w:val="en-US"/>
            <w:rPrChange w:id="3446" w:author="JORGE CONTRERAS ORTIZ" w:date="2021-09-04T14:41:00Z">
              <w:rPr/>
            </w:rPrChange>
          </w:rPr>
          <w:delText xml:space="preserve">Ilustración </w:delText>
        </w:r>
        <w:r w:rsidR="005026F3" w:rsidDel="00522D2C">
          <w:fldChar w:fldCharType="begin"/>
        </w:r>
        <w:r w:rsidR="005026F3" w:rsidRPr="00F77B95" w:rsidDel="00522D2C">
          <w:rPr>
            <w:lang w:val="en-US"/>
            <w:rPrChange w:id="3447" w:author="JORGE CONTRERAS ORTIZ" w:date="2021-09-04T14:41:00Z">
              <w:rPr/>
            </w:rPrChange>
          </w:rPr>
          <w:delInstrText xml:space="preserve"> SEQ Ilustración \* ARABIC </w:delInstrText>
        </w:r>
        <w:r w:rsidR="005026F3" w:rsidDel="00522D2C">
          <w:fldChar w:fldCharType="separate"/>
        </w:r>
      </w:del>
      <w:del w:id="3448" w:author="JORGE CONTRERAS ORTIZ" w:date="2021-09-04T08:54:00Z">
        <w:r w:rsidR="00CA0339" w:rsidRPr="00F77B95" w:rsidDel="00425C71">
          <w:rPr>
            <w:noProof/>
            <w:lang w:val="en-US"/>
            <w:rPrChange w:id="3449" w:author="JORGE CONTRERAS ORTIZ" w:date="2021-09-04T14:41:00Z">
              <w:rPr>
                <w:noProof/>
              </w:rPr>
            </w:rPrChange>
          </w:rPr>
          <w:delText>53</w:delText>
        </w:r>
      </w:del>
      <w:del w:id="3450" w:author="JORGE CONTRERAS ORTIZ" w:date="2021-09-04T14:30:00Z">
        <w:r w:rsidR="005026F3" w:rsidDel="00522D2C">
          <w:rPr>
            <w:noProof/>
          </w:rPr>
          <w:fldChar w:fldCharType="end"/>
        </w:r>
        <w:r w:rsidRPr="00F77B95" w:rsidDel="00522D2C">
          <w:rPr>
            <w:lang w:val="en-US"/>
            <w:rPrChange w:id="3451" w:author="JORGE CONTRERAS ORTIZ" w:date="2021-09-04T14:41:00Z">
              <w:rPr/>
            </w:rPrChange>
          </w:rPr>
          <w:delText xml:space="preserve"> Módulo KTWM102</w:delText>
        </w:r>
        <w:bookmarkEnd w:id="3443"/>
        <w:bookmarkEnd w:id="3444"/>
      </w:del>
    </w:p>
    <w:p w14:paraId="72611924" w14:textId="6B41C2B6" w:rsidR="00F21168" w:rsidRPr="00F77B95" w:rsidDel="00522D2C" w:rsidRDefault="00F21168">
      <w:pPr>
        <w:pStyle w:val="Descripcin"/>
        <w:rPr>
          <w:del w:id="3452" w:author="JORGE CONTRERAS ORTIZ" w:date="2021-09-04T14:30:00Z"/>
          <w:lang w:val="en-US"/>
          <w:rPrChange w:id="3453" w:author="JORGE CONTRERAS ORTIZ" w:date="2021-09-04T14:41:00Z">
            <w:rPr>
              <w:del w:id="3454" w:author="JORGE CONTRERAS ORTIZ" w:date="2021-09-04T14:30:00Z"/>
            </w:rPr>
          </w:rPrChange>
        </w:rPr>
        <w:pPrChange w:id="3455" w:author="JORGE CONTRERAS ORTIZ" w:date="2021-09-04T14:41:00Z">
          <w:pPr/>
        </w:pPrChange>
      </w:pPr>
    </w:p>
    <w:p w14:paraId="018D2863" w14:textId="072769F4" w:rsidR="0074559B" w:rsidDel="00522D2C" w:rsidRDefault="0074559B">
      <w:pPr>
        <w:pStyle w:val="Descripcin"/>
        <w:rPr>
          <w:del w:id="3456" w:author="JORGE CONTRERAS ORTIZ" w:date="2021-09-04T14:30:00Z"/>
          <w:lang w:val="en-US"/>
        </w:rPr>
        <w:pPrChange w:id="3457" w:author="JORGE CONTRERAS ORTIZ" w:date="2021-09-04T14:41:00Z">
          <w:pPr>
            <w:pStyle w:val="Prrafodelista"/>
            <w:numPr>
              <w:numId w:val="26"/>
            </w:numPr>
            <w:ind w:hanging="360"/>
          </w:pPr>
        </w:pPrChange>
      </w:pPr>
      <w:del w:id="3458" w:author="JORGE CONTRERAS ORTIZ" w:date="2021-09-04T14:30:00Z">
        <w:r w:rsidRPr="00791D37" w:rsidDel="00522D2C">
          <w:rPr>
            <w:b/>
            <w:bCs/>
            <w:lang w:val="en-US"/>
          </w:rPr>
          <w:delText xml:space="preserve">Border Router: </w:delText>
        </w:r>
        <w:r w:rsidRPr="00791D37" w:rsidDel="00522D2C">
          <w:rPr>
            <w:lang w:val="en-US"/>
          </w:rPr>
          <w:delText>Border Router propio de Kirale.</w:delText>
        </w:r>
      </w:del>
    </w:p>
    <w:p w14:paraId="3C34293E" w14:textId="0E1860BA" w:rsidR="00F21168" w:rsidRPr="00791D37" w:rsidDel="00522D2C" w:rsidRDefault="00F21168">
      <w:pPr>
        <w:pStyle w:val="Descripcin"/>
        <w:rPr>
          <w:del w:id="3459" w:author="JORGE CONTRERAS ORTIZ" w:date="2021-09-04T14:30:00Z"/>
          <w:lang w:val="en-US"/>
        </w:rPr>
        <w:pPrChange w:id="3460" w:author="JORGE CONTRERAS ORTIZ" w:date="2021-09-04T14:41:00Z">
          <w:pPr>
            <w:pStyle w:val="Prrafodelista"/>
          </w:pPr>
        </w:pPrChange>
      </w:pPr>
    </w:p>
    <w:p w14:paraId="1F53223A" w14:textId="0D1F9AE1" w:rsidR="0074559B" w:rsidRPr="00F77B95" w:rsidDel="00522D2C" w:rsidRDefault="0074559B">
      <w:pPr>
        <w:pStyle w:val="Descripcin"/>
        <w:rPr>
          <w:del w:id="3461" w:author="JORGE CONTRERAS ORTIZ" w:date="2021-09-04T14:30:00Z"/>
          <w:lang w:val="en-US"/>
          <w:rPrChange w:id="3462" w:author="JORGE CONTRERAS ORTIZ" w:date="2021-09-04T14:41:00Z">
            <w:rPr>
              <w:del w:id="3463" w:author="JORGE CONTRERAS ORTIZ" w:date="2021-09-04T14:30:00Z"/>
            </w:rPr>
          </w:rPrChange>
        </w:rPr>
        <w:pPrChange w:id="3464" w:author="JORGE CONTRERAS ORTIZ" w:date="2021-09-04T14:41:00Z">
          <w:pPr>
            <w:jc w:val="center"/>
          </w:pPr>
        </w:pPrChange>
      </w:pPr>
      <w:del w:id="3465" w:author="JORGE CONTRERAS ORTIZ" w:date="2021-09-04T14:30:00Z">
        <w:r w:rsidRPr="00791D37" w:rsidDel="00522D2C">
          <w:rPr>
            <w:noProof/>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del>
    </w:p>
    <w:p w14:paraId="5354D0C1" w14:textId="5FAC95A2" w:rsidR="0074559B" w:rsidRPr="00F77B95" w:rsidDel="00522D2C" w:rsidRDefault="0074559B">
      <w:pPr>
        <w:pStyle w:val="Descripcin"/>
        <w:rPr>
          <w:del w:id="3466" w:author="JORGE CONTRERAS ORTIZ" w:date="2021-09-04T14:30:00Z"/>
          <w:lang w:val="en-US"/>
          <w:rPrChange w:id="3467" w:author="JORGE CONTRERAS ORTIZ" w:date="2021-09-04T14:41:00Z">
            <w:rPr>
              <w:del w:id="3468" w:author="JORGE CONTRERAS ORTIZ" w:date="2021-09-04T14:30:00Z"/>
            </w:rPr>
          </w:rPrChange>
        </w:rPr>
        <w:pPrChange w:id="3469" w:author="JORGE CONTRERAS ORTIZ" w:date="2021-09-04T14:41:00Z">
          <w:pPr>
            <w:pStyle w:val="Descripcin"/>
            <w:jc w:val="center"/>
          </w:pPr>
        </w:pPrChange>
      </w:pPr>
      <w:bookmarkStart w:id="3470" w:name="_Toc81499631"/>
      <w:bookmarkStart w:id="3471" w:name="_Toc81499866"/>
      <w:del w:id="3472" w:author="JORGE CONTRERAS ORTIZ" w:date="2021-09-04T14:30:00Z">
        <w:r w:rsidRPr="00F77B95" w:rsidDel="00522D2C">
          <w:rPr>
            <w:lang w:val="en-US"/>
            <w:rPrChange w:id="3473" w:author="JORGE CONTRERAS ORTIZ" w:date="2021-09-04T14:41:00Z">
              <w:rPr/>
            </w:rPrChange>
          </w:rPr>
          <w:delText xml:space="preserve">Ilustración </w:delText>
        </w:r>
        <w:r w:rsidR="005026F3" w:rsidDel="00522D2C">
          <w:fldChar w:fldCharType="begin"/>
        </w:r>
        <w:r w:rsidR="005026F3" w:rsidRPr="00F77B95" w:rsidDel="00522D2C">
          <w:rPr>
            <w:lang w:val="en-US"/>
            <w:rPrChange w:id="3474" w:author="JORGE CONTRERAS ORTIZ" w:date="2021-09-04T14:41:00Z">
              <w:rPr/>
            </w:rPrChange>
          </w:rPr>
          <w:delInstrText xml:space="preserve"> SEQ Ilustración \* ARABIC </w:delInstrText>
        </w:r>
        <w:r w:rsidR="005026F3" w:rsidDel="00522D2C">
          <w:fldChar w:fldCharType="separate"/>
        </w:r>
      </w:del>
      <w:del w:id="3475" w:author="JORGE CONTRERAS ORTIZ" w:date="2021-09-04T08:54:00Z">
        <w:r w:rsidR="00CA0339" w:rsidRPr="00F77B95" w:rsidDel="00425C71">
          <w:rPr>
            <w:noProof/>
            <w:lang w:val="en-US"/>
            <w:rPrChange w:id="3476" w:author="JORGE CONTRERAS ORTIZ" w:date="2021-09-04T14:41:00Z">
              <w:rPr>
                <w:noProof/>
              </w:rPr>
            </w:rPrChange>
          </w:rPr>
          <w:delText>54</w:delText>
        </w:r>
      </w:del>
      <w:del w:id="3477" w:author="JORGE CONTRERAS ORTIZ" w:date="2021-09-04T14:30:00Z">
        <w:r w:rsidR="005026F3" w:rsidDel="00522D2C">
          <w:rPr>
            <w:noProof/>
          </w:rPr>
          <w:fldChar w:fldCharType="end"/>
        </w:r>
        <w:r w:rsidRPr="00F77B95" w:rsidDel="00522D2C">
          <w:rPr>
            <w:lang w:val="en-US"/>
            <w:rPrChange w:id="3478" w:author="JORGE CONTRERAS ORTIZ" w:date="2021-09-04T14:41:00Z">
              <w:rPr/>
            </w:rPrChange>
          </w:rPr>
          <w:delText xml:space="preserve"> Border Router</w:delText>
        </w:r>
        <w:bookmarkEnd w:id="3470"/>
        <w:bookmarkEnd w:id="3471"/>
      </w:del>
    </w:p>
    <w:p w14:paraId="5164833E" w14:textId="3315F93A" w:rsidR="00F21168" w:rsidRPr="00F77B95" w:rsidDel="00522D2C" w:rsidRDefault="00F21168">
      <w:pPr>
        <w:pStyle w:val="Descripcin"/>
        <w:rPr>
          <w:del w:id="3479" w:author="JORGE CONTRERAS ORTIZ" w:date="2021-09-04T14:30:00Z"/>
          <w:lang w:val="en-US"/>
          <w:rPrChange w:id="3480" w:author="JORGE CONTRERAS ORTIZ" w:date="2021-09-04T14:41:00Z">
            <w:rPr>
              <w:del w:id="3481" w:author="JORGE CONTRERAS ORTIZ" w:date="2021-09-04T14:30:00Z"/>
            </w:rPr>
          </w:rPrChange>
        </w:rPr>
        <w:pPrChange w:id="3482" w:author="JORGE CONTRERAS ORTIZ" w:date="2021-09-04T14:41:00Z">
          <w:pPr>
            <w:jc w:val="left"/>
          </w:pPr>
        </w:pPrChange>
      </w:pPr>
      <w:del w:id="3483" w:author="JORGE CONTRERAS ORTIZ" w:date="2021-09-04T14:30:00Z">
        <w:r w:rsidRPr="00F77B95" w:rsidDel="00522D2C">
          <w:rPr>
            <w:lang w:val="en-US"/>
            <w:rPrChange w:id="3484" w:author="JORGE CONTRERAS ORTIZ" w:date="2021-09-04T14:41:00Z">
              <w:rPr/>
            </w:rPrChange>
          </w:rPr>
          <w:br w:type="page"/>
        </w:r>
      </w:del>
    </w:p>
    <w:p w14:paraId="77D95E9A" w14:textId="4CE1D3D4" w:rsidR="0074559B" w:rsidRPr="00F77B95" w:rsidDel="00522D2C" w:rsidRDefault="0074559B">
      <w:pPr>
        <w:pStyle w:val="Descripcin"/>
        <w:rPr>
          <w:del w:id="3485" w:author="JORGE CONTRERAS ORTIZ" w:date="2021-09-04T14:30:00Z"/>
          <w:lang w:val="en-US"/>
          <w:rPrChange w:id="3486" w:author="JORGE CONTRERAS ORTIZ" w:date="2021-09-04T14:41:00Z">
            <w:rPr>
              <w:del w:id="3487" w:author="JORGE CONTRERAS ORTIZ" w:date="2021-09-04T14:30:00Z"/>
            </w:rPr>
          </w:rPrChange>
        </w:rPr>
        <w:pPrChange w:id="3488" w:author="JORGE CONTRERAS ORTIZ" w:date="2021-09-04T14:41:00Z">
          <w:pPr>
            <w:pStyle w:val="Prrafodelista"/>
            <w:numPr>
              <w:numId w:val="26"/>
            </w:numPr>
            <w:ind w:hanging="360"/>
          </w:pPr>
        </w:pPrChange>
      </w:pPr>
      <w:del w:id="3489" w:author="JORGE CONTRERAS ORTIZ" w:date="2021-09-04T14:30:00Z">
        <w:r w:rsidRPr="00F77B95" w:rsidDel="00522D2C">
          <w:rPr>
            <w:b/>
            <w:bCs/>
            <w:lang w:val="en-US"/>
            <w:rPrChange w:id="3490" w:author="JORGE CONTRERAS ORTIZ" w:date="2021-09-04T14:41:00Z">
              <w:rPr>
                <w:b/>
                <w:bCs/>
              </w:rPr>
            </w:rPrChange>
          </w:rPr>
          <w:delText>Coockie:</w:delText>
        </w:r>
        <w:r w:rsidRPr="00F77B95" w:rsidDel="00522D2C">
          <w:rPr>
            <w:lang w:val="en-US"/>
            <w:rPrChange w:id="3491" w:author="JORGE CONTRERAS ORTIZ" w:date="2021-09-04T14:41:00Z">
              <w:rPr/>
            </w:rPrChange>
          </w:rPr>
          <w:delText xml:space="preserve"> Módulo sobre el que se implementa el diseño final de la PCB realizada.</w:delText>
        </w:r>
      </w:del>
    </w:p>
    <w:p w14:paraId="690F4469" w14:textId="558260BB" w:rsidR="0074559B" w:rsidRPr="00F77B95" w:rsidDel="00522D2C" w:rsidRDefault="0074559B">
      <w:pPr>
        <w:pStyle w:val="Descripcin"/>
        <w:rPr>
          <w:del w:id="3492" w:author="JORGE CONTRERAS ORTIZ" w:date="2021-09-04T14:30:00Z"/>
          <w:lang w:val="en-US"/>
          <w:rPrChange w:id="3493" w:author="JORGE CONTRERAS ORTIZ" w:date="2021-09-04T14:41:00Z">
            <w:rPr>
              <w:del w:id="3494" w:author="JORGE CONTRERAS ORTIZ" w:date="2021-09-04T14:30:00Z"/>
            </w:rPr>
          </w:rPrChange>
        </w:rPr>
        <w:pPrChange w:id="3495" w:author="JORGE CONTRERAS ORTIZ" w:date="2021-09-04T14:41:00Z">
          <w:pPr>
            <w:jc w:val="center"/>
          </w:pPr>
        </w:pPrChange>
      </w:pPr>
      <w:del w:id="3496" w:author="JORGE CONTRERAS ORTIZ" w:date="2021-09-04T14:30:00Z">
        <w:r w:rsidRPr="00791D37" w:rsidDel="00522D2C">
          <w:rPr>
            <w:noProof/>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del>
    </w:p>
    <w:p w14:paraId="09C063C3" w14:textId="6528AD42" w:rsidR="0074559B" w:rsidRPr="00F77B95" w:rsidDel="00522D2C" w:rsidRDefault="0074559B">
      <w:pPr>
        <w:pStyle w:val="Descripcin"/>
        <w:rPr>
          <w:del w:id="3497" w:author="JORGE CONTRERAS ORTIZ" w:date="2021-09-04T14:30:00Z"/>
          <w:lang w:val="en-US"/>
          <w:rPrChange w:id="3498" w:author="JORGE CONTRERAS ORTIZ" w:date="2021-09-04T14:41:00Z">
            <w:rPr>
              <w:del w:id="3499" w:author="JORGE CONTRERAS ORTIZ" w:date="2021-09-04T14:30:00Z"/>
            </w:rPr>
          </w:rPrChange>
        </w:rPr>
        <w:pPrChange w:id="3500" w:author="JORGE CONTRERAS ORTIZ" w:date="2021-09-04T14:41:00Z">
          <w:pPr>
            <w:pStyle w:val="Descripcin"/>
            <w:jc w:val="center"/>
          </w:pPr>
        </w:pPrChange>
      </w:pPr>
      <w:bookmarkStart w:id="3501" w:name="_Toc81499632"/>
      <w:bookmarkStart w:id="3502" w:name="_Toc81499867"/>
      <w:del w:id="3503" w:author="JORGE CONTRERAS ORTIZ" w:date="2021-09-04T14:30:00Z">
        <w:r w:rsidRPr="00F77B95" w:rsidDel="00522D2C">
          <w:rPr>
            <w:lang w:val="en-US"/>
            <w:rPrChange w:id="3504" w:author="JORGE CONTRERAS ORTIZ" w:date="2021-09-04T14:41:00Z">
              <w:rPr/>
            </w:rPrChange>
          </w:rPr>
          <w:delText xml:space="preserve">Ilustración </w:delText>
        </w:r>
        <w:r w:rsidR="005026F3" w:rsidDel="00522D2C">
          <w:fldChar w:fldCharType="begin"/>
        </w:r>
        <w:r w:rsidR="005026F3" w:rsidRPr="00F77B95" w:rsidDel="00522D2C">
          <w:rPr>
            <w:lang w:val="en-US"/>
            <w:rPrChange w:id="3505" w:author="JORGE CONTRERAS ORTIZ" w:date="2021-09-04T14:41:00Z">
              <w:rPr/>
            </w:rPrChange>
          </w:rPr>
          <w:delInstrText xml:space="preserve"> SEQ Ilustración \* ARABIC </w:delInstrText>
        </w:r>
        <w:r w:rsidR="005026F3" w:rsidDel="00522D2C">
          <w:fldChar w:fldCharType="separate"/>
        </w:r>
      </w:del>
      <w:del w:id="3506" w:author="JORGE CONTRERAS ORTIZ" w:date="2021-09-04T08:54:00Z">
        <w:r w:rsidR="00CA0339" w:rsidRPr="00F77B95" w:rsidDel="00425C71">
          <w:rPr>
            <w:noProof/>
            <w:lang w:val="en-US"/>
            <w:rPrChange w:id="3507" w:author="JORGE CONTRERAS ORTIZ" w:date="2021-09-04T14:41:00Z">
              <w:rPr>
                <w:noProof/>
              </w:rPr>
            </w:rPrChange>
          </w:rPr>
          <w:delText>55</w:delText>
        </w:r>
      </w:del>
      <w:del w:id="3508" w:author="JORGE CONTRERAS ORTIZ" w:date="2021-09-04T14:30:00Z">
        <w:r w:rsidR="005026F3" w:rsidDel="00522D2C">
          <w:rPr>
            <w:noProof/>
          </w:rPr>
          <w:fldChar w:fldCharType="end"/>
        </w:r>
        <w:r w:rsidRPr="00F77B95" w:rsidDel="00522D2C">
          <w:rPr>
            <w:lang w:val="en-US"/>
            <w:rPrChange w:id="3509" w:author="JORGE CONTRERAS ORTIZ" w:date="2021-09-04T14:41:00Z">
              <w:rPr/>
            </w:rPrChange>
          </w:rPr>
          <w:delText xml:space="preserve"> Módulos de Procesamiento y de Alimentación de la Coockie</w:delText>
        </w:r>
        <w:bookmarkEnd w:id="3501"/>
        <w:bookmarkEnd w:id="3502"/>
      </w:del>
    </w:p>
    <w:p w14:paraId="34BFEDBB" w14:textId="02945C94" w:rsidR="0074559B" w:rsidRPr="00F77B95" w:rsidDel="00F77B95" w:rsidRDefault="0074559B">
      <w:pPr>
        <w:pStyle w:val="Descripcin"/>
        <w:rPr>
          <w:del w:id="3510" w:author="JORGE CONTRERAS ORTIZ" w:date="2021-09-04T14:41:00Z"/>
          <w:lang w:val="en-US"/>
          <w:rPrChange w:id="3511" w:author="JORGE CONTRERAS ORTIZ" w:date="2021-09-04T14:41:00Z">
            <w:rPr>
              <w:del w:id="3512" w:author="JORGE CONTRERAS ORTIZ" w:date="2021-09-04T14:41:00Z"/>
            </w:rPr>
          </w:rPrChange>
        </w:rPr>
      </w:pPr>
      <w:del w:id="3513" w:author="JORGE CONTRERAS ORTIZ" w:date="2021-09-04T14:41:00Z">
        <w:r w:rsidRPr="00F77B95" w:rsidDel="00F77B95">
          <w:rPr>
            <w:lang w:val="en-US"/>
            <w:rPrChange w:id="3514" w:author="JORGE CONTRERAS ORTIZ" w:date="2021-09-04T14:41:00Z">
              <w:rPr/>
            </w:rPrChange>
          </w:rPr>
          <w:tab/>
        </w:r>
      </w:del>
    </w:p>
    <w:p w14:paraId="2B5575F5" w14:textId="10B05B8E" w:rsidR="00F21168" w:rsidRPr="00F77B95" w:rsidDel="00F77B95" w:rsidRDefault="00F21168">
      <w:pPr>
        <w:pStyle w:val="Descripcin"/>
        <w:rPr>
          <w:del w:id="3515" w:author="JORGE CONTRERAS ORTIZ" w:date="2021-09-04T14:41:00Z"/>
          <w:rFonts w:eastAsiaTheme="majorEastAsia"/>
          <w:color w:val="2F5496" w:themeColor="accent1" w:themeShade="BF"/>
          <w:sz w:val="36"/>
          <w:szCs w:val="36"/>
          <w:lang w:val="en-US"/>
          <w:rPrChange w:id="3516" w:author="JORGE CONTRERAS ORTIZ" w:date="2021-09-04T14:41:00Z">
            <w:rPr>
              <w:del w:id="3517" w:author="JORGE CONTRERAS ORTIZ" w:date="2021-09-04T14:41:00Z"/>
              <w:rFonts w:eastAsiaTheme="majorEastAsia"/>
              <w:color w:val="2F5496" w:themeColor="accent1" w:themeShade="BF"/>
              <w:sz w:val="36"/>
              <w:szCs w:val="36"/>
            </w:rPr>
          </w:rPrChange>
        </w:rPr>
        <w:pPrChange w:id="3518" w:author="JORGE CONTRERAS ORTIZ" w:date="2021-09-04T14:41:00Z">
          <w:pPr>
            <w:jc w:val="left"/>
          </w:pPr>
        </w:pPrChange>
      </w:pPr>
      <w:bookmarkStart w:id="3519" w:name="_Toc81499459"/>
      <w:del w:id="3520" w:author="JORGE CONTRERAS ORTIZ" w:date="2021-09-04T14:41:00Z">
        <w:r w:rsidRPr="00F77B95" w:rsidDel="00F77B95">
          <w:rPr>
            <w:lang w:val="en-US"/>
            <w:rPrChange w:id="3521" w:author="JORGE CONTRERAS ORTIZ" w:date="2021-09-04T14:41:00Z">
              <w:rPr/>
            </w:rPrChange>
          </w:rPr>
          <w:br w:type="page"/>
        </w:r>
      </w:del>
    </w:p>
    <w:p w14:paraId="371310AD" w14:textId="77777777" w:rsidR="00F77B95" w:rsidRPr="00F77B95" w:rsidRDefault="00F77B95">
      <w:pPr>
        <w:pStyle w:val="Descripcin"/>
        <w:rPr>
          <w:ins w:id="3522" w:author="JORGE CONTRERAS ORTIZ" w:date="2021-09-04T14:41:00Z"/>
          <w:lang w:val="en-US"/>
          <w:rPrChange w:id="3523" w:author="JORGE CONTRERAS ORTIZ" w:date="2021-09-04T14:42:00Z">
            <w:rPr>
              <w:ins w:id="3524" w:author="JORGE CONTRERAS ORTIZ" w:date="2021-09-04T14:41:00Z"/>
            </w:rPr>
          </w:rPrChange>
        </w:rPr>
        <w:pPrChange w:id="3525" w:author="JORGE CONTRERAS ORTIZ" w:date="2021-09-04T14:41:00Z">
          <w:pPr>
            <w:pStyle w:val="Ttulo1"/>
            <w:numPr>
              <w:numId w:val="1"/>
            </w:numPr>
            <w:ind w:left="720" w:hanging="360"/>
          </w:pPr>
        </w:pPrChange>
      </w:pPr>
    </w:p>
    <w:p w14:paraId="420FFA1F" w14:textId="58B51C7F" w:rsidR="0074559B" w:rsidRPr="00791D37" w:rsidRDefault="0074559B" w:rsidP="00791D37">
      <w:pPr>
        <w:pStyle w:val="Ttulo1"/>
        <w:numPr>
          <w:ilvl w:val="0"/>
          <w:numId w:val="1"/>
        </w:numPr>
      </w:pPr>
      <w:bookmarkStart w:id="3526" w:name="_Toc81659737"/>
      <w:r w:rsidRPr="00791D37">
        <w:lastRenderedPageBreak/>
        <w:t>PRUEBAS EXPERIMENTALES</w:t>
      </w:r>
      <w:bookmarkEnd w:id="3519"/>
      <w:bookmarkEnd w:id="3526"/>
    </w:p>
    <w:p w14:paraId="79FB5345" w14:textId="77777777" w:rsidR="0074559B" w:rsidRPr="00791D37" w:rsidRDefault="0074559B" w:rsidP="00791D37"/>
    <w:p w14:paraId="39B6805E" w14:textId="77777777" w:rsidR="0074559B" w:rsidRPr="00791D37" w:rsidRDefault="0074559B" w:rsidP="00791D37">
      <w:pPr>
        <w:pStyle w:val="Ttulo2"/>
      </w:pPr>
      <w:bookmarkStart w:id="3527" w:name="_Toc81499460"/>
      <w:bookmarkStart w:id="3528" w:name="_Ref81655066"/>
      <w:bookmarkStart w:id="3529" w:name="_Toc81659738"/>
      <w:r w:rsidRPr="00791D37">
        <w:t>PRIMERA INTERACCIÓN CON DONGLE USB</w:t>
      </w:r>
      <w:bookmarkEnd w:id="3527"/>
      <w:bookmarkEnd w:id="3528"/>
      <w:bookmarkEnd w:id="3529"/>
    </w:p>
    <w:p w14:paraId="29676B32" w14:textId="77777777" w:rsidR="0074559B" w:rsidRPr="00791D37" w:rsidRDefault="0074559B" w:rsidP="00791D37"/>
    <w:p w14:paraId="7F8816DB" w14:textId="544453C4" w:rsidR="0074559B" w:rsidRPr="00791D37" w:rsidRDefault="00F21168" w:rsidP="00791D37">
      <w:r>
        <w:rPr>
          <w:noProof/>
        </w:rPr>
        <mc:AlternateContent>
          <mc:Choice Requires="wps">
            <w:drawing>
              <wp:anchor distT="0" distB="0" distL="114300" distR="114300" simplePos="0" relativeHeight="251679744" behindDoc="1" locked="0" layoutInCell="1" allowOverlap="1" wp14:anchorId="2E543B22" wp14:editId="6F201B2D">
                <wp:simplePos x="0" y="0"/>
                <wp:positionH relativeFrom="column">
                  <wp:posOffset>-721360</wp:posOffset>
                </wp:positionH>
                <wp:positionV relativeFrom="paragraph">
                  <wp:posOffset>3585845</wp:posOffset>
                </wp:positionV>
                <wp:extent cx="68421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3530" w:name="_Ref81658993"/>
                            <w:bookmarkStart w:id="3531" w:name="_Toc81659587"/>
                            <w:r>
                              <w:t xml:space="preserve">Ilustración </w:t>
                            </w:r>
                            <w:fldSimple w:instr=" SEQ Ilustración \* ARABIC ">
                              <w:ins w:id="3532" w:author="JORGE CONTRERAS ORTIZ" w:date="2021-09-04T14:44:00Z">
                                <w:r w:rsidR="003E5AE5">
                                  <w:rPr>
                                    <w:noProof/>
                                  </w:rPr>
                                  <w:t>57</w:t>
                                </w:r>
                              </w:ins>
                              <w:del w:id="3533" w:author="JORGE CONTRERAS ORTIZ" w:date="2021-09-04T08:54:00Z">
                                <w:r w:rsidR="00CA0339" w:rsidDel="00425C71">
                                  <w:rPr>
                                    <w:noProof/>
                                  </w:rPr>
                                  <w:delText>56</w:delText>
                                </w:r>
                              </w:del>
                            </w:fldSimple>
                            <w:bookmarkEnd w:id="3530"/>
                            <w:r>
                              <w:t xml:space="preserve"> </w:t>
                            </w:r>
                            <w:r w:rsidRPr="00474202">
                              <w:t xml:space="preserve">Diagrama de conexión PC - Dongle - </w:t>
                            </w:r>
                            <w:proofErr w:type="spellStart"/>
                            <w:r w:rsidRPr="00474202">
                              <w:t>uC</w:t>
                            </w:r>
                            <w:bookmarkEnd w:id="35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3B22" id="Cuadro de texto 43" o:spid="_x0000_s1031" type="#_x0000_t202" style="position:absolute;left:0;text-align:left;margin-left:-56.8pt;margin-top:282.35pt;width:538.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" stroked="f">
                <v:textbox style="mso-fit-shape-to-text:t" inset="0,0,0,0">
                  <w:txbxContent>
                    <w:p w14:paraId="6B6C460E" w14:textId="3791E778" w:rsidR="00F21168" w:rsidRPr="00FB0B05" w:rsidRDefault="00F21168" w:rsidP="00F21168">
                      <w:pPr>
                        <w:pStyle w:val="Descripcin"/>
                        <w:jc w:val="center"/>
                        <w:rPr>
                          <w:noProof/>
                        </w:rPr>
                      </w:pPr>
                      <w:bookmarkStart w:id="3534" w:name="_Ref81658993"/>
                      <w:bookmarkStart w:id="3535" w:name="_Toc81659587"/>
                      <w:r>
                        <w:t xml:space="preserve">Ilustración </w:t>
                      </w:r>
                      <w:fldSimple w:instr=" SEQ Ilustración \* ARABIC ">
                        <w:ins w:id="3536" w:author="JORGE CONTRERAS ORTIZ" w:date="2021-09-04T14:44:00Z">
                          <w:r w:rsidR="003E5AE5">
                            <w:rPr>
                              <w:noProof/>
                            </w:rPr>
                            <w:t>57</w:t>
                          </w:r>
                        </w:ins>
                        <w:del w:id="3537" w:author="JORGE CONTRERAS ORTIZ" w:date="2021-09-04T08:54:00Z">
                          <w:r w:rsidR="00CA0339" w:rsidDel="00425C71">
                            <w:rPr>
                              <w:noProof/>
                            </w:rPr>
                            <w:delText>56</w:delText>
                          </w:r>
                        </w:del>
                      </w:fldSimple>
                      <w:bookmarkEnd w:id="3534"/>
                      <w:r>
                        <w:t xml:space="preserve"> </w:t>
                      </w:r>
                      <w:r w:rsidRPr="00474202">
                        <w:t xml:space="preserve">Diagrama de conexión PC - Dongle - </w:t>
                      </w:r>
                      <w:proofErr w:type="spellStart"/>
                      <w:r w:rsidRPr="00474202">
                        <w:t>uC</w:t>
                      </w:r>
                      <w:bookmarkEnd w:id="3535"/>
                      <w:proofErr w:type="spellEnd"/>
                    </w:p>
                  </w:txbxContent>
                </v:textbox>
                <w10:wrap type="tight"/>
              </v:shape>
            </w:pict>
          </mc:Fallback>
        </mc:AlternateContent>
      </w:r>
      <w:r w:rsidRPr="00791D37">
        <w:rPr>
          <w:noProof/>
        </w:rPr>
        <w:drawing>
          <wp:anchor distT="0" distB="0" distL="114300" distR="114300" simplePos="0" relativeHeight="251670528" behindDoc="1" locked="0" layoutInCell="1" allowOverlap="1" wp14:anchorId="7C5FDD11" wp14:editId="32C60F60">
            <wp:simplePos x="0" y="0"/>
            <wp:positionH relativeFrom="margin">
              <wp:align>center</wp:align>
            </wp:positionH>
            <wp:positionV relativeFrom="paragraph">
              <wp:posOffset>892574</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3538"/>
      <w:commentRangeEnd w:id="3538"/>
      <w:r w:rsidR="0074559B" w:rsidRPr="00791D37">
        <w:rPr>
          <w:rStyle w:val="Refdecomentario"/>
        </w:rPr>
        <w:commentReference w:id="3538"/>
      </w:r>
      <w:r w:rsidR="0074559B" w:rsidRPr="00791D37">
        <w:t xml:space="preserve">Esta primera prueba consiste en una primera interacción con el módulo, tanto desde el PC usando la herramienta proporcionada por </w:t>
      </w:r>
      <w:proofErr w:type="spellStart"/>
      <w:r w:rsidR="0074559B" w:rsidRPr="00791D37">
        <w:t>Kirale</w:t>
      </w:r>
      <w:proofErr w:type="spellEnd"/>
      <w:r w:rsidR="0074559B" w:rsidRPr="00791D37">
        <w:t xml:space="preserve"> de </w:t>
      </w:r>
      <w:proofErr w:type="spellStart"/>
      <w:r w:rsidR="0074559B" w:rsidRPr="00791D37">
        <w:t>KiTools</w:t>
      </w:r>
      <w:proofErr w:type="spellEnd"/>
      <w:r w:rsidR="0074559B" w:rsidRPr="00791D37">
        <w:t xml:space="preserve"> y usando el puerto USB, como desde un microcontrolador por vía UART. El diagrama de conexión </w:t>
      </w:r>
      <w:del w:id="3539" w:author="JORGE CONTRERAS ORTIZ" w:date="2021-09-04T13:36:00Z">
        <w:r w:rsidR="0074559B" w:rsidRPr="00791D37" w:rsidDel="00F92885">
          <w:delText xml:space="preserve">usado </w:delText>
        </w:r>
      </w:del>
      <w:ins w:id="3540" w:author="JORGE CONTRERAS ORTIZ" w:date="2021-09-04T13:36:00Z">
        <w:r w:rsidR="00F92885">
          <w:t>que se ha utilizado</w:t>
        </w:r>
        <w:r w:rsidR="00F92885" w:rsidRPr="00791D37">
          <w:t xml:space="preserve"> </w:t>
        </w:r>
      </w:ins>
      <w:r w:rsidR="0074559B" w:rsidRPr="00791D37">
        <w:t xml:space="preserve">ha sido el </w:t>
      </w:r>
      <w:del w:id="3541" w:author="JORGE CONTRERAS ORTIZ" w:date="2021-09-04T13:36:00Z">
        <w:r w:rsidR="0074559B" w:rsidRPr="00791D37" w:rsidDel="00F92885">
          <w:delText>siguiente</w:delText>
        </w:r>
      </w:del>
      <w:ins w:id="3542" w:author="JORGE CONTRERAS ORTIZ" w:date="2021-09-04T13:36:00Z">
        <w:r w:rsidR="00F92885">
          <w:t>mostrado a continuación en</w:t>
        </w:r>
      </w:ins>
      <w:ins w:id="3543"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3544" w:author="JORGE CONTRERAS ORTIZ" w:date="2021-09-04T14:47:00Z">
        <w:r w:rsidR="003E5AE5">
          <w:t xml:space="preserve">Ilustración </w:t>
        </w:r>
        <w:r w:rsidR="003E5AE5">
          <w:rPr>
            <w:noProof/>
          </w:rPr>
          <w:t>57</w:t>
        </w:r>
      </w:ins>
      <w:ins w:id="3545" w:author="JORGE CONTRERAS ORTIZ" w:date="2021-09-04T14:44:00Z">
        <w:r w:rsidR="003E5AE5">
          <w:fldChar w:fldCharType="end"/>
        </w:r>
      </w:ins>
      <w:r w:rsidR="0074559B" w:rsidRPr="00791D37">
        <w:t>:</w:t>
      </w:r>
    </w:p>
    <w:p w14:paraId="22E1CA85" w14:textId="2891FAD3" w:rsidR="0074559B" w:rsidRPr="00791D37" w:rsidDel="00F92885" w:rsidRDefault="0074559B" w:rsidP="00791D37">
      <w:pPr>
        <w:rPr>
          <w:del w:id="3546" w:author="JORGE CONTRERAS ORTIZ" w:date="2021-09-04T13:36:00Z"/>
        </w:rPr>
      </w:pPr>
    </w:p>
    <w:p w14:paraId="214A4825" w14:textId="77777777" w:rsidR="00F92885" w:rsidRDefault="00F92885" w:rsidP="00791D37">
      <w:pPr>
        <w:rPr>
          <w:ins w:id="3547"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w:t>
      </w:r>
      <w:proofErr w:type="spellStart"/>
      <w:r w:rsidRPr="00791D37">
        <w:t>Checksum</w:t>
      </w:r>
      <w:proofErr w:type="spellEnd"/>
      <w:r w:rsidRPr="00791D37">
        <w:t>,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3548" w:author="JORGE CONTRERAS ORTIZ" w:date="2021-09-04T13:36:00Z"/>
        </w:rPr>
      </w:pPr>
      <w:bookmarkStart w:id="3549" w:name="_Toc81658403"/>
      <w:bookmarkStart w:id="3550" w:name="_Toc81658647"/>
      <w:bookmarkStart w:id="3551" w:name="_Toc81658802"/>
      <w:bookmarkStart w:id="3552" w:name="_Toc81659181"/>
      <w:bookmarkStart w:id="3553" w:name="_Toc81659422"/>
      <w:bookmarkStart w:id="3554" w:name="_Toc81659739"/>
      <w:bookmarkEnd w:id="3549"/>
      <w:bookmarkEnd w:id="3550"/>
      <w:bookmarkEnd w:id="3551"/>
      <w:bookmarkEnd w:id="3552"/>
      <w:bookmarkEnd w:id="3553"/>
      <w:bookmarkEnd w:id="3554"/>
    </w:p>
    <w:p w14:paraId="33866908" w14:textId="77777777" w:rsidR="0074559B" w:rsidRPr="00791D37" w:rsidRDefault="0074559B" w:rsidP="00791D37">
      <w:pPr>
        <w:pStyle w:val="Ttulo2"/>
      </w:pPr>
      <w:bookmarkStart w:id="3555" w:name="_Toc81499461"/>
      <w:bookmarkStart w:id="3556" w:name="_Toc81659740"/>
      <w:r w:rsidRPr="00791D37">
        <w:t>RED DE DOS NODOS</w:t>
      </w:r>
      <w:bookmarkEnd w:id="3555"/>
      <w:bookmarkEnd w:id="355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w:t>
      </w:r>
      <w:proofErr w:type="spellStart"/>
      <w:r w:rsidRPr="00791D37">
        <w:t>Evaluation</w:t>
      </w:r>
      <w:proofErr w:type="spellEnd"/>
      <w:r w:rsidRPr="00791D37">
        <w:t xml:space="preserve"> Dongles conectados al PC con la herramienta </w:t>
      </w:r>
      <w:proofErr w:type="spellStart"/>
      <w:r w:rsidRPr="00791D37">
        <w:t>KiTools</w:t>
      </w:r>
      <w:proofErr w:type="spellEnd"/>
      <w:r w:rsidRPr="00791D37">
        <w:t xml:space="preserve"> por USB y al microcontrolador ARM por vía UART.</w:t>
      </w:r>
    </w:p>
    <w:p w14:paraId="7EB96704" w14:textId="0DE1FA69" w:rsidR="0074559B" w:rsidRPr="00791D37" w:rsidRDefault="00F92885" w:rsidP="00791D37">
      <w:pPr>
        <w:pStyle w:val="Textoindependiente"/>
      </w:pPr>
      <w:r w:rsidRPr="00791D37">
        <w:rPr>
          <w:noProof/>
        </w:rPr>
        <mc:AlternateContent>
          <mc:Choice Requires="wps">
            <w:drawing>
              <wp:anchor distT="0" distB="0" distL="114300" distR="114300" simplePos="0" relativeHeight="251673600" behindDoc="1" locked="0" layoutInCell="1" allowOverlap="1" wp14:anchorId="1038AD81" wp14:editId="3EDFB0C5">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3557" w:author="JORGE CONTRERAS ORTIZ" w:date="2021-09-04T14:45:00Z">
                                <w:pPr>
                                  <w:pStyle w:val="Descripcin"/>
                                  <w:jc w:val="center"/>
                                </w:pPr>
                              </w:pPrChange>
                            </w:pPr>
                            <w:bookmarkStart w:id="3558" w:name="_Ref81655134"/>
                            <w:bookmarkStart w:id="3559" w:name="_Toc81499634"/>
                            <w:bookmarkStart w:id="3560" w:name="_Toc81499869"/>
                            <w:bookmarkStart w:id="3561" w:name="_Toc81659588"/>
                            <w:r>
                              <w:t xml:space="preserve">Ilustración </w:t>
                            </w:r>
                            <w:fldSimple w:instr=" SEQ Ilustración \* ARABIC ">
                              <w:ins w:id="3562" w:author="JORGE CONTRERAS ORTIZ" w:date="2021-09-04T14:44:00Z">
                                <w:r w:rsidR="003E5AE5">
                                  <w:rPr>
                                    <w:noProof/>
                                  </w:rPr>
                                  <w:t>58</w:t>
                                </w:r>
                              </w:ins>
                              <w:del w:id="3563" w:author="JORGE CONTRERAS ORTIZ" w:date="2021-09-04T08:54:00Z">
                                <w:r w:rsidR="00CA0339" w:rsidDel="00425C71">
                                  <w:rPr>
                                    <w:noProof/>
                                  </w:rPr>
                                  <w:delText>57</w:delText>
                                </w:r>
                              </w:del>
                            </w:fldSimple>
                            <w:bookmarkEnd w:id="3558"/>
                            <w:r>
                              <w:t xml:space="preserve"> Esquema montaje Red de Dos Nodos</w:t>
                            </w:r>
                            <w:bookmarkEnd w:id="3559"/>
                            <w:bookmarkEnd w:id="3560"/>
                            <w:bookmarkEnd w:id="3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3564" w:author="JORGE CONTRERAS ORTIZ" w:date="2021-09-04T14:45:00Z">
                          <w:pPr>
                            <w:pStyle w:val="Descripcin"/>
                            <w:jc w:val="center"/>
                          </w:pPr>
                        </w:pPrChange>
                      </w:pPr>
                      <w:bookmarkStart w:id="3565" w:name="_Ref81655134"/>
                      <w:bookmarkStart w:id="3566" w:name="_Toc81499634"/>
                      <w:bookmarkStart w:id="3567" w:name="_Toc81499869"/>
                      <w:bookmarkStart w:id="3568" w:name="_Toc81659588"/>
                      <w:r>
                        <w:t xml:space="preserve">Ilustración </w:t>
                      </w:r>
                      <w:fldSimple w:instr=" SEQ Ilustración \* ARABIC ">
                        <w:ins w:id="3569" w:author="JORGE CONTRERAS ORTIZ" w:date="2021-09-04T14:44:00Z">
                          <w:r w:rsidR="003E5AE5">
                            <w:rPr>
                              <w:noProof/>
                            </w:rPr>
                            <w:t>58</w:t>
                          </w:r>
                        </w:ins>
                        <w:del w:id="3570" w:author="JORGE CONTRERAS ORTIZ" w:date="2021-09-04T08:54:00Z">
                          <w:r w:rsidR="00CA0339" w:rsidDel="00425C71">
                            <w:rPr>
                              <w:noProof/>
                            </w:rPr>
                            <w:delText>57</w:delText>
                          </w:r>
                        </w:del>
                      </w:fldSimple>
                      <w:bookmarkEnd w:id="3565"/>
                      <w:r>
                        <w:t xml:space="preserve"> Esquema montaje Red de Dos Nodos</w:t>
                      </w:r>
                      <w:bookmarkEnd w:id="3566"/>
                      <w:bookmarkEnd w:id="3567"/>
                      <w:bookmarkEnd w:id="3568"/>
                    </w:p>
                  </w:txbxContent>
                </v:textbox>
                <w10:wrap type="tight"/>
              </v:shape>
            </w:pict>
          </mc:Fallback>
        </mc:AlternateContent>
      </w:r>
      <w:r w:rsidRPr="00791D37">
        <w:rPr>
          <w:noProof/>
        </w:rPr>
        <w:drawing>
          <wp:anchor distT="0" distB="0" distL="114300" distR="114300" simplePos="0" relativeHeight="251671552" behindDoc="1" locked="0" layoutInCell="1" allowOverlap="1" wp14:anchorId="5EF1AF18" wp14:editId="5360AD28">
            <wp:simplePos x="0" y="0"/>
            <wp:positionH relativeFrom="margin">
              <wp:posOffset>-215900</wp:posOffset>
            </wp:positionH>
            <wp:positionV relativeFrom="paragraph">
              <wp:posOffset>433809</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t xml:space="preserve">Se han realizado varias pruebas para las cuales el esquema de montaje ha sido el </w:t>
      </w:r>
      <w:del w:id="3571" w:author="JORGE CONTRERAS ORTIZ" w:date="2021-09-04T13:37:00Z">
        <w:r w:rsidR="0074559B" w:rsidRPr="00791D37" w:rsidDel="00F92885">
          <w:delText>siguiente</w:delText>
        </w:r>
      </w:del>
      <w:ins w:id="3572" w:author="JORGE CONTRERAS ORTIZ" w:date="2021-09-04T13:37:00Z">
        <w:r>
          <w:t xml:space="preserve">mostrado en </w:t>
        </w:r>
      </w:ins>
      <w:ins w:id="3573" w:author="JORGE CONTRERAS ORTIZ" w:date="2021-09-04T14:45:00Z">
        <w:r w:rsidR="003E5AE5">
          <w:fldChar w:fldCharType="begin"/>
        </w:r>
        <w:r w:rsidR="003E5AE5">
          <w:instrText xml:space="preserve"> REF _Ref81655134 \h </w:instrText>
        </w:r>
      </w:ins>
      <w:r w:rsidR="003E5AE5">
        <w:fldChar w:fldCharType="separate"/>
      </w:r>
      <w:ins w:id="3574" w:author="JORGE CONTRERAS ORTIZ" w:date="2021-09-04T14:47:00Z">
        <w:r w:rsidR="003E5AE5">
          <w:t xml:space="preserve">Ilustración </w:t>
        </w:r>
        <w:r w:rsidR="003E5AE5">
          <w:rPr>
            <w:noProof/>
          </w:rPr>
          <w:t>58</w:t>
        </w:r>
      </w:ins>
      <w:ins w:id="3575" w:author="JORGE CONTRERAS ORTIZ" w:date="2021-09-04T14:45:00Z">
        <w:r w:rsidR="003E5AE5">
          <w:fldChar w:fldCharType="end"/>
        </w:r>
      </w:ins>
      <w:r w:rsidR="0074559B" w:rsidRPr="00791D37">
        <w:t>:</w:t>
      </w: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3576" w:name="_Toc81499462"/>
      <w:bookmarkStart w:id="3577" w:name="_Toc81659741"/>
      <w:r w:rsidRPr="00791D37">
        <w:t>CREACIÓN DE LA RED</w:t>
      </w:r>
      <w:bookmarkEnd w:id="3576"/>
      <w:bookmarkEnd w:id="3577"/>
    </w:p>
    <w:p w14:paraId="52DD98AD" w14:textId="77777777" w:rsidR="0074559B" w:rsidRPr="00791D37" w:rsidRDefault="0074559B" w:rsidP="00791D37"/>
    <w:p w14:paraId="1A36FD0A" w14:textId="42210F4D" w:rsidR="0074559B" w:rsidRPr="00791D37" w:rsidRDefault="0074559B" w:rsidP="00791D37">
      <w:r w:rsidRPr="00791D37">
        <w:t xml:space="preserve">La primera prueba realizada ha sido la creación correcta de la red (de la manera vista en </w:t>
      </w:r>
      <w:ins w:id="3578" w:author="JORGE CONTRERAS ORTIZ" w:date="2021-09-04T13:37:00Z">
        <w:r w:rsidR="00F92885">
          <w:fldChar w:fldCharType="begin"/>
        </w:r>
        <w:r w:rsidR="00F92885">
          <w:instrText xml:space="preserve"> REF _Ref81655066 \h </w:instrText>
        </w:r>
      </w:ins>
      <w:r w:rsidR="00F92885">
        <w:fldChar w:fldCharType="separate"/>
      </w:r>
      <w:ins w:id="3579" w:author="JORGE CONTRERAS ORTIZ" w:date="2021-09-04T14:47:00Z">
        <w:r w:rsidR="003E5AE5" w:rsidRPr="00791D37">
          <w:t>PRIMERA INTERACCIÓN CON DONGLE USB</w:t>
        </w:r>
      </w:ins>
      <w:ins w:id="3580" w:author="JORGE CONTRERAS ORTIZ" w:date="2021-09-04T13:37:00Z">
        <w:r w:rsidR="00F92885">
          <w:fldChar w:fldCharType="end"/>
        </w:r>
      </w:ins>
      <w:del w:id="3581"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w:t>
      </w:r>
      <w:proofErr w:type="spellStart"/>
      <w:r w:rsidRPr="00791D37">
        <w:t>Out</w:t>
      </w:r>
      <w:proofErr w:type="spellEnd"/>
      <w:r w:rsidRPr="00791D37">
        <w:t xml:space="preserve">-of-Band </w:t>
      </w:r>
      <w:proofErr w:type="spellStart"/>
      <w:r w:rsidRPr="00791D37">
        <w:t>Commissioning</w:t>
      </w:r>
      <w:proofErr w:type="spellEnd"/>
      <w:r w:rsidRPr="00791D37">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77777777" w:rsidR="0074559B" w:rsidRPr="00791D37" w:rsidRDefault="0074559B" w:rsidP="00791D37">
      <w:r w:rsidRPr="00791D37">
        <w:t>Por otro lado, cuando se ejecutaban los comandos y se enviaba respuesta al microcontrolador, este las imprimía por pantalla en el PC, pudiendo así detectar posibles fallos en alguno de los comandos para poder arreglarlos.</w:t>
      </w:r>
    </w:p>
    <w:p w14:paraId="43E08A45" w14:textId="26D8D468" w:rsidR="0074559B" w:rsidRPr="00791D37" w:rsidDel="00F92885" w:rsidRDefault="0074559B" w:rsidP="00791D37">
      <w:pPr>
        <w:pStyle w:val="Textoindependiente"/>
        <w:rPr>
          <w:del w:id="3582" w:author="JORGE CONTRERAS ORTIZ" w:date="2021-09-04T13:36:00Z"/>
        </w:rPr>
      </w:pPr>
      <w:bookmarkStart w:id="3583" w:name="_Toc81658406"/>
      <w:bookmarkStart w:id="3584" w:name="_Toc81658650"/>
      <w:bookmarkStart w:id="3585" w:name="_Toc81658805"/>
      <w:bookmarkStart w:id="3586" w:name="_Toc81659184"/>
      <w:bookmarkStart w:id="3587" w:name="_Toc81659425"/>
      <w:bookmarkStart w:id="3588" w:name="_Toc81659742"/>
      <w:bookmarkEnd w:id="3583"/>
      <w:bookmarkEnd w:id="3584"/>
      <w:bookmarkEnd w:id="3585"/>
      <w:bookmarkEnd w:id="3586"/>
      <w:bookmarkEnd w:id="3587"/>
      <w:bookmarkEnd w:id="3588"/>
    </w:p>
    <w:p w14:paraId="18254C64" w14:textId="2405752E" w:rsidR="0074559B" w:rsidRPr="00791D37" w:rsidRDefault="00C17583" w:rsidP="00791D37">
      <w:pPr>
        <w:pStyle w:val="Ttulo3"/>
      </w:pPr>
      <w:bookmarkStart w:id="3589" w:name="_Toc81499463"/>
      <w:bookmarkStart w:id="3590" w:name="_Toc81659743"/>
      <w:bookmarkStart w:id="3591" w:name="_Ref81663547"/>
      <w:bookmarkStart w:id="3592" w:name="_Ref81663594"/>
      <w:bookmarkStart w:id="3593" w:name="_Ref81663595"/>
      <w:r w:rsidRPr="00791D37">
        <w:t>PING ENTRE NODOS</w:t>
      </w:r>
      <w:bookmarkEnd w:id="3589"/>
      <w:bookmarkEnd w:id="3590"/>
      <w:bookmarkEnd w:id="3591"/>
      <w:bookmarkEnd w:id="3592"/>
      <w:bookmarkEnd w:id="3593"/>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2B7F2501" w14:textId="1EC8ACCB" w:rsidR="0074559B" w:rsidRPr="00791D37" w:rsidRDefault="0074559B" w:rsidP="00791D37">
      <w:r w:rsidRPr="00791D37">
        <w:t xml:space="preserve">En el lado que se realiza el ping saldrán los </w:t>
      </w:r>
      <w:del w:id="3594"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3595" w:author="JORGE CONTRERAS ORTIZ" w:date="2021-09-04T16:27:00Z">
        <w:r w:rsidR="00DF11EC">
          <w:t xml:space="preserve"> que se muestran en</w:t>
        </w:r>
      </w:ins>
      <w:ins w:id="3596"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3597" w:author="JORGE CONTRERAS ORTIZ" w:date="2021-09-04T16:39:00Z">
        <w:r w:rsidR="00363B1A" w:rsidRPr="00791D37">
          <w:t xml:space="preserve">Ilustración </w:t>
        </w:r>
        <w:r w:rsidR="00363B1A">
          <w:rPr>
            <w:noProof/>
          </w:rPr>
          <w:t>59</w:t>
        </w:r>
        <w:r w:rsidR="00363B1A">
          <w:fldChar w:fldCharType="end"/>
        </w:r>
      </w:ins>
      <w:r w:rsidRPr="00791D37">
        <w:t>:</w:t>
      </w:r>
    </w:p>
    <w:p w14:paraId="47BB58ED" w14:textId="77777777"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09600"/>
                    </a:xfrm>
                    <a:prstGeom prst="rect">
                      <a:avLst/>
                    </a:prstGeom>
                  </pic:spPr>
                </pic:pic>
              </a:graphicData>
            </a:graphic>
          </wp:inline>
        </w:drawing>
      </w:r>
    </w:p>
    <w:p w14:paraId="794F5376" w14:textId="7991CAE0" w:rsidR="0074559B" w:rsidRPr="00791D37" w:rsidRDefault="0074559B" w:rsidP="00CA0339">
      <w:pPr>
        <w:pStyle w:val="Descripcin"/>
        <w:jc w:val="center"/>
      </w:pPr>
      <w:bookmarkStart w:id="3598" w:name="_Toc81499635"/>
      <w:bookmarkStart w:id="3599" w:name="_Toc81499870"/>
      <w:bookmarkStart w:id="3600" w:name="_Toc81659589"/>
      <w:bookmarkStart w:id="3601" w:name="_Ref81665969"/>
      <w:bookmarkStart w:id="3602" w:name="_Ref81665980"/>
      <w:r w:rsidRPr="00791D37">
        <w:t xml:space="preserve">Ilustración </w:t>
      </w:r>
      <w:fldSimple w:instr=" SEQ Ilustración \* ARABIC ">
        <w:ins w:id="3603" w:author="JORGE CONTRERAS ORTIZ" w:date="2021-09-04T14:47:00Z">
          <w:r w:rsidR="003E5AE5">
            <w:rPr>
              <w:noProof/>
            </w:rPr>
            <w:t>59</w:t>
          </w:r>
        </w:ins>
        <w:del w:id="3604" w:author="JORGE CONTRERAS ORTIZ" w:date="2021-09-04T08:54:00Z">
          <w:r w:rsidR="00CA0339" w:rsidDel="00425C71">
            <w:rPr>
              <w:noProof/>
            </w:rPr>
            <w:delText>58</w:delText>
          </w:r>
        </w:del>
      </w:fldSimple>
      <w:bookmarkEnd w:id="3602"/>
      <w:r w:rsidRPr="00791D37">
        <w:t xml:space="preserve"> Logs </w:t>
      </w:r>
      <w:proofErr w:type="spellStart"/>
      <w:r w:rsidRPr="00791D37">
        <w:t>KiTools</w:t>
      </w:r>
      <w:proofErr w:type="spellEnd"/>
      <w:r w:rsidRPr="00791D37">
        <w:t xml:space="preserve"> al REALIZAR un Ping</w:t>
      </w:r>
      <w:bookmarkEnd w:id="3598"/>
      <w:bookmarkEnd w:id="3599"/>
      <w:bookmarkEnd w:id="3600"/>
      <w:bookmarkEnd w:id="3601"/>
    </w:p>
    <w:p w14:paraId="7341CE20" w14:textId="3C20BAB6" w:rsidR="0074559B" w:rsidRPr="00791D37" w:rsidRDefault="0074559B" w:rsidP="00791D37">
      <w:r w:rsidRPr="00791D37">
        <w:t xml:space="preserve">En cambio en el </w:t>
      </w:r>
      <w:proofErr w:type="spellStart"/>
      <w:r w:rsidRPr="00791D37">
        <w:t>KiTools</w:t>
      </w:r>
      <w:proofErr w:type="spellEnd"/>
      <w:r w:rsidRPr="00791D37">
        <w:t xml:space="preserve"> del lado que recibimos el ping, saldrán los </w:t>
      </w:r>
      <w:del w:id="3605" w:author="JORGE CONTRERAS ORTIZ" w:date="2021-09-04T16:39:00Z">
        <w:r w:rsidRPr="00791D37" w:rsidDel="00363B1A">
          <w:delText xml:space="preserve">siguientes </w:delText>
        </w:r>
      </w:del>
      <w:r w:rsidRPr="00791D37">
        <w:t>Logs</w:t>
      </w:r>
      <w:ins w:id="3606"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3607" w:author="JORGE CONTRERAS ORTIZ" w:date="2021-09-04T16:39:00Z">
        <w:r w:rsidR="00363B1A" w:rsidRPr="00791D37">
          <w:t xml:space="preserve">Ilustración </w:t>
        </w:r>
        <w:r w:rsidR="00363B1A">
          <w:rPr>
            <w:noProof/>
          </w:rPr>
          <w:t>60</w:t>
        </w:r>
        <w:r w:rsidR="00363B1A">
          <w:fldChar w:fldCharType="end"/>
        </w:r>
      </w:ins>
      <w:r w:rsidRPr="00791D37">
        <w:t>:</w:t>
      </w:r>
    </w:p>
    <w:p w14:paraId="3E8D8FFF" w14:textId="77777777"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3"/>
                    <a:stretch>
                      <a:fillRect/>
                    </a:stretch>
                  </pic:blipFill>
                  <pic:spPr>
                    <a:xfrm>
                      <a:off x="0" y="0"/>
                      <a:ext cx="5400040" cy="504825"/>
                    </a:xfrm>
                    <a:prstGeom prst="rect">
                      <a:avLst/>
                    </a:prstGeom>
                  </pic:spPr>
                </pic:pic>
              </a:graphicData>
            </a:graphic>
          </wp:inline>
        </w:drawing>
      </w:r>
    </w:p>
    <w:p w14:paraId="57D9F28A" w14:textId="7B734853" w:rsidR="0074559B" w:rsidRPr="00791D37" w:rsidRDefault="0074559B" w:rsidP="00CA0339">
      <w:pPr>
        <w:pStyle w:val="Descripcin"/>
        <w:jc w:val="center"/>
      </w:pPr>
      <w:bookmarkStart w:id="3608" w:name="_Toc81499636"/>
      <w:bookmarkStart w:id="3609" w:name="_Toc81499871"/>
      <w:bookmarkStart w:id="3610" w:name="_Toc81659590"/>
      <w:bookmarkStart w:id="3611" w:name="_Ref81665988"/>
      <w:r w:rsidRPr="00791D37">
        <w:t xml:space="preserve">Ilustración </w:t>
      </w:r>
      <w:fldSimple w:instr=" SEQ Ilustración \* ARABIC ">
        <w:ins w:id="3612" w:author="JORGE CONTRERAS ORTIZ" w:date="2021-09-04T14:47:00Z">
          <w:r w:rsidR="003E5AE5">
            <w:rPr>
              <w:noProof/>
            </w:rPr>
            <w:t>60</w:t>
          </w:r>
        </w:ins>
        <w:del w:id="3613" w:author="JORGE CONTRERAS ORTIZ" w:date="2021-09-04T08:54:00Z">
          <w:r w:rsidR="00CA0339" w:rsidDel="00425C71">
            <w:rPr>
              <w:noProof/>
            </w:rPr>
            <w:delText>59</w:delText>
          </w:r>
        </w:del>
      </w:fldSimple>
      <w:bookmarkEnd w:id="3611"/>
      <w:r w:rsidRPr="00791D37">
        <w:t xml:space="preserve"> Logs </w:t>
      </w:r>
      <w:proofErr w:type="spellStart"/>
      <w:r w:rsidRPr="00791D37">
        <w:t>KiTools</w:t>
      </w:r>
      <w:proofErr w:type="spellEnd"/>
      <w:r w:rsidRPr="00791D37">
        <w:t xml:space="preserve"> al RECIBIR</w:t>
      </w:r>
      <w:ins w:id="3614" w:author="JORGE CONTRERAS ORTIZ" w:date="2021-09-04T15:57:00Z">
        <w:r w:rsidR="008807DC">
          <w:t xml:space="preserve"> </w:t>
        </w:r>
      </w:ins>
      <w:r w:rsidRPr="00791D37">
        <w:t>un Ping</w:t>
      </w:r>
      <w:bookmarkEnd w:id="3608"/>
      <w:bookmarkEnd w:id="3609"/>
      <w:bookmarkEnd w:id="3610"/>
    </w:p>
    <w:p w14:paraId="5F3A8E38" w14:textId="77777777" w:rsidR="0074559B" w:rsidRPr="00791D37" w:rsidRDefault="0074559B" w:rsidP="00791D37"/>
    <w:p w14:paraId="646EDE5F" w14:textId="19DACAA0" w:rsidR="0074559B" w:rsidRPr="00791D37" w:rsidRDefault="00C17583" w:rsidP="00791D37">
      <w:pPr>
        <w:pStyle w:val="Ttulo3"/>
      </w:pPr>
      <w:bookmarkStart w:id="3615" w:name="_Toc81499464"/>
      <w:bookmarkStart w:id="3616" w:name="_Toc81659744"/>
      <w:bookmarkStart w:id="3617" w:name="_Ref81666316"/>
      <w:bookmarkStart w:id="3618" w:name="_Ref81666322"/>
      <w:r w:rsidRPr="00791D37">
        <w:t>ENVÍO DE MENSAJES UDP A TRAVÉS DE SOCKETS ENTRE AMBOS NODOS</w:t>
      </w:r>
      <w:bookmarkEnd w:id="3615"/>
      <w:bookmarkEnd w:id="3616"/>
      <w:bookmarkEnd w:id="3617"/>
      <w:bookmarkEnd w:id="3618"/>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con una dirección IP a elegida arbitrariamente. Este comando debe realizarse una vez se haya unido el nodo a la red. Esto convendrá de cara al posterior envío de los mensajes.</w:t>
      </w:r>
    </w:p>
    <w:p w14:paraId="590E73CB" w14:textId="633933FA" w:rsidR="0074559B" w:rsidRDefault="0074559B" w:rsidP="00791D37">
      <w:pPr>
        <w:pStyle w:val="Prrafodelista"/>
        <w:numPr>
          <w:ilvl w:val="0"/>
          <w:numId w:val="22"/>
        </w:numPr>
        <w:rPr>
          <w:ins w:id="3619" w:author="JORGE CONTRERAS ORTIZ" w:date="2021-09-04T15:59:00Z"/>
        </w:rPr>
      </w:pPr>
      <w:r w:rsidRPr="00791D37">
        <w:t xml:space="preserve">En esta prueba, al no haber un nodo </w:t>
      </w:r>
      <w:proofErr w:type="spellStart"/>
      <w:r w:rsidRPr="00791D37">
        <w:t>router</w:t>
      </w:r>
      <w:proofErr w:type="spellEnd"/>
      <w:r w:rsidRPr="00791D37">
        <w:t xml:space="preserve"> como tal, deberá ejecutarse desde el nodo LEADER el comando ROUTE con dirección al nodo MED. Este creará el enlace para los propios mensajes. Debe ejecutarse antes del envío de los mensajes. Como se ha visto en la prueba</w:t>
      </w:r>
      <w:ins w:id="3620" w:author="JORGE CONTRERAS ORTIZ" w:date="2021-09-04T15:58:00Z">
        <w:r w:rsidR="00E36B99">
          <w:t xml:space="preserve"> </w:t>
        </w:r>
      </w:ins>
      <w:ins w:id="3621"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3622" w:author="JORGE CONTRERAS ORTIZ" w:date="2021-09-04T15:59:00Z">
        <w:r w:rsidR="00E36B99">
          <w:t>5.2.2</w:t>
        </w:r>
        <w:r w:rsidR="00E36B99">
          <w:fldChar w:fldCharType="end"/>
        </w:r>
        <w:r w:rsidR="00E36B99">
          <w:t xml:space="preserve"> </w:t>
        </w:r>
      </w:ins>
      <w:ins w:id="3623" w:author="JORGE CONTRERAS ORTIZ" w:date="2021-09-04T15:58:00Z">
        <w:r w:rsidR="00E36B99">
          <w:fldChar w:fldCharType="begin"/>
        </w:r>
        <w:r w:rsidR="00E36B99">
          <w:instrText xml:space="preserve"> REF _Ref81663547 \h </w:instrText>
        </w:r>
      </w:ins>
      <w:r w:rsidR="00E36B99">
        <w:fldChar w:fldCharType="separate"/>
      </w:r>
      <w:ins w:id="3624" w:author="JORGE CONTRERAS ORTIZ" w:date="2021-09-04T15:58:00Z">
        <w:r w:rsidR="00E36B99" w:rsidRPr="00791D37">
          <w:t>PING ENTRE NODOS</w:t>
        </w:r>
        <w:r w:rsidR="00E36B99">
          <w:fldChar w:fldCharType="end"/>
        </w:r>
      </w:ins>
      <w:del w:id="3625"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248BD88F" w14:textId="587A699A" w:rsidR="00E36B99" w:rsidRDefault="00E36B99" w:rsidP="00E36B99">
      <w:pPr>
        <w:rPr>
          <w:ins w:id="3626" w:author="JORGE CONTRERAS ORTIZ" w:date="2021-09-04T16:00:00Z"/>
        </w:rPr>
      </w:pPr>
    </w:p>
    <w:p w14:paraId="6B322058" w14:textId="77777777" w:rsidR="00E36B99" w:rsidRPr="00791D37" w:rsidRDefault="00E36B99" w:rsidP="00E36B99">
      <w:pPr>
        <w:pPrChange w:id="3627"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77777777" w:rsidR="0074559B" w:rsidRPr="00791D37" w:rsidRDefault="0074559B" w:rsidP="00791D37">
      <w:pPr>
        <w:pStyle w:val="Prrafodelista"/>
        <w:numPr>
          <w:ilvl w:val="0"/>
          <w:numId w:val="14"/>
        </w:numPr>
      </w:pPr>
      <w:r w:rsidRPr="00791D37">
        <w:t>Enviar mensaje a través del puerto asignado al socket del propio nodo, al puerto y dirección IPv6 del nodo receptor.</w:t>
      </w:r>
    </w:p>
    <w:p w14:paraId="4B417848" w14:textId="77777777" w:rsidR="0074559B"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77777777" w:rsidR="0074559B" w:rsidRPr="00791D37" w:rsidRDefault="0074559B" w:rsidP="00791D37">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685F49C1" w14:textId="77777777" w:rsidR="0074559B" w:rsidRPr="00791D37" w:rsidRDefault="0074559B" w:rsidP="00791D37"/>
    <w:p w14:paraId="2A9D6135" w14:textId="77777777" w:rsidR="0074559B" w:rsidRPr="00791D37" w:rsidRDefault="0074559B" w:rsidP="00791D37">
      <w:pPr>
        <w:pStyle w:val="Ttulo2"/>
      </w:pPr>
      <w:bookmarkStart w:id="3628" w:name="_Toc81499465"/>
      <w:bookmarkStart w:id="3629" w:name="_Toc81659745"/>
      <w:r w:rsidRPr="00791D37">
        <w:t>PRUEBAS CON EL BORDER ROUTER</w:t>
      </w:r>
      <w:bookmarkEnd w:id="3628"/>
      <w:bookmarkEnd w:id="3629"/>
    </w:p>
    <w:p w14:paraId="72A6FDE6" w14:textId="77777777" w:rsidR="0074559B" w:rsidRPr="00791D37" w:rsidRDefault="0074559B" w:rsidP="00791D37"/>
    <w:p w14:paraId="0B6763FC" w14:textId="77777777" w:rsidR="0074559B" w:rsidRPr="00791D37" w:rsidRDefault="0074559B" w:rsidP="00791D37">
      <w:r w:rsidRPr="00791D37">
        <w:t xml:space="preserve">Una vez generada estas primeras pruebas con los KTDG102, se introduce en la red el </w:t>
      </w:r>
      <w:proofErr w:type="spellStart"/>
      <w:r w:rsidRPr="00791D37">
        <w:t>Border</w:t>
      </w:r>
      <w:proofErr w:type="spellEnd"/>
      <w:r w:rsidRPr="00791D37">
        <w:t xml:space="preserve"> </w:t>
      </w:r>
      <w:proofErr w:type="spellStart"/>
      <w:r w:rsidRPr="00791D37">
        <w:t>Router</w:t>
      </w:r>
      <w:proofErr w:type="spellEnd"/>
      <w:r w:rsidRPr="00791D37">
        <w:t xml:space="preserve"> de </w:t>
      </w:r>
      <w:proofErr w:type="spellStart"/>
      <w:r w:rsidRPr="00791D37">
        <w:t>Kirale</w:t>
      </w:r>
      <w:proofErr w:type="spellEnd"/>
      <w:r w:rsidRPr="00791D37">
        <w:t>.</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3630" w:name="_Toc81499466"/>
      <w:bookmarkStart w:id="3631" w:name="_Toc81659746"/>
      <w:r w:rsidRPr="00791D37">
        <w:t>INTRODUCCIÓN A LA CONFIGURACIÓN DEL ROUTER.</w:t>
      </w:r>
      <w:bookmarkEnd w:id="3630"/>
      <w:bookmarkEnd w:id="3631"/>
    </w:p>
    <w:p w14:paraId="150DFBE4" w14:textId="77777777" w:rsidR="0074559B" w:rsidRPr="00791D37" w:rsidRDefault="0074559B" w:rsidP="00791D37"/>
    <w:p w14:paraId="5485285A" w14:textId="0E28C081" w:rsidR="0074559B" w:rsidRDefault="0074559B" w:rsidP="00CA0339">
      <w:pPr>
        <w:rPr>
          <w:ins w:id="3632" w:author="JORGE CONTRERAS ORTIZ" w:date="2021-09-04T14:45:00Z"/>
        </w:rPr>
      </w:pPr>
      <w:r w:rsidRPr="00791D37">
        <w:t xml:space="preserve">Esta primera prueba ha consistido en una primera interacción con la interfaz del panel de administración web del </w:t>
      </w:r>
      <w:proofErr w:type="spellStart"/>
      <w:r w:rsidRPr="00791D37">
        <w:t>Border</w:t>
      </w:r>
      <w:proofErr w:type="spellEnd"/>
      <w:r w:rsidRPr="00791D37">
        <w:t xml:space="preserve"> </w:t>
      </w:r>
      <w:proofErr w:type="spellStart"/>
      <w:r w:rsidRPr="00791D37">
        <w:t>Router</w:t>
      </w:r>
      <w:proofErr w:type="spellEnd"/>
      <w:r w:rsidRPr="00791D37">
        <w:t xml:space="preserve"> y a su configuración correcta.  </w:t>
      </w:r>
      <w:del w:id="3633" w:author="JORGE CONTRERAS ORTIZ" w:date="2021-09-04T15:57:00Z">
        <w:r w:rsidRPr="00791D37" w:rsidDel="008807DC">
          <w:delText>El montaje realizado ha sido</w:delText>
        </w:r>
      </w:del>
      <w:ins w:id="3634" w:author="JORGE CONTRERAS ORTIZ" w:date="2021-09-04T15:57:00Z">
        <w:r w:rsidR="008807DC">
          <w:t xml:space="preserve">El esquema del montaje realizado ha sido el </w:t>
        </w:r>
        <w:r w:rsidR="00E36B99">
          <w:t xml:space="preserve">mostrado a continuación en </w:t>
        </w:r>
      </w:ins>
      <w:ins w:id="3635" w:author="JORGE CONTRERAS ORTIZ" w:date="2021-09-04T15:58:00Z">
        <w:r w:rsidR="00E36B99">
          <w:fldChar w:fldCharType="begin"/>
        </w:r>
        <w:r w:rsidR="00E36B99">
          <w:instrText xml:space="preserve"> REF _Ref81663496 \h </w:instrText>
        </w:r>
      </w:ins>
      <w:r w:rsidR="00E36B99">
        <w:fldChar w:fldCharType="separate"/>
      </w:r>
      <w:ins w:id="3636" w:author="JORGE CONTRERAS ORTIZ" w:date="2021-09-04T15:58:00Z">
        <w:r w:rsidR="00E36B99">
          <w:fldChar w:fldCharType="end"/>
        </w:r>
        <w:r w:rsidR="00E36B99">
          <w:fldChar w:fldCharType="begin"/>
        </w:r>
        <w:r w:rsidR="00E36B99">
          <w:instrText xml:space="preserve"> REF _Ref81663502 \h </w:instrText>
        </w:r>
      </w:ins>
      <w:r w:rsidR="00E36B99">
        <w:fldChar w:fldCharType="separate"/>
      </w:r>
      <w:ins w:id="3637" w:author="JORGE CONTRERAS ORTIZ" w:date="2021-09-04T15:58:00Z">
        <w:r w:rsidR="00E36B99">
          <w:t>Ilus</w:t>
        </w:r>
        <w:r w:rsidR="00E36B99">
          <w:t>t</w:t>
        </w:r>
        <w:r w:rsidR="00E36B99">
          <w:t xml:space="preserve">ración </w:t>
        </w:r>
        <w:r w:rsidR="00E36B99">
          <w:rPr>
            <w:noProof/>
          </w:rPr>
          <w:t>61</w:t>
        </w:r>
        <w:r w:rsidR="00E36B99">
          <w:fldChar w:fldCharType="end"/>
        </w:r>
      </w:ins>
      <w:r w:rsidRPr="00791D37">
        <w:t>:</w:t>
      </w:r>
    </w:p>
    <w:p w14:paraId="47B832B4" w14:textId="2231CF8F" w:rsidR="003E5AE5" w:rsidRPr="00791D37" w:rsidDel="003E5AE5" w:rsidRDefault="003E5AE5" w:rsidP="00CA0339">
      <w:pPr>
        <w:rPr>
          <w:del w:id="3638" w:author="JORGE CONTRERAS ORTIZ" w:date="2021-09-04T14:46:00Z"/>
        </w:rPr>
      </w:pPr>
    </w:p>
    <w:p w14:paraId="1563435C" w14:textId="77777777" w:rsidR="003E5AE5" w:rsidRDefault="003E5AE5">
      <w:pPr>
        <w:pStyle w:val="Textoindependiente"/>
        <w:keepNext/>
        <w:jc w:val="center"/>
        <w:rPr>
          <w:ins w:id="3639" w:author="JORGE CONTRERAS ORTIZ" w:date="2021-09-04T14:46:00Z"/>
        </w:rPr>
        <w:pPrChange w:id="3640"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1369EC53" w14:textId="57621A04" w:rsidR="0074559B" w:rsidRPr="00791D37" w:rsidRDefault="003E5AE5">
      <w:pPr>
        <w:pStyle w:val="Descripcin"/>
        <w:jc w:val="center"/>
        <w:pPrChange w:id="3641" w:author="JORGE CONTRERAS ORTIZ" w:date="2021-09-04T14:46:00Z">
          <w:pPr>
            <w:pStyle w:val="Textoindependiente"/>
            <w:jc w:val="center"/>
          </w:pPr>
        </w:pPrChange>
      </w:pPr>
      <w:bookmarkStart w:id="3642" w:name="_Toc81659591"/>
      <w:bookmarkStart w:id="3643" w:name="_Ref81663496"/>
      <w:bookmarkStart w:id="3644" w:name="_Ref81663502"/>
      <w:ins w:id="3645" w:author="JORGE CONTRERAS ORTIZ" w:date="2021-09-04T14:46:00Z">
        <w:r>
          <w:t xml:space="preserve">Ilustración </w:t>
        </w:r>
        <w:r>
          <w:fldChar w:fldCharType="begin"/>
        </w:r>
        <w:r>
          <w:instrText xml:space="preserve"> SEQ Ilustración \* ARABIC </w:instrText>
        </w:r>
      </w:ins>
      <w:r>
        <w:fldChar w:fldCharType="separate"/>
      </w:r>
      <w:ins w:id="3646" w:author="JORGE CONTRERAS ORTIZ" w:date="2021-09-04T14:47:00Z">
        <w:r>
          <w:rPr>
            <w:noProof/>
          </w:rPr>
          <w:t>61</w:t>
        </w:r>
      </w:ins>
      <w:ins w:id="3647" w:author="JORGE CONTRERAS ORTIZ" w:date="2021-09-04T14:46:00Z">
        <w:r>
          <w:fldChar w:fldCharType="end"/>
        </w:r>
        <w:bookmarkEnd w:id="3644"/>
        <w:r>
          <w:t xml:space="preserve"> </w:t>
        </w:r>
        <w:r w:rsidRPr="00DA2F93">
          <w:t xml:space="preserve">Montaje </w:t>
        </w:r>
        <w:proofErr w:type="spellStart"/>
        <w:r w:rsidRPr="00DA2F93">
          <w:t>Border</w:t>
        </w:r>
        <w:proofErr w:type="spellEnd"/>
        <w:r w:rsidRPr="00DA2F93">
          <w:t xml:space="preserve"> </w:t>
        </w:r>
        <w:proofErr w:type="spellStart"/>
        <w:r w:rsidRPr="00DA2F93">
          <w:t>Router</w:t>
        </w:r>
      </w:ins>
      <w:bookmarkEnd w:id="3642"/>
      <w:bookmarkEnd w:id="3643"/>
      <w:proofErr w:type="spellEnd"/>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3648"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3649" w:name="_Toc81659592"/>
                              <w:bookmarkStart w:id="3650" w:name="_Toc81499637"/>
                              <w:bookmarkStart w:id="3651" w:name="_Toc81499872"/>
                              <w:del w:id="3652"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649"/>
                              <w:del w:id="3653" w:author="JORGE CONTRERAS ORTIZ" w:date="2021-09-04T08:54:00Z">
                                <w:r w:rsidR="00CA0339" w:rsidDel="00425C71">
                                  <w:rPr>
                                    <w:noProof/>
                                  </w:rPr>
                                  <w:delText>60</w:delText>
                                </w:r>
                              </w:del>
                              <w:del w:id="3654" w:author="JORGE CONTRERAS ORTIZ" w:date="2021-09-04T14:46:00Z">
                                <w:r w:rsidR="005026F3" w:rsidDel="003E5AE5">
                                  <w:rPr>
                                    <w:noProof/>
                                  </w:rPr>
                                  <w:fldChar w:fldCharType="end"/>
                                </w:r>
                                <w:r w:rsidDel="003E5AE5">
                                  <w:delText xml:space="preserve"> Montaje Border Router</w:delText>
                                </w:r>
                              </w:del>
                              <w:bookmarkEnd w:id="3650"/>
                              <w:bookmarkEnd w:id="3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3655" w:name="_Toc81659592"/>
                        <w:bookmarkStart w:id="3656" w:name="_Toc81499637"/>
                        <w:bookmarkStart w:id="3657" w:name="_Toc81499872"/>
                        <w:del w:id="365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bookmarkEnd w:id="3655"/>
                        <w:del w:id="3659" w:author="JORGE CONTRERAS ORTIZ" w:date="2021-09-04T08:54:00Z">
                          <w:r w:rsidR="00CA0339" w:rsidDel="00425C71">
                            <w:rPr>
                              <w:noProof/>
                            </w:rPr>
                            <w:delText>60</w:delText>
                          </w:r>
                        </w:del>
                        <w:del w:id="3660" w:author="JORGE CONTRERAS ORTIZ" w:date="2021-09-04T14:46:00Z">
                          <w:r w:rsidR="005026F3" w:rsidDel="003E5AE5">
                            <w:rPr>
                              <w:noProof/>
                            </w:rPr>
                            <w:fldChar w:fldCharType="end"/>
                          </w:r>
                          <w:r w:rsidDel="003E5AE5">
                            <w:delText xml:space="preserve"> Montaje Border Router</w:delText>
                          </w:r>
                        </w:del>
                        <w:bookmarkEnd w:id="3656"/>
                        <w:bookmarkEnd w:id="3657"/>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w:t>
      </w:r>
      <w:proofErr w:type="spellStart"/>
      <w:r w:rsidR="0074559B" w:rsidRPr="00791D37">
        <w:t>Border</w:t>
      </w:r>
      <w:proofErr w:type="spellEnd"/>
      <w:r w:rsidR="0074559B" w:rsidRPr="00791D37">
        <w:t xml:space="preserve"> </w:t>
      </w:r>
      <w:proofErr w:type="spellStart"/>
      <w:r w:rsidR="0074559B" w:rsidRPr="00791D37">
        <w:t>Router</w:t>
      </w:r>
      <w:proofErr w:type="spellEnd"/>
      <w:r w:rsidR="0074559B" w:rsidRPr="00791D37">
        <w:t xml:space="preserve">.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77777777" w:rsidR="0074559B" w:rsidRPr="00791D37" w:rsidRDefault="0074559B" w:rsidP="00791D37">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en el navegador web y debe mostrarse el Panel de Administración Web del BR.</w:t>
      </w:r>
    </w:p>
    <w:p w14:paraId="428F4D0C" w14:textId="506E4E26" w:rsidR="0074559B" w:rsidRPr="00791D37" w:rsidRDefault="0074559B" w:rsidP="00791D37">
      <w:r w:rsidRPr="00791D37">
        <w:lastRenderedPageBreak/>
        <w:t xml:space="preserve">Una vez </w:t>
      </w:r>
      <w:del w:id="3661" w:author="JORGE CONTRERAS ORTIZ" w:date="2021-09-04T16:40:00Z">
        <w:r w:rsidRPr="00791D37" w:rsidDel="00363B1A">
          <w:delText xml:space="preserve">accedidos </w:delText>
        </w:r>
      </w:del>
      <w:ins w:id="3662" w:author="JORGE CONTRERAS ORTIZ" w:date="2021-09-04T16:40:00Z">
        <w:r w:rsidR="00363B1A">
          <w:t>se ha accedido</w:t>
        </w:r>
        <w:r w:rsidR="00363B1A" w:rsidRPr="00791D37">
          <w:t xml:space="preserve"> </w:t>
        </w:r>
      </w:ins>
      <w:r w:rsidRPr="00791D37">
        <w:t xml:space="preserve">al sistema, se configura todo el sistema con las DNS y los </w:t>
      </w:r>
      <w:proofErr w:type="spellStart"/>
      <w:r w:rsidRPr="00791D37">
        <w:t>Gateways</w:t>
      </w:r>
      <w:proofErr w:type="spellEnd"/>
      <w:r w:rsidRPr="00791D37">
        <w:t xml:space="preserve"> a los que se conecta la red local. En este caso se ha configurado los DNS de la red de Movistar en la pestaña de  </w:t>
      </w:r>
      <w:r w:rsidRPr="00791D37">
        <w:rPr>
          <w:b/>
          <w:bCs/>
        </w:rPr>
        <w:t xml:space="preserve">DNS,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w:t>
      </w:r>
      <w:proofErr w:type="spellStart"/>
      <w:r w:rsidRPr="00791D37">
        <w:t>Router</w:t>
      </w:r>
      <w:proofErr w:type="spellEnd"/>
      <w:r w:rsidRPr="00791D37">
        <w:t xml:space="preserve"> de la red local de la casa, la dirección 192.168.0.1 y con máscara de red 255.255.255.0. </w:t>
      </w:r>
    </w:p>
    <w:p w14:paraId="0E8B9550" w14:textId="77777777" w:rsidR="0074559B" w:rsidRPr="00791D37" w:rsidRDefault="0074559B" w:rsidP="00791D37">
      <w:r w:rsidRPr="00791D37">
        <w:t xml:space="preserve">Finalmente se configura la red Thread a crear y se ejecuta su creación. Se comprueba que desde la CMD de Windows se puede hacer ping a la IPv4 y ping -6 a la dirección IPv6 del </w:t>
      </w:r>
      <w:proofErr w:type="spellStart"/>
      <w:r w:rsidRPr="00791D37">
        <w:t>Border</w:t>
      </w:r>
      <w:proofErr w:type="spellEnd"/>
      <w:r w:rsidRPr="00791D37">
        <w:t xml:space="preserve"> </w:t>
      </w:r>
      <w:proofErr w:type="spellStart"/>
      <w:r w:rsidRPr="00791D37">
        <w:t>Router</w:t>
      </w:r>
      <w:proofErr w:type="spellEnd"/>
      <w:r w:rsidRPr="00791D37">
        <w:t>, dando en ambos casos una latencia de 3 ms aproximadamente.</w:t>
      </w:r>
    </w:p>
    <w:p w14:paraId="1BEBCA46" w14:textId="77777777" w:rsidR="0074559B" w:rsidRPr="00791D37" w:rsidRDefault="0074559B" w:rsidP="00791D37">
      <w:r w:rsidRPr="00791D37">
        <w:t xml:space="preserve">También desde la sesión SSH o COM abierta desde </w:t>
      </w:r>
      <w:proofErr w:type="spellStart"/>
      <w:r w:rsidRPr="00791D37">
        <w:t>MobaXTerm</w:t>
      </w:r>
      <w:proofErr w:type="spellEnd"/>
      <w:r w:rsidRPr="00791D37">
        <w:t xml:space="preserve">, se puede probar a hacer el ping a una dirección web como la propia página de </w:t>
      </w:r>
      <w:proofErr w:type="spellStart"/>
      <w:r w:rsidRPr="00791D37">
        <w:t>Kirale</w:t>
      </w:r>
      <w:proofErr w:type="spellEnd"/>
      <w:r w:rsidRPr="00791D37">
        <w:t xml:space="preserve"> o de Google. En ambos casos daba una latencia mínima de 20 ms.</w:t>
      </w:r>
    </w:p>
    <w:p w14:paraId="3FBB9959" w14:textId="77777777" w:rsidR="0074559B" w:rsidRPr="00791D37" w:rsidRDefault="0074559B" w:rsidP="00791D37"/>
    <w:p w14:paraId="1AF6D4D5" w14:textId="5E4A9A09" w:rsidR="0074559B" w:rsidRPr="00791D37" w:rsidRDefault="00C17583" w:rsidP="00791D37">
      <w:pPr>
        <w:pStyle w:val="Ttulo3"/>
      </w:pPr>
      <w:bookmarkStart w:id="3663" w:name="_Toc81499467"/>
      <w:bookmarkStart w:id="3664" w:name="_Toc81659747"/>
      <w:r w:rsidRPr="00791D37">
        <w:t>PRUEBA DE CONECTIVIDAD IP ENTRE LA RED THREAD Y LA LAN</w:t>
      </w:r>
      <w:bookmarkEnd w:id="3663"/>
      <w:bookmarkEnd w:id="3664"/>
    </w:p>
    <w:p w14:paraId="0A4FBFA1" w14:textId="77777777" w:rsidR="0074559B" w:rsidRPr="00791D37" w:rsidRDefault="0074559B" w:rsidP="00791D37"/>
    <w:p w14:paraId="30774B92" w14:textId="04BC11F6" w:rsidR="0074559B" w:rsidRPr="00791D37" w:rsidRDefault="0074559B" w:rsidP="00791D37">
      <w:r w:rsidRPr="00791D37">
        <w:t xml:space="preserve">Para esta prueba se ha usado el BR y uno de los Dongle KTDG102 formando la </w:t>
      </w:r>
      <w:del w:id="3665" w:author="JORGE CONTRERAS ORTIZ" w:date="2021-09-04T13:40:00Z">
        <w:r w:rsidRPr="00791D37" w:rsidDel="00F92885">
          <w:delText xml:space="preserve">siguiente </w:delText>
        </w:r>
      </w:del>
      <w:r w:rsidRPr="00791D37">
        <w:t>topología de red</w:t>
      </w:r>
      <w:ins w:id="3666" w:author="JORGE CONTRERAS ORTIZ" w:date="2021-09-04T13:40:00Z">
        <w:r w:rsidR="00F92885">
          <w:t xml:space="preserve"> mostrada a continuación en </w:t>
        </w:r>
      </w:ins>
      <w:ins w:id="3667" w:author="JORGE CONTRERAS ORTIZ" w:date="2021-09-04T13:41:00Z">
        <w:r w:rsidR="00F92885">
          <w:fldChar w:fldCharType="begin"/>
        </w:r>
        <w:r w:rsidR="00F92885">
          <w:instrText xml:space="preserve"> REF _Ref81655279 \h </w:instrText>
        </w:r>
      </w:ins>
      <w:r w:rsidR="00F92885">
        <w:fldChar w:fldCharType="separate"/>
      </w:r>
      <w:ins w:id="3668" w:author="JORGE CONTRERAS ORTIZ" w:date="2021-09-04T14:47:00Z">
        <w:r w:rsidR="003E5AE5" w:rsidRPr="00791D37">
          <w:t xml:space="preserve">Ilustración </w:t>
        </w:r>
        <w:r w:rsidR="003E5AE5">
          <w:rPr>
            <w:noProof/>
          </w:rPr>
          <w:t>62</w:t>
        </w:r>
      </w:ins>
      <w:ins w:id="3669" w:author="JORGE CONTRERAS ORTIZ" w:date="2021-09-04T13:41:00Z">
        <w:r w:rsidR="00F92885">
          <w:fldChar w:fldCharType="end"/>
        </w:r>
      </w:ins>
      <w:r w:rsidRPr="00791D37">
        <w:t>:</w:t>
      </w:r>
    </w:p>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5"/>
                    <a:stretch>
                      <a:fillRect/>
                    </a:stretch>
                  </pic:blipFill>
                  <pic:spPr>
                    <a:xfrm>
                      <a:off x="0" y="0"/>
                      <a:ext cx="5400040" cy="2513965"/>
                    </a:xfrm>
                    <a:prstGeom prst="rect">
                      <a:avLst/>
                    </a:prstGeom>
                  </pic:spPr>
                </pic:pic>
              </a:graphicData>
            </a:graphic>
          </wp:inline>
        </w:drawing>
      </w:r>
    </w:p>
    <w:p w14:paraId="31EFCFBE" w14:textId="2688A911" w:rsidR="0074559B" w:rsidRPr="00791D37" w:rsidRDefault="0074559B" w:rsidP="00CA0339">
      <w:pPr>
        <w:pStyle w:val="Descripcin"/>
        <w:jc w:val="center"/>
      </w:pPr>
      <w:bookmarkStart w:id="3670" w:name="_Ref81655279"/>
      <w:bookmarkStart w:id="3671" w:name="_Toc81499638"/>
      <w:bookmarkStart w:id="3672" w:name="_Toc81499873"/>
      <w:bookmarkStart w:id="3673" w:name="_Ref81655275"/>
      <w:bookmarkStart w:id="3674" w:name="_Toc81659593"/>
      <w:r w:rsidRPr="00791D37">
        <w:t xml:space="preserve">Ilustración </w:t>
      </w:r>
      <w:fldSimple w:instr=" SEQ Ilustración \* ARABIC ">
        <w:ins w:id="3675" w:author="JORGE CONTRERAS ORTIZ" w:date="2021-09-04T14:47:00Z">
          <w:r w:rsidR="003E5AE5">
            <w:rPr>
              <w:noProof/>
            </w:rPr>
            <w:t>62</w:t>
          </w:r>
        </w:ins>
        <w:del w:id="3676" w:author="JORGE CONTRERAS ORTIZ" w:date="2021-09-04T08:54:00Z">
          <w:r w:rsidR="00CA0339" w:rsidDel="00425C71">
            <w:rPr>
              <w:noProof/>
            </w:rPr>
            <w:delText>61</w:delText>
          </w:r>
        </w:del>
      </w:fldSimple>
      <w:bookmarkEnd w:id="3670"/>
      <w:r w:rsidRPr="00791D37">
        <w:t xml:space="preserve"> Topología de Red 1 nodo con BR</w:t>
      </w:r>
      <w:bookmarkEnd w:id="3671"/>
      <w:bookmarkEnd w:id="3672"/>
      <w:bookmarkEnd w:id="3673"/>
      <w:bookmarkEnd w:id="3674"/>
    </w:p>
    <w:p w14:paraId="58016E2F" w14:textId="77777777" w:rsidR="0074559B" w:rsidRPr="00791D37" w:rsidRDefault="0074559B" w:rsidP="00791D37">
      <w:r w:rsidRPr="00791D37">
        <w:t xml:space="preserve">El Dongle se usará como REED o </w:t>
      </w:r>
      <w:proofErr w:type="spellStart"/>
      <w:r w:rsidRPr="00791D37">
        <w:t>router</w:t>
      </w:r>
      <w:proofErr w:type="spellEnd"/>
      <w:r w:rsidRPr="00791D37">
        <w:t xml:space="preserve">, mientras que el BR hará de Leader. En esta prueba se siguen los pasos indicados por </w:t>
      </w:r>
      <w:proofErr w:type="spellStart"/>
      <w:r w:rsidRPr="00791D37">
        <w:t>Kirale</w:t>
      </w:r>
      <w:proofErr w:type="spellEnd"/>
      <w:r w:rsidRPr="00791D37">
        <w:t xml:space="preserve"> para esta comprobación de conectividad. Los pasos a seguir son los indicados en:</w:t>
      </w:r>
    </w:p>
    <w:p w14:paraId="49ECE9D3" w14:textId="6BDD84A4" w:rsidR="0074559B" w:rsidRPr="00791D37" w:rsidRDefault="00912DA3" w:rsidP="00791D37">
      <w:pPr>
        <w:pStyle w:val="Prrafodelista"/>
        <w:numPr>
          <w:ilvl w:val="0"/>
          <w:numId w:val="23"/>
        </w:numPr>
      </w:pPr>
      <w:hyperlink r:id="rId86" w:history="1">
        <w:r w:rsidR="0074559B" w:rsidRPr="00791D37">
          <w:rPr>
            <w:rStyle w:val="Hipervnculo"/>
          </w:rPr>
          <w:t>Descripción Genérica y Condiciones Previas</w:t>
        </w:r>
      </w:hyperlink>
    </w:p>
    <w:p w14:paraId="20D31AF2" w14:textId="2C367F8A" w:rsidR="0074559B" w:rsidRPr="00791D37" w:rsidRDefault="00912DA3" w:rsidP="00791D37">
      <w:pPr>
        <w:pStyle w:val="Prrafodelista"/>
        <w:numPr>
          <w:ilvl w:val="0"/>
          <w:numId w:val="23"/>
        </w:numPr>
      </w:pPr>
      <w:hyperlink r:id="rId87" w:history="1">
        <w:r w:rsidR="0074559B" w:rsidRPr="00791D37">
          <w:rPr>
            <w:rStyle w:val="Hipervnculo"/>
          </w:rPr>
          <w:t>Conectividad IPv6</w:t>
        </w:r>
      </w:hyperlink>
    </w:p>
    <w:p w14:paraId="5DBD80D7" w14:textId="41C7A3A1" w:rsidR="0074559B" w:rsidRPr="00791D37" w:rsidRDefault="00912DA3" w:rsidP="00791D37">
      <w:pPr>
        <w:pStyle w:val="Prrafodelista"/>
        <w:numPr>
          <w:ilvl w:val="0"/>
          <w:numId w:val="23"/>
        </w:numPr>
      </w:pPr>
      <w:hyperlink r:id="rId88" w:history="1">
        <w:r w:rsidR="0074559B" w:rsidRPr="00791D37">
          <w:rPr>
            <w:rStyle w:val="Hipervnculo"/>
          </w:rPr>
          <w:t>Conectividad IPv4 a IPv6</w:t>
        </w:r>
      </w:hyperlink>
    </w:p>
    <w:p w14:paraId="4A04AA85" w14:textId="22DD30CE" w:rsidR="0074559B" w:rsidRPr="00791D37" w:rsidRDefault="00912DA3" w:rsidP="00791D37">
      <w:pPr>
        <w:pStyle w:val="Prrafodelista"/>
        <w:numPr>
          <w:ilvl w:val="0"/>
          <w:numId w:val="23"/>
        </w:numPr>
      </w:pPr>
      <w:hyperlink r:id="rId89" w:history="1">
        <w:r w:rsidR="0074559B" w:rsidRPr="00791D37">
          <w:rPr>
            <w:rStyle w:val="Hipervnculo"/>
          </w:rPr>
          <w:t>Conectividad IPv6 a IPv4</w:t>
        </w:r>
      </w:hyperlink>
    </w:p>
    <w:p w14:paraId="300E982B" w14:textId="77777777" w:rsidR="0074559B" w:rsidRPr="00791D37" w:rsidRDefault="0074559B" w:rsidP="00791D37">
      <w:r w:rsidRPr="00791D37">
        <w:t>Una vez todos estos pasos han salido correctamente, se confirma el correcto funcionamiento del BR.</w:t>
      </w:r>
    </w:p>
    <w:p w14:paraId="3AF07A05" w14:textId="32B8DE59" w:rsidR="0074559B" w:rsidRDefault="0074559B" w:rsidP="00791D37">
      <w:pPr>
        <w:rPr>
          <w:ins w:id="3677" w:author="JORGE CONTRERAS ORTIZ" w:date="2021-09-04T16:40:00Z"/>
        </w:rPr>
      </w:pPr>
    </w:p>
    <w:p w14:paraId="7936CE4D" w14:textId="77777777" w:rsidR="00363B1A" w:rsidRPr="00791D37" w:rsidRDefault="00363B1A" w:rsidP="00791D37"/>
    <w:p w14:paraId="3685E7D6" w14:textId="227ABB4E" w:rsidR="0074559B" w:rsidRPr="00791D37" w:rsidRDefault="00C17583" w:rsidP="00791D37">
      <w:pPr>
        <w:pStyle w:val="Ttulo3"/>
      </w:pPr>
      <w:bookmarkStart w:id="3678" w:name="_Toc81499468"/>
      <w:bookmarkStart w:id="3679" w:name="_Toc81659748"/>
      <w:r w:rsidRPr="00791D37">
        <w:lastRenderedPageBreak/>
        <w:t>RED CON EL BR Y DOS NODOS KTDG102</w:t>
      </w:r>
      <w:bookmarkEnd w:id="3678"/>
      <w:bookmarkEnd w:id="3679"/>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7E46B374" w:rsidR="0074559B" w:rsidRPr="00791D37" w:rsidRDefault="0074559B" w:rsidP="00791D37">
      <w:r w:rsidRPr="00791D37">
        <w:t xml:space="preserve">Al principio de unirse el BR, se observa en el menú de Visual Network la </w:t>
      </w:r>
      <w:del w:id="3680" w:author="JORGE CONTRERAS ORTIZ" w:date="2021-09-04T16:40:00Z">
        <w:r w:rsidRPr="00791D37" w:rsidDel="00363B1A">
          <w:delText xml:space="preserve">siguiente </w:delText>
        </w:r>
      </w:del>
      <w:r w:rsidRPr="00791D37">
        <w:t>topología de red</w:t>
      </w:r>
      <w:ins w:id="3681" w:author="JORGE CONTRERAS ORTIZ" w:date="2021-09-04T16:40:00Z">
        <w:r w:rsidR="00363B1A">
          <w:t xml:space="preserve"> mostrada a continuación en </w:t>
        </w:r>
      </w:ins>
      <w:ins w:id="3682" w:author="JORGE CONTRERAS ORTIZ" w:date="2021-09-04T16:41:00Z">
        <w:r w:rsidR="00363B1A">
          <w:fldChar w:fldCharType="begin"/>
        </w:r>
        <w:r w:rsidR="00363B1A">
          <w:instrText xml:space="preserve"> REF _Ref81666090 \h </w:instrText>
        </w:r>
      </w:ins>
      <w:r w:rsidR="00363B1A">
        <w:fldChar w:fldCharType="separate"/>
      </w:r>
      <w:ins w:id="3683" w:author="JORGE CONTRERAS ORTIZ" w:date="2021-09-04T16:41:00Z">
        <w:r w:rsidR="00363B1A" w:rsidRPr="00791D37">
          <w:t xml:space="preserve">Ilustración </w:t>
        </w:r>
        <w:r w:rsidR="00363B1A">
          <w:rPr>
            <w:noProof/>
          </w:rPr>
          <w:t>63</w:t>
        </w:r>
        <w:r w:rsidR="00363B1A">
          <w:fldChar w:fldCharType="end"/>
        </w:r>
      </w:ins>
      <w:r w:rsidRPr="00791D37">
        <w:t>:</w:t>
      </w:r>
    </w:p>
    <w:p w14:paraId="18372B4F" w14:textId="77777777" w:rsidR="0074559B" w:rsidRPr="00791D37" w:rsidRDefault="0074559B" w:rsidP="00CA0339">
      <w:pPr>
        <w:jc w:val="center"/>
      </w:pPr>
      <w:r w:rsidRPr="00791D37">
        <w:rPr>
          <w:noProof/>
        </w:rPr>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2B6C9712" w:rsidR="0074559B" w:rsidRPr="00791D37" w:rsidRDefault="0074559B" w:rsidP="00CA0339">
      <w:pPr>
        <w:pStyle w:val="Descripcin"/>
        <w:jc w:val="center"/>
      </w:pPr>
      <w:bookmarkStart w:id="3684" w:name="_Toc81499639"/>
      <w:bookmarkStart w:id="3685" w:name="_Toc81499874"/>
      <w:bookmarkStart w:id="3686" w:name="_Toc81659594"/>
      <w:bookmarkStart w:id="3687" w:name="_Ref81666090"/>
      <w:r w:rsidRPr="00791D37">
        <w:t xml:space="preserve">Ilustración </w:t>
      </w:r>
      <w:fldSimple w:instr=" SEQ Ilustración \* ARABIC ">
        <w:ins w:id="3688" w:author="JORGE CONTRERAS ORTIZ" w:date="2021-09-04T14:47:00Z">
          <w:r w:rsidR="003E5AE5">
            <w:rPr>
              <w:noProof/>
            </w:rPr>
            <w:t>63</w:t>
          </w:r>
        </w:ins>
        <w:del w:id="3689" w:author="JORGE CONTRERAS ORTIZ" w:date="2021-09-04T08:54:00Z">
          <w:r w:rsidR="00CA0339" w:rsidDel="00425C71">
            <w:rPr>
              <w:noProof/>
            </w:rPr>
            <w:delText>62</w:delText>
          </w:r>
        </w:del>
      </w:fldSimple>
      <w:bookmarkEnd w:id="3687"/>
      <w:r w:rsidRPr="00791D37">
        <w:t xml:space="preserve"> Topología 1 de BR con 2 nodos Dongle</w:t>
      </w:r>
      <w:bookmarkEnd w:id="3684"/>
      <w:bookmarkEnd w:id="3685"/>
      <w:bookmarkEnd w:id="3686"/>
    </w:p>
    <w:p w14:paraId="6E85E71B" w14:textId="77777777" w:rsidR="0074559B" w:rsidRPr="00791D37" w:rsidRDefault="0074559B" w:rsidP="00791D37"/>
    <w:p w14:paraId="21FFF165" w14:textId="79359482" w:rsidR="0074559B" w:rsidRPr="00791D37" w:rsidRDefault="0074559B" w:rsidP="00791D37">
      <w:r w:rsidRPr="00791D37">
        <w:t xml:space="preserve">Siendo el Dongle Leader el de color gris, el MED el azul circular y finalmente el BR el nodo cuadrado morado. El BR tardará un rato en configurarse como </w:t>
      </w:r>
      <w:proofErr w:type="spellStart"/>
      <w:r w:rsidRPr="00791D37">
        <w:t>router</w:t>
      </w:r>
      <w:proofErr w:type="spellEnd"/>
      <w:r w:rsidRPr="00791D37">
        <w:t xml:space="preserve"> y en tener activos todos los servicios de interfaz con la red LAN o el internet.  Una vez pasa un rato, de aproximadamente 1 o 2 minutos, se observa que el BR cambia a color naranja y hay una reestructuración en la Topología, </w:t>
      </w:r>
      <w:ins w:id="3690"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3691" w:author="JORGE CONTRERAS ORTIZ" w:date="2021-09-04T16:41:00Z">
        <w:r w:rsidR="00363B1A" w:rsidRPr="00791D37">
          <w:t xml:space="preserve">Ilustración </w:t>
        </w:r>
        <w:r w:rsidR="00363B1A">
          <w:rPr>
            <w:noProof/>
          </w:rPr>
          <w:t>64</w:t>
        </w:r>
        <w:r w:rsidR="00363B1A">
          <w:fldChar w:fldCharType="end"/>
        </w:r>
      </w:ins>
      <w:del w:id="3692"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lastRenderedPageBreak/>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79C0B77F" w:rsidR="0074559B" w:rsidRPr="00791D37" w:rsidRDefault="0074559B" w:rsidP="00CA0339">
      <w:pPr>
        <w:pStyle w:val="Descripcin"/>
        <w:jc w:val="center"/>
      </w:pPr>
      <w:bookmarkStart w:id="3693" w:name="_Toc81499640"/>
      <w:bookmarkStart w:id="3694" w:name="_Toc81499875"/>
      <w:bookmarkStart w:id="3695" w:name="_Toc81659595"/>
      <w:bookmarkStart w:id="3696" w:name="_Ref81666126"/>
      <w:r w:rsidRPr="00791D37">
        <w:t xml:space="preserve">Ilustración </w:t>
      </w:r>
      <w:fldSimple w:instr=" SEQ Ilustración \* ARABIC ">
        <w:ins w:id="3697" w:author="JORGE CONTRERAS ORTIZ" w:date="2021-09-04T14:47:00Z">
          <w:r w:rsidR="003E5AE5">
            <w:rPr>
              <w:noProof/>
            </w:rPr>
            <w:t>64</w:t>
          </w:r>
        </w:ins>
        <w:del w:id="3698" w:author="JORGE CONTRERAS ORTIZ" w:date="2021-09-04T08:54:00Z">
          <w:r w:rsidR="00CA0339" w:rsidDel="00425C71">
            <w:rPr>
              <w:noProof/>
            </w:rPr>
            <w:delText>63</w:delText>
          </w:r>
        </w:del>
      </w:fldSimple>
      <w:bookmarkEnd w:id="3696"/>
      <w:r w:rsidRPr="00791D37">
        <w:t xml:space="preserve"> Topología 2 de BR con dos nodos Dongle</w:t>
      </w:r>
      <w:bookmarkEnd w:id="3693"/>
      <w:bookmarkEnd w:id="3694"/>
      <w:bookmarkEnd w:id="3695"/>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7777777" w:rsidR="0074559B" w:rsidRPr="00791D37" w:rsidRDefault="0074559B" w:rsidP="00791D37">
      <w:pPr>
        <w:rPr>
          <w:iCs/>
        </w:rPr>
      </w:pPr>
      <w:r w:rsidRPr="00791D37">
        <w:t xml:space="preserve">Una vez el </w:t>
      </w:r>
      <w:proofErr w:type="spellStart"/>
      <w:r w:rsidRPr="00791D37">
        <w:t>Border</w:t>
      </w:r>
      <w:proofErr w:type="spellEnd"/>
      <w:r w:rsidRPr="00791D37">
        <w:t xml:space="preserve"> </w:t>
      </w:r>
      <w:proofErr w:type="spellStart"/>
      <w:r w:rsidRPr="00791D37">
        <w:t>Router</w:t>
      </w:r>
      <w:proofErr w:type="spellEnd"/>
      <w:r w:rsidRPr="00791D37">
        <w:t xml:space="preserve"> inicia todos sus servicios y la red esta estable, se comprueba la accesibilidad a los nodos desde el PC, haciendo </w:t>
      </w:r>
      <w:r w:rsidRPr="00791D37">
        <w:rPr>
          <w:i/>
        </w:rPr>
        <w:t xml:space="preserve">PING -6 </w:t>
      </w:r>
      <w:r w:rsidRPr="00791D37">
        <w:rPr>
          <w:iCs/>
        </w:rPr>
        <w:t xml:space="preserve"> a las direcciones IPv6 asignadas a los dos Dongle.</w:t>
      </w:r>
    </w:p>
    <w:p w14:paraId="2697EC5D" w14:textId="77777777" w:rsidR="0074559B" w:rsidRPr="00791D37" w:rsidRDefault="0074559B" w:rsidP="00791D37">
      <w:r w:rsidRPr="00791D37">
        <w:rPr>
          <w:b/>
          <w:bCs/>
          <w:i/>
        </w:rPr>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6563D6AF" w:rsidR="0074559B" w:rsidRPr="00791D37" w:rsidRDefault="0074559B" w:rsidP="00791D37">
      <w:r w:rsidRPr="00791D37">
        <w:t>Los resultados de estos PING han sido</w:t>
      </w:r>
      <w:ins w:id="3699"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3700" w:author="JORGE CONTRERAS ORTIZ" w:date="2021-09-04T16:42:00Z">
        <w:r w:rsidR="00363B1A" w:rsidRPr="00791D37">
          <w:t xml:space="preserve">Ilustración </w:t>
        </w:r>
        <w:r w:rsidR="00363B1A">
          <w:rPr>
            <w:noProof/>
          </w:rPr>
          <w:t>65</w:t>
        </w:r>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3701" w:author="JORGE CONTRERAS ORTIZ" w:date="2021-09-04T16:42:00Z">
        <w:r w:rsidR="00363B1A" w:rsidRPr="00791D37">
          <w:t xml:space="preserve">Ilustración </w:t>
        </w:r>
        <w:r w:rsidR="00363B1A">
          <w:rPr>
            <w:noProof/>
          </w:rPr>
          <w:t>66</w:t>
        </w:r>
        <w:r w:rsidR="00363B1A">
          <w:fldChar w:fldCharType="end"/>
        </w:r>
        <w:r w:rsidR="00363B1A">
          <w:t xml:space="preserve"> </w:t>
        </w:r>
        <w:proofErr w:type="spellStart"/>
        <w:r w:rsidR="00363B1A">
          <w:t>y</w:t>
        </w:r>
        <w:proofErr w:type="spellEnd"/>
        <w:r w:rsidR="00363B1A">
          <w:t xml:space="preserve"> </w:t>
        </w:r>
      </w:ins>
      <w:ins w:id="3702" w:author="JORGE CONTRERAS ORTIZ" w:date="2021-09-04T16:43:00Z">
        <w:r w:rsidR="00363B1A">
          <w:fldChar w:fldCharType="begin"/>
        </w:r>
        <w:r w:rsidR="00363B1A">
          <w:instrText xml:space="preserve"> REF _Ref81666196 \h </w:instrText>
        </w:r>
      </w:ins>
      <w:r w:rsidR="00363B1A">
        <w:fldChar w:fldCharType="separate"/>
      </w:r>
      <w:ins w:id="3703" w:author="JORGE CONTRERAS ORTIZ" w:date="2021-09-04T16:43:00Z">
        <w:r w:rsidR="00363B1A" w:rsidRPr="00791D37">
          <w:t xml:space="preserve">Ilustración </w:t>
        </w:r>
        <w:r w:rsidR="00363B1A">
          <w:rPr>
            <w:noProof/>
          </w:rPr>
          <w:t>67</w:t>
        </w:r>
        <w:r w:rsidR="00363B1A">
          <w:fldChar w:fldCharType="end"/>
        </w:r>
      </w:ins>
      <w:del w:id="3704" w:author="JORGE CONTRERAS ORTIZ" w:date="2021-09-04T16:42:00Z">
        <w:r w:rsidRPr="00791D37" w:rsidDel="00363B1A">
          <w:delText xml:space="preserve"> los siguientes</w:delText>
        </w:r>
      </w:del>
      <w:r w:rsidRPr="00791D37">
        <w:t>:</w:t>
      </w: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C8D6324" w:rsidR="0074559B" w:rsidRPr="00791D37" w:rsidRDefault="0074559B" w:rsidP="00CA0339">
      <w:pPr>
        <w:pStyle w:val="Descripcin"/>
        <w:jc w:val="center"/>
      </w:pPr>
      <w:bookmarkStart w:id="3705" w:name="_Toc81499641"/>
      <w:bookmarkStart w:id="3706" w:name="_Toc81499876"/>
      <w:bookmarkStart w:id="3707" w:name="_Toc81659596"/>
      <w:bookmarkStart w:id="3708" w:name="_Ref81666171"/>
      <w:r w:rsidRPr="00791D37">
        <w:t xml:space="preserve">Ilustración </w:t>
      </w:r>
      <w:fldSimple w:instr=" SEQ Ilustración \* ARABIC ">
        <w:ins w:id="3709" w:author="JORGE CONTRERAS ORTIZ" w:date="2021-09-04T14:47:00Z">
          <w:r w:rsidR="003E5AE5">
            <w:rPr>
              <w:noProof/>
            </w:rPr>
            <w:t>65</w:t>
          </w:r>
        </w:ins>
        <w:del w:id="3710" w:author="JORGE CONTRERAS ORTIZ" w:date="2021-09-04T08:54:00Z">
          <w:r w:rsidR="00CA0339" w:rsidDel="00425C71">
            <w:rPr>
              <w:noProof/>
            </w:rPr>
            <w:delText>64</w:delText>
          </w:r>
        </w:del>
      </w:fldSimple>
      <w:bookmarkEnd w:id="3708"/>
      <w:r w:rsidRPr="00791D37">
        <w:t xml:space="preserve"> Ping desde PC a BR</w:t>
      </w:r>
      <w:bookmarkEnd w:id="3705"/>
      <w:bookmarkEnd w:id="3706"/>
      <w:bookmarkEnd w:id="3707"/>
    </w:p>
    <w:p w14:paraId="5747A874" w14:textId="77777777" w:rsidR="0074559B" w:rsidRPr="00791D37" w:rsidRDefault="0074559B" w:rsidP="00CA0339">
      <w:pPr>
        <w:jc w:val="center"/>
      </w:pPr>
      <w:r w:rsidRPr="00791D37">
        <w:rPr>
          <w:noProof/>
        </w:rPr>
        <w:lastRenderedPageBreak/>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5C9B2E26" w:rsidR="0074559B" w:rsidRPr="00791D37" w:rsidRDefault="0074559B" w:rsidP="00CA0339">
      <w:pPr>
        <w:pStyle w:val="Descripcin"/>
        <w:jc w:val="center"/>
      </w:pPr>
      <w:bookmarkStart w:id="3711" w:name="_Toc81499642"/>
      <w:bookmarkStart w:id="3712" w:name="_Toc81499877"/>
      <w:bookmarkStart w:id="3713" w:name="_Toc81659597"/>
      <w:bookmarkStart w:id="3714" w:name="_Ref81666185"/>
      <w:r w:rsidRPr="00791D37">
        <w:t xml:space="preserve">Ilustración </w:t>
      </w:r>
      <w:fldSimple w:instr=" SEQ Ilustración \* ARABIC ">
        <w:ins w:id="3715" w:author="JORGE CONTRERAS ORTIZ" w:date="2021-09-04T14:47:00Z">
          <w:r w:rsidR="003E5AE5">
            <w:rPr>
              <w:noProof/>
            </w:rPr>
            <w:t>66</w:t>
          </w:r>
        </w:ins>
        <w:del w:id="3716" w:author="JORGE CONTRERAS ORTIZ" w:date="2021-09-04T08:54:00Z">
          <w:r w:rsidR="00CA0339" w:rsidDel="00425C71">
            <w:rPr>
              <w:noProof/>
            </w:rPr>
            <w:delText>65</w:delText>
          </w:r>
        </w:del>
      </w:fldSimple>
      <w:bookmarkEnd w:id="3714"/>
      <w:r w:rsidRPr="00791D37">
        <w:t xml:space="preserve"> Ping desde PC a nodo LEADER</w:t>
      </w:r>
      <w:bookmarkEnd w:id="3711"/>
      <w:bookmarkEnd w:id="3712"/>
      <w:bookmarkEnd w:id="3713"/>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841B1F9" w:rsidR="0074559B" w:rsidRPr="00791D37" w:rsidRDefault="0074559B" w:rsidP="00CA0339">
      <w:pPr>
        <w:pStyle w:val="Descripcin"/>
        <w:jc w:val="center"/>
      </w:pPr>
      <w:bookmarkStart w:id="3717" w:name="_Toc81499643"/>
      <w:bookmarkStart w:id="3718" w:name="_Toc81499878"/>
      <w:bookmarkStart w:id="3719" w:name="_Toc81659598"/>
      <w:bookmarkStart w:id="3720" w:name="_Ref81666196"/>
      <w:r w:rsidRPr="00791D37">
        <w:t xml:space="preserve">Ilustración </w:t>
      </w:r>
      <w:fldSimple w:instr=" SEQ Ilustración \* ARABIC ">
        <w:ins w:id="3721" w:author="JORGE CONTRERAS ORTIZ" w:date="2021-09-04T14:47:00Z">
          <w:r w:rsidR="003E5AE5">
            <w:rPr>
              <w:noProof/>
            </w:rPr>
            <w:t>67</w:t>
          </w:r>
        </w:ins>
        <w:del w:id="3722" w:author="JORGE CONTRERAS ORTIZ" w:date="2021-09-04T08:54:00Z">
          <w:r w:rsidR="00CA0339" w:rsidDel="00425C71">
            <w:rPr>
              <w:noProof/>
            </w:rPr>
            <w:delText>66</w:delText>
          </w:r>
        </w:del>
      </w:fldSimple>
      <w:bookmarkEnd w:id="3720"/>
      <w:r w:rsidRPr="00791D37">
        <w:t xml:space="preserve"> Ping desde PC a nodo MED</w:t>
      </w:r>
      <w:bookmarkEnd w:id="3717"/>
      <w:bookmarkEnd w:id="3718"/>
      <w:bookmarkEnd w:id="3719"/>
    </w:p>
    <w:p w14:paraId="65CBBD32" w14:textId="77777777" w:rsidR="0074559B" w:rsidRPr="00791D37" w:rsidRDefault="0074559B" w:rsidP="00791D37"/>
    <w:p w14:paraId="542617B5" w14:textId="05F05D3A" w:rsidR="0074559B" w:rsidRPr="00791D37" w:rsidDel="00C17583" w:rsidRDefault="0074559B" w:rsidP="00791D37">
      <w:pPr>
        <w:rPr>
          <w:del w:id="3723"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hyperlink r:id="rId95" w:history="1">
        <w:r w:rsidRPr="00791D37">
          <w:rPr>
            <w:rStyle w:val="Hipervnculo"/>
            <w:iCs/>
          </w:rPr>
          <w:t>www.kirale.com</w:t>
        </w:r>
      </w:hyperlink>
      <w:r w:rsidRPr="00791D37">
        <w:t>, comprobando que en ambos nodos recibimos la respuesta a los ping realizados.</w:t>
      </w:r>
      <w:ins w:id="3724" w:author="JORGE CONTRERAS ORTIZ" w:date="2021-09-04T13:33:00Z">
        <w:r w:rsidR="00C17583">
          <w:t xml:space="preserve"> </w:t>
        </w:r>
      </w:ins>
    </w:p>
    <w:p w14:paraId="54684DD9" w14:textId="03987802" w:rsidR="0074559B" w:rsidRDefault="0074559B" w:rsidP="00791D37">
      <w:pPr>
        <w:rPr>
          <w:ins w:id="3725" w:author="JORGE CONTRERAS ORTIZ" w:date="2021-09-04T13:33:00Z"/>
        </w:rPr>
      </w:pPr>
      <w:del w:id="3726" w:author="JORGE CONTRERAS ORTIZ" w:date="2021-09-04T13:33:00Z">
        <w:r w:rsidRPr="00791D37" w:rsidDel="00C17583">
          <w:br w:type="page"/>
        </w:r>
      </w:del>
    </w:p>
    <w:p w14:paraId="0B408792" w14:textId="77777777" w:rsidR="00C17583" w:rsidRPr="00791D37" w:rsidRDefault="00C17583" w:rsidP="00791D37"/>
    <w:p w14:paraId="407F6888" w14:textId="38297A5E" w:rsidR="0074559B" w:rsidRPr="00791D37" w:rsidRDefault="00C17583" w:rsidP="00791D37">
      <w:pPr>
        <w:pStyle w:val="Ttulo3"/>
      </w:pPr>
      <w:bookmarkStart w:id="3727" w:name="_Toc81499469"/>
      <w:bookmarkStart w:id="3728" w:name="_Toc81659749"/>
      <w:bookmarkStart w:id="3729" w:name="_Ref81666949"/>
      <w:bookmarkStart w:id="3730" w:name="_Ref81666954"/>
      <w:r w:rsidRPr="00791D37">
        <w:t>ENVÍO DE MENSAJES UDP POR SOCKETS ENTRE DONGLES Y ENTRE PC Y DONGLES</w:t>
      </w:r>
      <w:bookmarkEnd w:id="3727"/>
      <w:bookmarkEnd w:id="3728"/>
      <w:bookmarkEnd w:id="3729"/>
      <w:bookmarkEnd w:id="3730"/>
    </w:p>
    <w:p w14:paraId="72D9F60E" w14:textId="77777777" w:rsidR="0074559B" w:rsidRPr="00791D37" w:rsidRDefault="0074559B" w:rsidP="00791D37"/>
    <w:p w14:paraId="2EC17052" w14:textId="64AC4FD1" w:rsidR="0074559B" w:rsidRPr="00791D37" w:rsidRDefault="0074559B" w:rsidP="00791D37">
      <w:r w:rsidRPr="00791D37">
        <w:t>En esta prueba, se ha probado el envío de Sockets entre ambos Dongles y entre PC y Dongles. La topología de red utilizada</w:t>
      </w:r>
      <w:ins w:id="3731"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3732" w:author="JORGE CONTRERAS ORTIZ" w:date="2021-09-04T16:43:00Z">
        <w:r w:rsidR="00363B1A" w:rsidRPr="00791D37">
          <w:t xml:space="preserve">Ilustración </w:t>
        </w:r>
        <w:r w:rsidR="00363B1A">
          <w:rPr>
            <w:noProof/>
          </w:rPr>
          <w:t>68</w:t>
        </w:r>
        <w:r w:rsidR="00363B1A">
          <w:fldChar w:fldCharType="end"/>
        </w:r>
      </w:ins>
      <w:del w:id="3733"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lastRenderedPageBreak/>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E3D43F8" w:rsidR="0074559B" w:rsidRPr="00791D37" w:rsidRDefault="0074559B" w:rsidP="00CA0339">
      <w:pPr>
        <w:pStyle w:val="Descripcin"/>
        <w:jc w:val="center"/>
      </w:pPr>
      <w:bookmarkStart w:id="3734" w:name="_Toc81499644"/>
      <w:bookmarkStart w:id="3735" w:name="_Toc81499879"/>
      <w:bookmarkStart w:id="3736" w:name="_Toc81659599"/>
      <w:bookmarkStart w:id="3737" w:name="_Ref81666235"/>
      <w:r w:rsidRPr="00791D37">
        <w:t xml:space="preserve">Ilustración </w:t>
      </w:r>
      <w:fldSimple w:instr=" SEQ Ilustración \* ARABIC ">
        <w:ins w:id="3738" w:author="JORGE CONTRERAS ORTIZ" w:date="2021-09-04T14:47:00Z">
          <w:r w:rsidR="003E5AE5">
            <w:rPr>
              <w:noProof/>
            </w:rPr>
            <w:t>68</w:t>
          </w:r>
        </w:ins>
        <w:del w:id="3739" w:author="JORGE CONTRERAS ORTIZ" w:date="2021-09-04T08:54:00Z">
          <w:r w:rsidR="00CA0339" w:rsidDel="00425C71">
            <w:rPr>
              <w:noProof/>
            </w:rPr>
            <w:delText>67</w:delText>
          </w:r>
        </w:del>
      </w:fldSimple>
      <w:bookmarkEnd w:id="3737"/>
      <w:r w:rsidRPr="00791D37">
        <w:t xml:space="preserve"> Topología para envío de mensajes UDP vía Sockets</w:t>
      </w:r>
      <w:bookmarkEnd w:id="3734"/>
      <w:bookmarkEnd w:id="3735"/>
      <w:bookmarkEnd w:id="3736"/>
    </w:p>
    <w:p w14:paraId="58F810F8" w14:textId="77777777" w:rsidR="0074559B" w:rsidRPr="00791D37" w:rsidRDefault="0074559B" w:rsidP="00791D37"/>
    <w:p w14:paraId="3FAFDB33" w14:textId="452D7D52" w:rsidR="0074559B" w:rsidRPr="00791D37" w:rsidRDefault="0074559B" w:rsidP="00791D37">
      <w:r w:rsidRPr="00791D37">
        <w:t xml:space="preserve">Para esto, como se ha mencionado en </w:t>
      </w:r>
      <w:ins w:id="3740" w:author="JORGE CONTRERAS ORTIZ" w:date="2021-09-04T16:45:00Z">
        <w:r w:rsidR="00363B1A">
          <w:fldChar w:fldCharType="begin"/>
        </w:r>
        <w:r w:rsidR="00363B1A">
          <w:instrText xml:space="preserve"> REF _Ref81666316 \w \h </w:instrText>
        </w:r>
      </w:ins>
      <w:r w:rsidR="00363B1A">
        <w:fldChar w:fldCharType="separate"/>
      </w:r>
      <w:ins w:id="3741" w:author="JORGE CONTRERAS ORTIZ" w:date="2021-09-04T16:45:00Z">
        <w:r w:rsidR="00363B1A">
          <w:t>5.2.3</w:t>
        </w:r>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3742" w:author="JORGE CONTRERAS ORTIZ" w:date="2021-09-04T16:45:00Z">
        <w:r w:rsidR="00363B1A" w:rsidRPr="00791D37">
          <w:t>ENVÍO DE MENSAJES UDP A TRAVÉS DE SOCKETS ENTRE AMBOS NODOS</w:t>
        </w:r>
        <w:r w:rsidR="00363B1A">
          <w:fldChar w:fldCharType="end"/>
        </w:r>
        <w:r w:rsidR="00363B1A">
          <w:t xml:space="preserve"> </w:t>
        </w:r>
      </w:ins>
      <w:del w:id="3743"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w:delText>
        </w:r>
        <w:r w:rsidRPr="00791D37" w:rsidDel="00363B1A">
          <w:rPr>
            <w:rStyle w:val="Hipervnculo"/>
          </w:rPr>
          <w:delText xml:space="preserve"> </w:delText>
        </w:r>
        <w:r w:rsidRPr="00791D37" w:rsidDel="00363B1A">
          <w:rPr>
            <w:rStyle w:val="Hipervnculo"/>
          </w:rPr>
          <w:delText>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xml:space="preserve">(), ya no hará falta hacerlo, debido a que se dispone de un </w:t>
      </w:r>
      <w:proofErr w:type="spellStart"/>
      <w:r w:rsidRPr="00791D37">
        <w:t>router</w:t>
      </w:r>
      <w:proofErr w:type="spellEnd"/>
      <w:r w:rsidRPr="00791D37">
        <w:t xml:space="preserve"> (el BR) que hace automáticamente este enr</w:t>
      </w:r>
      <w:del w:id="3744"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77777777" w:rsidR="0074559B" w:rsidRPr="00791D37" w:rsidRDefault="0074559B" w:rsidP="00791D37">
      <w:r w:rsidRPr="00791D37">
        <w:t xml:space="preserve">Finalmente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9F131B5" w:rsidR="0074559B" w:rsidRPr="00791D37" w:rsidRDefault="0074559B" w:rsidP="00791D37">
      <w:r w:rsidRPr="00791D37">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3745" w:author="JORGE CONTRERAS ORTIZ" w:date="2021-09-04T16:46:00Z">
        <w:r w:rsidRPr="00791D37" w:rsidDel="00363B1A">
          <w:delText>cuál</w:delText>
        </w:r>
      </w:del>
      <w:ins w:id="3746" w:author="JORGE CONTRERAS ORTIZ" w:date="2021-09-04T16:46:00Z">
        <w:r w:rsidR="00363B1A" w:rsidRPr="00791D37">
          <w:t>cual</w:t>
        </w:r>
      </w:ins>
      <w:r w:rsidRPr="00791D37">
        <w:t xml:space="preserve"> hay ciertos problemas en algunas ocasiones, en las que la red se satura y se dejan de recibir mensajes del nodo MED en el nodo Leader  durante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xml:space="preserve">, se observa que la temperatura del </w:t>
      </w:r>
      <w:r w:rsidRPr="00791D37">
        <w:lastRenderedPageBreak/>
        <w:t>módulo KTWM102 integrado en el Dongle se mantiene constante alrededor de los 33ºC durante toda la prueba.</w:t>
      </w:r>
    </w:p>
    <w:p w14:paraId="1CF80732" w14:textId="77777777" w:rsidR="0074559B" w:rsidRPr="00791D37" w:rsidRDefault="0074559B" w:rsidP="00791D37"/>
    <w:p w14:paraId="7238B991" w14:textId="77777777" w:rsidR="0074559B" w:rsidRPr="00791D37" w:rsidRDefault="0074559B" w:rsidP="00791D37">
      <w:pPr>
        <w:pStyle w:val="Ttulo2"/>
        <w:rPr>
          <w:sz w:val="28"/>
        </w:rPr>
      </w:pPr>
      <w:bookmarkStart w:id="3747" w:name="_Toc81499470"/>
      <w:bookmarkStart w:id="3748" w:name="_Toc81659750"/>
      <w:bookmarkStart w:id="3749" w:name="_Ref81666824"/>
      <w:bookmarkStart w:id="3750" w:name="_Ref81666841"/>
      <w:r w:rsidRPr="00791D37">
        <w:t xml:space="preserve">PRUEBAS CON PCB COOCKIE THREAD COMO CUARTO </w:t>
      </w:r>
      <w:r w:rsidRPr="00791D37">
        <w:rPr>
          <w:sz w:val="28"/>
        </w:rPr>
        <w:t>NODO</w:t>
      </w:r>
      <w:bookmarkEnd w:id="3747"/>
      <w:bookmarkEnd w:id="3748"/>
      <w:bookmarkEnd w:id="3749"/>
      <w:bookmarkEnd w:id="3750"/>
    </w:p>
    <w:p w14:paraId="0533D68E" w14:textId="77777777" w:rsidR="0074559B" w:rsidRPr="00791D37" w:rsidRDefault="0074559B" w:rsidP="00791D37"/>
    <w:p w14:paraId="30BAC833" w14:textId="77777777" w:rsidR="0074559B" w:rsidRPr="00791D37" w:rsidRDefault="0074559B" w:rsidP="00791D37">
      <w:r w:rsidRPr="00791D37">
        <w:t xml:space="preserve">Una vez las primeras pruebas con solo los 2 Dongles y el BR, se integra el módulo KTWM102 integrado en la PCB </w:t>
      </w:r>
      <w:proofErr w:type="spellStart"/>
      <w:r w:rsidRPr="00791D37">
        <w:t>Coockie</w:t>
      </w:r>
      <w:proofErr w:type="spellEnd"/>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390F0A53" w:rsidR="0074559B" w:rsidRPr="00791D37" w:rsidRDefault="0074559B" w:rsidP="00791D37">
      <w:pPr>
        <w:pStyle w:val="Prrafodelista"/>
        <w:numPr>
          <w:ilvl w:val="0"/>
          <w:numId w:val="24"/>
        </w:numPr>
      </w:pPr>
      <w:r w:rsidRPr="00791D37">
        <w:t xml:space="preserve">La primera, configurando 1 Dongle como Leader, el otro como REED o </w:t>
      </w:r>
      <w:proofErr w:type="spellStart"/>
      <w:r w:rsidRPr="00791D37">
        <w:t>router</w:t>
      </w:r>
      <w:proofErr w:type="spellEnd"/>
      <w:r w:rsidRPr="00791D37">
        <w:t xml:space="preserve"> y el BR como REED o </w:t>
      </w:r>
      <w:proofErr w:type="spellStart"/>
      <w:r w:rsidRPr="00791D37">
        <w:t>router</w:t>
      </w:r>
      <w:proofErr w:type="spellEnd"/>
      <w:r w:rsidRPr="00791D37">
        <w:t xml:space="preserve">. Finalmente el nuevo nodo se configura como MED. Quedando </w:t>
      </w:r>
      <w:del w:id="3751" w:author="JORGE CONTRERAS ORTIZ" w:date="2021-09-04T16:49:00Z">
        <w:r w:rsidRPr="00791D37" w:rsidDel="00D30CCF">
          <w:delText>una topología como mostramos en la siguiente imagen</w:delText>
        </w:r>
      </w:del>
      <w:ins w:id="3752" w:author="JORGE CONTRERAS ORTIZ" w:date="2021-09-04T16:49:00Z">
        <w:r w:rsidR="00D30CCF">
          <w:t xml:space="preserve">la topología mostrada en </w:t>
        </w:r>
      </w:ins>
      <w:del w:id="3753" w:author="JORGE CONTRERAS ORTIZ" w:date="2021-09-04T16:49:00Z">
        <w:r w:rsidRPr="00791D37" w:rsidDel="00D30CCF">
          <w:delText>:</w:delText>
        </w:r>
      </w:del>
      <w:ins w:id="3754" w:author="JORGE CONTRERAS ORTIZ" w:date="2021-09-04T16:49:00Z">
        <w:r w:rsidR="00D30CCF">
          <w:fldChar w:fldCharType="begin"/>
        </w:r>
        <w:r w:rsidR="00D30CCF">
          <w:instrText xml:space="preserve"> REF _Ref81666608 \h </w:instrText>
        </w:r>
      </w:ins>
      <w:r w:rsidR="00D30CCF">
        <w:fldChar w:fldCharType="separate"/>
      </w:r>
      <w:ins w:id="3755" w:author="JORGE CONTRERAS ORTIZ" w:date="2021-09-04T16:49:00Z">
        <w:r w:rsidR="00D30CCF" w:rsidRPr="00791D37">
          <w:t xml:space="preserve">Ilustración </w:t>
        </w:r>
        <w:r w:rsidR="00D30CCF">
          <w:rPr>
            <w:noProof/>
          </w:rPr>
          <w:t>69</w:t>
        </w:r>
        <w:r w:rsidR="00D30CCF">
          <w:fldChar w:fldCharType="end"/>
        </w:r>
      </w:ins>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06781F3" w:rsidR="0074559B" w:rsidRPr="00791D37" w:rsidRDefault="0074559B" w:rsidP="00CA0339">
      <w:pPr>
        <w:pStyle w:val="Descripcin"/>
        <w:jc w:val="center"/>
      </w:pPr>
      <w:bookmarkStart w:id="3756" w:name="_Toc81499645"/>
      <w:bookmarkStart w:id="3757" w:name="_Toc81499880"/>
      <w:bookmarkStart w:id="3758" w:name="_Toc81659600"/>
      <w:bookmarkStart w:id="3759" w:name="_Ref81666593"/>
      <w:bookmarkStart w:id="3760" w:name="_Ref81666608"/>
      <w:r w:rsidRPr="00791D37">
        <w:t xml:space="preserve">Ilustración </w:t>
      </w:r>
      <w:fldSimple w:instr=" SEQ Ilustración \* ARABIC ">
        <w:ins w:id="3761" w:author="JORGE CONTRERAS ORTIZ" w:date="2021-09-04T14:47:00Z">
          <w:r w:rsidR="003E5AE5">
            <w:rPr>
              <w:noProof/>
            </w:rPr>
            <w:t>69</w:t>
          </w:r>
        </w:ins>
        <w:del w:id="3762" w:author="JORGE CONTRERAS ORTIZ" w:date="2021-09-04T08:54:00Z">
          <w:r w:rsidR="00CA0339" w:rsidDel="00425C71">
            <w:rPr>
              <w:noProof/>
            </w:rPr>
            <w:delText>68</w:delText>
          </w:r>
        </w:del>
      </w:fldSimple>
      <w:bookmarkEnd w:id="3760"/>
      <w:r w:rsidRPr="00791D37">
        <w:t xml:space="preserve"> Topología 4 nodos con un Dongle como LEADER</w:t>
      </w:r>
      <w:bookmarkEnd w:id="3756"/>
      <w:bookmarkEnd w:id="3757"/>
      <w:bookmarkEnd w:id="3758"/>
      <w:bookmarkEnd w:id="3759"/>
    </w:p>
    <w:p w14:paraId="13B1D3EC" w14:textId="77777777" w:rsidR="0074559B" w:rsidRPr="00791D37" w:rsidRDefault="0074559B" w:rsidP="00791D37">
      <w:r w:rsidRPr="00791D37">
        <w:br w:type="page"/>
      </w:r>
    </w:p>
    <w:p w14:paraId="281BBA03" w14:textId="5AEE4FD4" w:rsidR="0074559B" w:rsidRPr="00791D37" w:rsidRDefault="0074559B" w:rsidP="00791D37">
      <w:pPr>
        <w:pStyle w:val="Prrafodelista"/>
        <w:numPr>
          <w:ilvl w:val="0"/>
          <w:numId w:val="24"/>
        </w:numPr>
      </w:pPr>
      <w:r w:rsidRPr="00791D37">
        <w:lastRenderedPageBreak/>
        <w:t xml:space="preserve">Se configura el BR como Leader de la red, un Dongle se configura como REED o </w:t>
      </w:r>
      <w:proofErr w:type="spellStart"/>
      <w:r w:rsidRPr="00791D37">
        <w:t>Router</w:t>
      </w:r>
      <w:proofErr w:type="spellEnd"/>
      <w:r w:rsidRPr="00791D37">
        <w:t xml:space="preserve"> y el otro Dongle como MED. Finalmente el nuevo nodo se configura como MED. La topología resultante </w:t>
      </w:r>
      <w:del w:id="3763" w:author="JORGE CONTRERAS ORTIZ" w:date="2021-09-04T16:52:00Z">
        <w:r w:rsidRPr="00791D37" w:rsidDel="00D30CCF">
          <w:delText>sería</w:delText>
        </w:r>
      </w:del>
      <w:ins w:id="3764"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3765" w:author="JORGE CONTRERAS ORTIZ" w:date="2021-09-04T16:52:00Z">
        <w:r w:rsidR="00D30CCF" w:rsidRPr="00791D37">
          <w:t xml:space="preserve">Ilustración </w:t>
        </w:r>
        <w:r w:rsidR="00D30CCF">
          <w:rPr>
            <w:noProof/>
          </w:rPr>
          <w:t>70</w:t>
        </w:r>
        <w:r w:rsidR="00D30CCF">
          <w:fldChar w:fldCharType="end"/>
        </w:r>
      </w:ins>
      <w:r w:rsidRPr="00791D37">
        <w:t xml:space="preserve">: </w:t>
      </w:r>
    </w:p>
    <w:p w14:paraId="4ABBBE2F" w14:textId="77777777" w:rsidR="0074559B" w:rsidRPr="00791D37" w:rsidRDefault="0074559B" w:rsidP="00CA0339">
      <w:pPr>
        <w:jc w:val="center"/>
      </w:pPr>
      <w:r w:rsidRPr="00791D37">
        <w:rPr>
          <w:noProof/>
        </w:rPr>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1FFA3BE8" w:rsidR="0074559B" w:rsidRPr="00791D37" w:rsidRDefault="0074559B" w:rsidP="00CA0339">
      <w:pPr>
        <w:pStyle w:val="Descripcin"/>
        <w:jc w:val="center"/>
      </w:pPr>
      <w:bookmarkStart w:id="3766" w:name="_Toc81499646"/>
      <w:bookmarkStart w:id="3767" w:name="_Toc81499881"/>
      <w:bookmarkStart w:id="3768" w:name="_Toc81659601"/>
      <w:bookmarkStart w:id="3769" w:name="_Ref81666764"/>
      <w:r w:rsidRPr="00791D37">
        <w:t xml:space="preserve">Ilustración </w:t>
      </w:r>
      <w:fldSimple w:instr=" SEQ Ilustración \* ARABIC ">
        <w:ins w:id="3770" w:author="JORGE CONTRERAS ORTIZ" w:date="2021-09-04T14:47:00Z">
          <w:r w:rsidR="003E5AE5">
            <w:rPr>
              <w:noProof/>
            </w:rPr>
            <w:t>70</w:t>
          </w:r>
        </w:ins>
        <w:del w:id="3771" w:author="JORGE CONTRERAS ORTIZ" w:date="2021-09-04T08:54:00Z">
          <w:r w:rsidR="00CA0339" w:rsidDel="00425C71">
            <w:rPr>
              <w:noProof/>
            </w:rPr>
            <w:delText>69</w:delText>
          </w:r>
        </w:del>
      </w:fldSimple>
      <w:bookmarkEnd w:id="3769"/>
      <w:r w:rsidRPr="00791D37">
        <w:t xml:space="preserve"> Topología 4 nodos con BR como Leader</w:t>
      </w:r>
      <w:bookmarkEnd w:id="3766"/>
      <w:bookmarkEnd w:id="3767"/>
      <w:bookmarkEnd w:id="3768"/>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3772" w:name="_Toc81499471"/>
      <w:bookmarkStart w:id="3773" w:name="_Toc81659751"/>
      <w:r w:rsidRPr="00791D37">
        <w:t>PRUEBAS DE CONECTIVIDAD CON EL CUARTO NODO</w:t>
      </w:r>
      <w:bookmarkEnd w:id="3772"/>
      <w:bookmarkEnd w:id="3773"/>
    </w:p>
    <w:p w14:paraId="0E976CD4" w14:textId="77777777" w:rsidR="0074559B" w:rsidRPr="00791D37" w:rsidRDefault="0074559B" w:rsidP="00791D37"/>
    <w:p w14:paraId="6236C918" w14:textId="2F84EC95"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se realiza 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DB331B9" w:rsidR="0074559B" w:rsidRPr="00791D37" w:rsidRDefault="0074559B" w:rsidP="00CA0339">
      <w:pPr>
        <w:pStyle w:val="Descripcin"/>
        <w:jc w:val="center"/>
      </w:pPr>
      <w:bookmarkStart w:id="3774" w:name="_Toc81499647"/>
      <w:bookmarkStart w:id="3775" w:name="_Toc81499882"/>
      <w:bookmarkStart w:id="3776" w:name="_Toc81659602"/>
      <w:r w:rsidRPr="00791D37">
        <w:t xml:space="preserve">Ilustración </w:t>
      </w:r>
      <w:fldSimple w:instr=" SEQ Ilustración \* ARABIC ">
        <w:ins w:id="3777" w:author="JORGE CONTRERAS ORTIZ" w:date="2021-09-04T14:47:00Z">
          <w:r w:rsidR="003E5AE5">
            <w:rPr>
              <w:noProof/>
            </w:rPr>
            <w:t>71</w:t>
          </w:r>
        </w:ins>
        <w:del w:id="3778" w:author="JORGE CONTRERAS ORTIZ" w:date="2021-09-04T08:54:00Z">
          <w:r w:rsidR="00CA0339" w:rsidDel="00425C71">
            <w:rPr>
              <w:noProof/>
            </w:rPr>
            <w:delText>70</w:delText>
          </w:r>
        </w:del>
      </w:fldSimple>
      <w:r w:rsidRPr="00791D37">
        <w:t xml:space="preserve"> Ping desde PC a nuevo nodo MED.</w:t>
      </w:r>
      <w:bookmarkEnd w:id="3774"/>
      <w:bookmarkEnd w:id="3775"/>
      <w:bookmarkEnd w:id="3776"/>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3779" w:author="JORGE CONTRERAS ORTIZ" w:date="2021-09-04T16:56:00Z">
            <w:rPr/>
          </w:rPrChange>
        </w:rPr>
      </w:pPr>
      <w:r w:rsidRPr="00D30CCF">
        <w:rPr>
          <w:b/>
          <w:bCs/>
          <w:i/>
          <w:iCs/>
          <w:rPrChange w:id="3780" w:author="JORGE CONTRERAS ORTIZ" w:date="2021-09-04T16:56:00Z">
            <w:rPr>
              <w:b/>
              <w:bCs/>
            </w:rPr>
          </w:rPrChange>
        </w:rPr>
        <w:t>Nota:</w:t>
      </w:r>
      <w:r w:rsidRPr="00D30CCF">
        <w:rPr>
          <w:i/>
          <w:iCs/>
          <w:rPrChange w:id="3781" w:author="JORGE CONTRERAS ORTIZ" w:date="2021-09-04T16:56:00Z">
            <w:rPr/>
          </w:rPrChange>
        </w:rPr>
        <w:t xml:space="preserve"> Tener en cuenta que los dos saltos realizados son entre nodos separados la misma distancia de 30 – 35 cm de distancia.</w:t>
      </w:r>
    </w:p>
    <w:p w14:paraId="680E54CB" w14:textId="3EBFC97C" w:rsidR="0074559B" w:rsidRPr="00791D37" w:rsidRDefault="0074559B" w:rsidP="00791D37">
      <w:pPr>
        <w:pStyle w:val="Textoindependiente"/>
      </w:pPr>
      <w:r w:rsidRPr="00791D37">
        <w:lastRenderedPageBreak/>
        <w:t xml:space="preserve">Desde el propio nodo se hace ping a </w:t>
      </w:r>
      <w:hyperlink r:id="rId99" w:history="1">
        <w:r w:rsidRPr="00791D37">
          <w:rPr>
            <w:rStyle w:val="Hipervnculo"/>
          </w:rPr>
          <w:t>www.kirale.com</w:t>
        </w:r>
      </w:hyperlink>
      <w:r w:rsidRPr="00791D37">
        <w:t xml:space="preserve">, a </w:t>
      </w:r>
      <w:hyperlink r:id="rId100" w:history="1">
        <w:r w:rsidRPr="00791D37">
          <w:rPr>
            <w:rStyle w:val="Hipervnculo"/>
          </w:rPr>
          <w:t>www.google.com</w:t>
        </w:r>
      </w:hyperlink>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t xml:space="preserve"> </w:t>
      </w:r>
      <w:bookmarkStart w:id="3782" w:name="_Toc81499472"/>
      <w:bookmarkStart w:id="3783" w:name="_Toc81659752"/>
      <w:bookmarkStart w:id="3784" w:name="_Ref81667148"/>
      <w:bookmarkStart w:id="3785" w:name="_Ref81667157"/>
      <w:r w:rsidR="00C17583" w:rsidRPr="00791D37">
        <w:t>ENVÍO / RECIBO DE SOCKETS</w:t>
      </w:r>
      <w:bookmarkEnd w:id="3782"/>
      <w:bookmarkEnd w:id="3783"/>
      <w:bookmarkEnd w:id="3784"/>
      <w:bookmarkEnd w:id="3785"/>
    </w:p>
    <w:p w14:paraId="0EF64971" w14:textId="77777777" w:rsidR="0074559B" w:rsidRPr="00791D37" w:rsidRDefault="0074559B" w:rsidP="00791D37"/>
    <w:p w14:paraId="196C2FD9" w14:textId="38E383C6" w:rsidR="0074559B" w:rsidRPr="00791D37" w:rsidRDefault="0074559B" w:rsidP="00791D37">
      <w:r w:rsidRPr="00791D37">
        <w:t>Siguiendo con el uso de las dos topologías mencionadas e</w:t>
      </w:r>
      <w:ins w:id="3786" w:author="JORGE CONTRERAS ORTIZ" w:date="2021-09-04T16:53:00Z">
        <w:r w:rsidR="00D30CCF">
          <w:t xml:space="preserve">n </w:t>
        </w:r>
        <w:r w:rsidR="00D30CCF">
          <w:fldChar w:fldCharType="begin"/>
        </w:r>
        <w:r w:rsidR="00D30CCF">
          <w:instrText xml:space="preserve"> REF _Ref81666841 \r \h </w:instrText>
        </w:r>
      </w:ins>
      <w:r w:rsidR="00D30CCF">
        <w:fldChar w:fldCharType="separate"/>
      </w:r>
      <w:ins w:id="3787" w:author="JORGE CONTRERAS ORTIZ" w:date="2021-09-04T16:53:00Z">
        <w:r w:rsidR="00D30CCF">
          <w:t>5.</w:t>
        </w:r>
        <w:r w:rsidR="00D30CCF">
          <w:t>4</w:t>
        </w:r>
        <w:r w:rsidR="00D30CCF">
          <w:fldChar w:fldCharType="end"/>
        </w:r>
        <w:r w:rsidR="00D30CCF">
          <w:t xml:space="preserve"> </w:t>
        </w:r>
        <w:r w:rsidR="00D30CCF">
          <w:fldChar w:fldCharType="begin"/>
        </w:r>
        <w:r w:rsidR="00D30CCF">
          <w:instrText xml:space="preserve"> REF _Ref81666824 \h </w:instrText>
        </w:r>
      </w:ins>
      <w:r w:rsidR="00D30CCF">
        <w:instrText xml:space="preserve"> \* MERGEFORMAT </w:instrText>
      </w:r>
      <w:r w:rsidR="00D30CCF">
        <w:fldChar w:fldCharType="separate"/>
      </w:r>
      <w:ins w:id="3788" w:author="JORGE CONTRERAS ORTIZ" w:date="2021-09-04T16:53:00Z">
        <w:r w:rsidR="00D30CCF" w:rsidRPr="00791D37">
          <w:t xml:space="preserve">PRUEBAS CON PCB COOCKIE THREAD COMO CUARTO </w:t>
        </w:r>
        <w:r w:rsidR="00D30CCF" w:rsidRPr="00D30CCF">
          <w:rPr>
            <w:rPrChange w:id="3789" w:author="JORGE CONTRERAS ORTIZ" w:date="2021-09-04T16:54:00Z">
              <w:rPr>
                <w:sz w:val="28"/>
              </w:rPr>
            </w:rPrChange>
          </w:rPr>
          <w:t>NODO</w:t>
        </w:r>
        <w:r w:rsidR="00D30CCF">
          <w:fldChar w:fldCharType="end"/>
        </w:r>
        <w:r w:rsidR="00D30CCF">
          <w:t xml:space="preserve"> </w:t>
        </w:r>
      </w:ins>
      <w:del w:id="3790" w:author="JORGE CONTRERAS ORTIZ" w:date="2021-09-04T16:53:00Z">
        <w:r w:rsidRPr="00791D37" w:rsidDel="00D30CCF">
          <w:delText xml:space="preserve">n </w:delText>
        </w:r>
        <w:r w:rsidR="00912DA3" w:rsidDel="00D30CCF">
          <w:fldChar w:fldCharType="begin"/>
        </w:r>
        <w:r w:rsidR="00912DA3" w:rsidRPr="00D30CCF" w:rsidDel="00D30CCF">
          <w:rPr>
            <w:rPrChange w:id="3791" w:author="JORGE CONTRERAS ORTIZ" w:date="2021-09-04T16:53:00Z">
              <w:rPr/>
            </w:rPrChange>
          </w:rPr>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4F818078" w:rsidR="0074559B" w:rsidRPr="00791D37" w:rsidDel="009735E3" w:rsidRDefault="0074559B" w:rsidP="00791D37">
      <w:pPr>
        <w:rPr>
          <w:del w:id="3792" w:author="JORGE CONTRERAS ORTIZ" w:date="2021-09-04T16:59:00Z"/>
        </w:rPr>
      </w:pPr>
      <w:r w:rsidRPr="00791D37">
        <w:t xml:space="preserve">Como segunda prueba, con la  segunda topología de red indicada en </w:t>
      </w:r>
      <w:ins w:id="3793" w:author="JORGE CONTRERAS ORTIZ" w:date="2021-09-04T16:54:00Z">
        <w:r w:rsidR="00D30CCF">
          <w:fldChar w:fldCharType="begin"/>
        </w:r>
        <w:r w:rsidR="00D30CCF">
          <w:instrText xml:space="preserve"> REF _Ref81666841 \r \h </w:instrText>
        </w:r>
        <w:r w:rsidR="00D30CCF">
          <w:fldChar w:fldCharType="separate"/>
        </w:r>
        <w:r w:rsidR="00D30CCF">
          <w:t>5.4</w:t>
        </w:r>
        <w:r w:rsidR="00D30CCF">
          <w:fldChar w:fldCharType="end"/>
        </w:r>
        <w:r w:rsidR="00D30CCF">
          <w:t xml:space="preserve"> </w:t>
        </w:r>
        <w:r w:rsidR="00D30CCF">
          <w:fldChar w:fldCharType="begin"/>
        </w:r>
        <w:r w:rsidR="00D30CCF">
          <w:instrText xml:space="preserve"> REF _Ref81666824 \h </w:instrText>
        </w:r>
        <w:r w:rsidR="00D30CCF">
          <w:instrText xml:space="preserve"> \* MERGEFORMAT </w:instrText>
        </w:r>
        <w:r w:rsidR="00D30CCF">
          <w:fldChar w:fldCharType="separate"/>
        </w:r>
        <w:r w:rsidR="00D30CCF" w:rsidRPr="00791D37">
          <w:t xml:space="preserve">PRUEBAS CON PCB COOCKIE THREAD COMO CUARTO </w:t>
        </w:r>
        <w:r w:rsidR="00D30CCF" w:rsidRPr="00E23BFC">
          <w:t>NODO</w:t>
        </w:r>
        <w:r w:rsidR="00D30CCF">
          <w:fldChar w:fldCharType="end"/>
        </w:r>
      </w:ins>
      <w:del w:id="3794"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rsidRPr="00791D37">
        <w:t>Coockie</w:t>
      </w:r>
      <w:proofErr w:type="spellEnd"/>
      <w:r w:rsidRPr="00791D37">
        <w:t xml:space="preserve"> cada 2 segundos. Esta prueba se realiza con una duración de 2 horas y media, varias veces, observando</w:t>
      </w:r>
      <w:ins w:id="3795" w:author="JORGE CONTRERAS ORTIZ" w:date="2021-09-04T16:54:00Z">
        <w:r w:rsidR="00D30CCF">
          <w:t xml:space="preserve">, al igual que </w:t>
        </w:r>
      </w:ins>
      <w:del w:id="3796" w:author="JORGE CONTRERAS ORTIZ" w:date="2021-09-04T16:54:00Z">
        <w:r w:rsidRPr="00791D37" w:rsidDel="00D30CCF">
          <w:delText xml:space="preserve"> como en</w:delText>
        </w:r>
      </w:del>
      <w:r w:rsidRPr="00791D37">
        <w:t xml:space="preserve"> </w:t>
      </w:r>
      <w:ins w:id="3797" w:author="JORGE CONTRERAS ORTIZ" w:date="2021-09-04T16:55:00Z">
        <w:r w:rsidR="00D30CCF">
          <w:fldChar w:fldCharType="begin"/>
        </w:r>
        <w:r w:rsidR="00D30CCF">
          <w:instrText xml:space="preserve"> REF _Ref81666949 \w \h </w:instrText>
        </w:r>
      </w:ins>
      <w:r w:rsidR="00D30CCF">
        <w:fldChar w:fldCharType="separate"/>
      </w:r>
      <w:ins w:id="3798" w:author="JORGE CONTRERAS ORTIZ" w:date="2021-09-04T16:55:00Z">
        <w:r w:rsidR="00D30CCF">
          <w:t>5.3.4</w:t>
        </w:r>
        <w:r w:rsidR="00D30CCF">
          <w:fldChar w:fldCharType="end"/>
        </w:r>
        <w:r w:rsidR="00D30CCF">
          <w:t xml:space="preserve"> </w:t>
        </w:r>
        <w:r w:rsidR="00D30CCF">
          <w:fldChar w:fldCharType="begin"/>
        </w:r>
        <w:r w:rsidR="00D30CCF">
          <w:instrText xml:space="preserve"> REF _Ref81666954 \h </w:instrText>
        </w:r>
      </w:ins>
      <w:r w:rsidR="00D30CCF">
        <w:fldChar w:fldCharType="separate"/>
      </w:r>
      <w:ins w:id="3799" w:author="JORGE CONTRERAS ORTIZ" w:date="2021-09-04T16:55:00Z">
        <w:r w:rsidR="00D30CCF" w:rsidRPr="00791D37">
          <w:t>ENVÍO DE MENSAJES UDP POR SOCKETS ENTRE DONGLES Y ENTRE PC Y DONGLES</w:t>
        </w:r>
        <w:r w:rsidR="00D30CCF">
          <w:fldChar w:fldCharType="end"/>
        </w:r>
      </w:ins>
      <w:del w:id="3800" w:author="JORGE CONTRERAS ORTIZ" w:date="2021-09-04T16:54:00Z">
        <w:r w:rsidR="00912DA3" w:rsidDel="00D30CCF">
          <w:fldChar w:fldCharType="begin"/>
        </w:r>
        <w:r w:rsidR="00912DA3" w:rsidRPr="00D30CCF" w:rsidDel="00D30CCF">
          <w:rPr>
            <w:rPrChange w:id="3801" w:author="JORGE CONTRERAS ORTIZ" w:date="2021-09-04T16:55:00Z">
              <w:rPr/>
            </w:rPrChange>
          </w:rPr>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3802" w:author="JORGE CONTRERAS ORTIZ" w:date="2021-09-04T16:55:00Z">
        <w:r w:rsidRPr="00791D37" w:rsidDel="00D30CCF">
          <w:delText>que</w:delText>
        </w:r>
      </w:del>
      <w:ins w:id="3803"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rsidP="009735E3">
      <w:pPr>
        <w:pPrChange w:id="3804" w:author="JORGE CONTRERAS ORTIZ" w:date="2021-09-04T16:59:00Z">
          <w:pPr>
            <w:pStyle w:val="Ttulo4"/>
          </w:pPr>
        </w:pPrChange>
      </w:pPr>
      <w:r w:rsidRPr="00791D37">
        <w:br w:type="page"/>
      </w:r>
    </w:p>
    <w:p w14:paraId="5C9CB399" w14:textId="77777777" w:rsidR="0074559B" w:rsidRPr="00791D37" w:rsidRDefault="0074559B" w:rsidP="00791D37">
      <w:pPr>
        <w:pStyle w:val="Ttulo2"/>
      </w:pPr>
      <w:bookmarkStart w:id="3805" w:name="_Toc81499473"/>
      <w:bookmarkStart w:id="3806" w:name="_Toc81659753"/>
      <w:r w:rsidRPr="00791D37">
        <w:lastRenderedPageBreak/>
        <w:t>PRUEBAS DE ESTABILIDAD CON 5 NODOS</w:t>
      </w:r>
      <w:bookmarkEnd w:id="3805"/>
      <w:bookmarkEnd w:id="3806"/>
    </w:p>
    <w:p w14:paraId="02A2E594" w14:textId="77777777" w:rsidR="0074559B" w:rsidRPr="00791D37" w:rsidRDefault="0074559B" w:rsidP="00791D37"/>
    <w:p w14:paraId="3E4E0EF2" w14:textId="77777777" w:rsidR="0074559B" w:rsidRPr="00791D37" w:rsidRDefault="0074559B" w:rsidP="00791D37">
      <w:r w:rsidRPr="00791D37">
        <w:t xml:space="preserve">Tras validar el funcionamiento de la primera PCB </w:t>
      </w:r>
      <w:proofErr w:type="spellStart"/>
      <w:r w:rsidRPr="00791D37">
        <w:t>Coockie</w:t>
      </w:r>
      <w:proofErr w:type="spellEnd"/>
      <w:r w:rsidRPr="00791D37">
        <w:t xml:space="preserve"> Thread, se crea el código para el manejo de los módulos KTWM102 desde el kit de la </w:t>
      </w:r>
      <w:proofErr w:type="spellStart"/>
      <w:r w:rsidRPr="00791D37">
        <w:t>Coockie</w:t>
      </w:r>
      <w:proofErr w:type="spellEnd"/>
      <w:r w:rsidRPr="00791D37">
        <w:t xml:space="preserve">  y se añade como 5 nodo a la red otra PCB de </w:t>
      </w:r>
      <w:proofErr w:type="spellStart"/>
      <w:r w:rsidRPr="00791D37">
        <w:t>Coockie</w:t>
      </w:r>
      <w:proofErr w:type="spellEnd"/>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 xml:space="preserve">En este caso se han probado dos topologías diferentes, en las cuales los nodos se han configurado de la misma manera: El nodo BR como líder, un nodo Dongle como </w:t>
      </w:r>
      <w:proofErr w:type="spellStart"/>
      <w:r w:rsidRPr="00791D37">
        <w:t>Router</w:t>
      </w:r>
      <w:proofErr w:type="spellEnd"/>
      <w:r w:rsidRPr="00791D37">
        <w:t>/REED, y el resto como MED. Solo ha cambiado el padre al que se conectaban los diferentes nodos.</w:t>
      </w:r>
    </w:p>
    <w:p w14:paraId="42C0895E" w14:textId="03EB28D2" w:rsidR="0074559B" w:rsidRPr="00791D37" w:rsidRDefault="0074559B" w:rsidP="00791D37">
      <w:pPr>
        <w:pStyle w:val="Prrafodelista"/>
        <w:numPr>
          <w:ilvl w:val="0"/>
          <w:numId w:val="25"/>
        </w:numPr>
      </w:pPr>
      <w:r w:rsidRPr="00791D37">
        <w:t>Todos los nodos se han conectado al BR como nodo padre</w:t>
      </w:r>
      <w:ins w:id="3807"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3808" w:author="JORGE CONTRERAS ORTIZ" w:date="2021-09-04T16:56:00Z">
        <w:r w:rsidR="00D30CCF" w:rsidRPr="00791D37">
          <w:t xml:space="preserve">Ilustración </w:t>
        </w:r>
        <w:r w:rsidR="00D30CCF">
          <w:rPr>
            <w:noProof/>
          </w:rPr>
          <w:t>72</w:t>
        </w:r>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AF89B7A" w:rsidR="0074559B" w:rsidRPr="00791D37" w:rsidRDefault="0074559B" w:rsidP="00CA0339">
      <w:pPr>
        <w:pStyle w:val="Descripcin"/>
        <w:jc w:val="center"/>
      </w:pPr>
      <w:bookmarkStart w:id="3809" w:name="_Toc81499648"/>
      <w:bookmarkStart w:id="3810" w:name="_Toc81499883"/>
      <w:bookmarkStart w:id="3811" w:name="_Toc81659603"/>
      <w:bookmarkStart w:id="3812" w:name="_Ref81666998"/>
      <w:r w:rsidRPr="00791D37">
        <w:t xml:space="preserve">Ilustración </w:t>
      </w:r>
      <w:fldSimple w:instr=" SEQ Ilustración \* ARABIC ">
        <w:ins w:id="3813" w:author="JORGE CONTRERAS ORTIZ" w:date="2021-09-04T14:47:00Z">
          <w:r w:rsidR="003E5AE5">
            <w:rPr>
              <w:noProof/>
            </w:rPr>
            <w:t>72</w:t>
          </w:r>
        </w:ins>
        <w:del w:id="3814" w:author="JORGE CONTRERAS ORTIZ" w:date="2021-09-04T08:54:00Z">
          <w:r w:rsidR="00CA0339" w:rsidDel="00425C71">
            <w:rPr>
              <w:noProof/>
            </w:rPr>
            <w:delText>71</w:delText>
          </w:r>
        </w:del>
      </w:fldSimple>
      <w:bookmarkEnd w:id="3812"/>
      <w:r w:rsidRPr="00791D37">
        <w:t xml:space="preserve"> Topología A de 5 nodos</w:t>
      </w:r>
      <w:bookmarkEnd w:id="3809"/>
      <w:bookmarkEnd w:id="3810"/>
      <w:bookmarkEnd w:id="3811"/>
      <w:r w:rsidRPr="00791D37">
        <w:br w:type="page"/>
      </w:r>
    </w:p>
    <w:p w14:paraId="081D0EEC" w14:textId="51D6487C" w:rsidR="0074559B" w:rsidRPr="00791D37" w:rsidRDefault="0074559B" w:rsidP="00791D37">
      <w:pPr>
        <w:pStyle w:val="Prrafodelista"/>
        <w:numPr>
          <w:ilvl w:val="0"/>
          <w:numId w:val="25"/>
        </w:numPr>
      </w:pPr>
      <w:r w:rsidRPr="00791D37">
        <w:lastRenderedPageBreak/>
        <w:t>El nodo REED se conecta al BR como nodo hijo, y el los MED se conectan al REED</w:t>
      </w:r>
      <w:ins w:id="3815"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3816" w:author="JORGE CONTRERAS ORTIZ" w:date="2021-09-04T16:56:00Z">
        <w:r w:rsidR="00D30CCF" w:rsidRPr="00791D37">
          <w:t xml:space="preserve">Ilustración </w:t>
        </w:r>
        <w:r w:rsidR="00D30CCF">
          <w:rPr>
            <w:noProof/>
          </w:rPr>
          <w:t>73</w:t>
        </w:r>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5CA92106" w:rsidR="0074559B" w:rsidRPr="00791D37" w:rsidRDefault="0074559B" w:rsidP="00CA0339">
      <w:pPr>
        <w:pStyle w:val="Descripcin"/>
        <w:jc w:val="center"/>
      </w:pPr>
      <w:bookmarkStart w:id="3817" w:name="_Toc81499649"/>
      <w:bookmarkStart w:id="3818" w:name="_Toc81499884"/>
      <w:bookmarkStart w:id="3819" w:name="_Toc81659604"/>
      <w:bookmarkStart w:id="3820" w:name="_Ref81667010"/>
      <w:r w:rsidRPr="00791D37">
        <w:t xml:space="preserve">Ilustración </w:t>
      </w:r>
      <w:fldSimple w:instr=" SEQ Ilustración \* ARABIC ">
        <w:ins w:id="3821" w:author="JORGE CONTRERAS ORTIZ" w:date="2021-09-04T14:47:00Z">
          <w:r w:rsidR="003E5AE5">
            <w:rPr>
              <w:noProof/>
            </w:rPr>
            <w:t>73</w:t>
          </w:r>
        </w:ins>
        <w:del w:id="3822" w:author="JORGE CONTRERAS ORTIZ" w:date="2021-09-04T08:54:00Z">
          <w:r w:rsidR="00CA0339" w:rsidDel="00425C71">
            <w:rPr>
              <w:noProof/>
            </w:rPr>
            <w:delText>72</w:delText>
          </w:r>
        </w:del>
      </w:fldSimple>
      <w:bookmarkEnd w:id="3820"/>
      <w:r w:rsidRPr="00791D37">
        <w:t xml:space="preserve"> Topología B con 5 nodos</w:t>
      </w:r>
      <w:bookmarkEnd w:id="3817"/>
      <w:bookmarkEnd w:id="3818"/>
      <w:bookmarkEnd w:id="3819"/>
    </w:p>
    <w:p w14:paraId="469A1E23" w14:textId="77777777" w:rsidR="0074559B" w:rsidRPr="00791D37" w:rsidRDefault="0074559B" w:rsidP="00791D37"/>
    <w:p w14:paraId="2182F62A" w14:textId="210316FA" w:rsidR="0074559B" w:rsidRPr="00791D37" w:rsidRDefault="00C17583" w:rsidP="00791D37">
      <w:pPr>
        <w:pStyle w:val="Ttulo3"/>
      </w:pPr>
      <w:bookmarkStart w:id="3823" w:name="_Toc81499474"/>
      <w:bookmarkStart w:id="3824" w:name="_Toc81659754"/>
      <w:r w:rsidRPr="00791D37">
        <w:t>PRUEBAS DE CONECTIVIDAD</w:t>
      </w:r>
      <w:bookmarkEnd w:id="3823"/>
      <w:bookmarkEnd w:id="3824"/>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77777777" w:rsidR="0074559B" w:rsidRPr="00791D37" w:rsidRDefault="0074559B" w:rsidP="00791D37">
      <w:r w:rsidRPr="00791D37">
        <w:t>En el caso de la primera topología, al estar todos a un salto de distancia del BR, se verifica que para todos los nodos, la latencia aproximada entre el PC y los nodos MED, es de alrededor de 22 o 23 ms.</w:t>
      </w:r>
    </w:p>
    <w:p w14:paraId="3313094D" w14:textId="77777777" w:rsidR="0074559B" w:rsidRPr="00791D37" w:rsidRDefault="0074559B" w:rsidP="00791D37">
      <w:r w:rsidRPr="00791D37">
        <w:t xml:space="preserve">En el caso de la segunda topología, para el nodo </w:t>
      </w:r>
      <w:proofErr w:type="spellStart"/>
      <w:r w:rsidRPr="00791D37">
        <w:t>Router</w:t>
      </w:r>
      <w:proofErr w:type="spellEnd"/>
      <w:r w:rsidRPr="00791D37">
        <w:t>, se sigue observando esa latencia de 22 o 23 ms, mientras que a los nodos MED se ha visto que la latencia sigue siendo alrededor de los 45-46 ms, como en las primeras pruebas.</w:t>
      </w:r>
    </w:p>
    <w:p w14:paraId="7C58A0F1" w14:textId="77777777" w:rsidR="0074559B" w:rsidRPr="00791D37" w:rsidRDefault="0074559B" w:rsidP="00791D37"/>
    <w:p w14:paraId="6F2332D0" w14:textId="32CC4AF9" w:rsidR="0074559B" w:rsidRPr="00791D37" w:rsidRDefault="00C17583" w:rsidP="00791D37">
      <w:pPr>
        <w:pStyle w:val="Ttulo3"/>
      </w:pPr>
      <w:bookmarkStart w:id="3825" w:name="_Toc81499475"/>
      <w:bookmarkStart w:id="3826" w:name="_Toc81659755"/>
      <w:r w:rsidRPr="00791D37">
        <w:t>ENVÍO / RECIBO DE SOCKETS</w:t>
      </w:r>
      <w:bookmarkEnd w:id="3825"/>
      <w:bookmarkEnd w:id="3826"/>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3827" w:author="JORGE CONTRERAS ORTIZ" w:date="2021-09-04T16:56:00Z">
        <w:r w:rsidRPr="00791D37" w:rsidDel="00D30CCF">
          <w:delText xml:space="preserve">mandan </w:delText>
        </w:r>
      </w:del>
      <w:ins w:id="3828"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77777777" w:rsidR="0074559B" w:rsidRPr="00791D37" w:rsidRDefault="0074559B" w:rsidP="00791D37">
      <w:pPr>
        <w:pStyle w:val="Prrafodelista"/>
        <w:numPr>
          <w:ilvl w:val="0"/>
          <w:numId w:val="14"/>
        </w:numPr>
      </w:pPr>
      <w:r w:rsidRPr="00791D37">
        <w:t xml:space="preserve">Nodo formado por la </w:t>
      </w:r>
      <w:proofErr w:type="spellStart"/>
      <w:r w:rsidRPr="00791D37">
        <w:t>Coockie</w:t>
      </w:r>
      <w:proofErr w:type="spellEnd"/>
      <w:r w:rsidRPr="00791D37">
        <w:t xml:space="preserve"> Completa (PCB Thread + </w:t>
      </w:r>
      <w:proofErr w:type="spellStart"/>
      <w:r w:rsidRPr="00791D37">
        <w:t>Coockie</w:t>
      </w:r>
      <w:proofErr w:type="spellEnd"/>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77777777" w:rsidR="0074559B" w:rsidRPr="00791D37" w:rsidRDefault="0074559B" w:rsidP="00791D37">
      <w:pPr>
        <w:pStyle w:val="Prrafodelista"/>
        <w:numPr>
          <w:ilvl w:val="0"/>
          <w:numId w:val="14"/>
        </w:numPr>
      </w:pPr>
      <w:r w:rsidRPr="00791D37">
        <w:lastRenderedPageBreak/>
        <w:t xml:space="preserve">El último nodo MED, formado por la PCB </w:t>
      </w:r>
      <w:proofErr w:type="spellStart"/>
      <w:r w:rsidRPr="00791D37">
        <w:t>Coockie</w:t>
      </w:r>
      <w:proofErr w:type="spellEnd"/>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3829" w:author="JORGE CONTRERAS ORTIZ" w:date="2021-09-04T16:57:00Z">
        <w:r w:rsidR="00D30CCF">
          <w:t>u</w:t>
        </w:r>
      </w:ins>
      <w:del w:id="3830"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77777777"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77777777" w:rsidR="0074559B" w:rsidRPr="00791D37" w:rsidRDefault="0074559B" w:rsidP="00791D37">
      <w:pPr>
        <w:pStyle w:val="Ttulo2"/>
      </w:pPr>
      <w:bookmarkStart w:id="3831" w:name="_Toc81499476"/>
      <w:bookmarkStart w:id="3832" w:name="_Toc81659756"/>
      <w:r w:rsidRPr="00791D37">
        <w:lastRenderedPageBreak/>
        <w:t>PRUEBAS CON 6 NODOS Y CON ENVÍO DE MENSAJES CON MULTISALTO</w:t>
      </w:r>
      <w:bookmarkEnd w:id="3831"/>
      <w:bookmarkEnd w:id="3832"/>
    </w:p>
    <w:p w14:paraId="5F2997AD" w14:textId="77777777" w:rsidR="0074559B" w:rsidRPr="00791D37" w:rsidRDefault="0074559B" w:rsidP="00791D37"/>
    <w:p w14:paraId="59ACBBB0" w14:textId="77777777" w:rsidR="0074559B" w:rsidRPr="00791D37" w:rsidRDefault="0074559B" w:rsidP="00791D37">
      <w:r w:rsidRPr="00CA0339">
        <w:t xml:space="preserve">Viendo que con 5 nodos ya hay buena estabilidad en cuanto a la red, se incrementa el número de nodos a 6 añadiendo una PCB </w:t>
      </w:r>
      <w:proofErr w:type="spellStart"/>
      <w:r w:rsidRPr="00CA0339">
        <w:t>Coockie</w:t>
      </w:r>
      <w:proofErr w:type="spellEnd"/>
      <w:r w:rsidRPr="00CA0339">
        <w:t xml:space="preserve"> Thread controlada desde el PC Se ha configurado la red con el BR como nodo Líder, un Dongle KTDG102 y una PCB </w:t>
      </w:r>
      <w:proofErr w:type="spellStart"/>
      <w:r w:rsidRPr="00CA0339">
        <w:t>Coockie</w:t>
      </w:r>
      <w:proofErr w:type="spellEnd"/>
      <w:r w:rsidRPr="00CA0339">
        <w:t xml:space="preserve"> Thread como </w:t>
      </w:r>
      <w:proofErr w:type="spellStart"/>
      <w:r w:rsidRPr="00CA0339">
        <w:t>REEDs</w:t>
      </w:r>
      <w:proofErr w:type="spellEnd"/>
      <w:r w:rsidRPr="00CA0339">
        <w:t xml:space="preserve"> o </w:t>
      </w:r>
      <w:proofErr w:type="spellStart"/>
      <w:r w:rsidRPr="00CA0339">
        <w:t>Routers</w:t>
      </w:r>
      <w:proofErr w:type="spellEnd"/>
      <w:r w:rsidRPr="00CA0339">
        <w:t xml:space="preserve">, y las otras dos PCB (una de ellas con la </w:t>
      </w:r>
      <w:proofErr w:type="spellStart"/>
      <w:r w:rsidRPr="00CA0339">
        <w:t>Coockie</w:t>
      </w:r>
      <w:proofErr w:type="spellEnd"/>
      <w:r w:rsidRPr="00CA0339">
        <w:t xml:space="preserve"> </w:t>
      </w:r>
      <w:r w:rsidRPr="00791D37">
        <w:t>Completa) y el Dongle restantes como MED.</w:t>
      </w:r>
    </w:p>
    <w:p w14:paraId="52A921BC" w14:textId="77777777" w:rsidR="0074559B" w:rsidRPr="00791D37" w:rsidRDefault="0074559B" w:rsidP="00791D37">
      <w:r w:rsidRPr="00791D37">
        <w:t xml:space="preserve">Para buscar el mayor número de saltos entre nodos MED, se distanciaron tanto el BR, como los dos </w:t>
      </w:r>
      <w:proofErr w:type="spellStart"/>
      <w:r w:rsidRPr="00791D37">
        <w:t>Routers</w:t>
      </w:r>
      <w:proofErr w:type="spellEnd"/>
      <w:r w:rsidRPr="00791D37">
        <w:t xml:space="preserve"> lo máximo posible entre sí y posteriormente se configuraron los nodos MED con una potencia de transmisión de -17 dBm, para que al conectarse a la red, solo viera como potencial nodo padre a uno de todos los posibles. </w:t>
      </w:r>
    </w:p>
    <w:p w14:paraId="3D7FF81F" w14:textId="42B506E4" w:rsidR="0074559B" w:rsidRPr="00791D37" w:rsidRDefault="0074559B" w:rsidP="00791D37">
      <w:r w:rsidRPr="00791D37">
        <w:t xml:space="preserve">Haciendo esto en los 3 nodos MED, se creó la </w:t>
      </w:r>
      <w:del w:id="3833" w:author="JORGE CONTRERAS ORTIZ" w:date="2021-09-04T16:57:00Z">
        <w:r w:rsidRPr="00791D37" w:rsidDel="00D30CCF">
          <w:delText xml:space="preserve">siguiente </w:delText>
        </w:r>
      </w:del>
      <w:r w:rsidRPr="00791D37">
        <w:t>topología</w:t>
      </w:r>
      <w:ins w:id="3834"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3835" w:author="JORGE CONTRERAS ORTIZ" w:date="2021-09-04T16:57:00Z">
        <w:r w:rsidR="00D30CCF" w:rsidRPr="00791D37">
          <w:t xml:space="preserve">Ilustración </w:t>
        </w:r>
        <w:r w:rsidR="00D30CCF">
          <w:rPr>
            <w:noProof/>
          </w:rPr>
          <w:t>74</w:t>
        </w:r>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81C6AD3" w:rsidR="0074559B" w:rsidRPr="00791D37" w:rsidRDefault="0074559B" w:rsidP="00CA0339">
      <w:pPr>
        <w:pStyle w:val="Descripcin"/>
        <w:jc w:val="center"/>
      </w:pPr>
      <w:bookmarkStart w:id="3836" w:name="_Toc81499650"/>
      <w:bookmarkStart w:id="3837" w:name="_Toc81499885"/>
      <w:bookmarkStart w:id="3838" w:name="_Toc81659605"/>
      <w:bookmarkStart w:id="3839" w:name="_Ref81667085"/>
      <w:r w:rsidRPr="00791D37">
        <w:t xml:space="preserve">Ilustración </w:t>
      </w:r>
      <w:fldSimple w:instr=" SEQ Ilustración \* ARABIC ">
        <w:ins w:id="3840" w:author="JORGE CONTRERAS ORTIZ" w:date="2021-09-04T14:47:00Z">
          <w:r w:rsidR="003E5AE5">
            <w:rPr>
              <w:noProof/>
            </w:rPr>
            <w:t>74</w:t>
          </w:r>
        </w:ins>
        <w:del w:id="3841" w:author="JORGE CONTRERAS ORTIZ" w:date="2021-09-04T08:54:00Z">
          <w:r w:rsidR="00CA0339" w:rsidDel="00425C71">
            <w:rPr>
              <w:noProof/>
            </w:rPr>
            <w:delText>73</w:delText>
          </w:r>
        </w:del>
      </w:fldSimple>
      <w:bookmarkEnd w:id="3839"/>
      <w:r w:rsidRPr="00791D37">
        <w:t xml:space="preserve"> Topología con 6 nodos</w:t>
      </w:r>
      <w:bookmarkEnd w:id="3836"/>
      <w:bookmarkEnd w:id="3837"/>
      <w:bookmarkEnd w:id="3838"/>
    </w:p>
    <w:p w14:paraId="612795A0" w14:textId="77777777" w:rsidR="0074559B" w:rsidRPr="00F92885" w:rsidRDefault="0074559B" w:rsidP="00791D37">
      <w:pPr>
        <w:rPr>
          <w:i/>
          <w:iCs/>
          <w:rPrChange w:id="3842" w:author="JORGE CONTRERAS ORTIZ" w:date="2021-09-04T13:35:00Z">
            <w:rPr/>
          </w:rPrChange>
        </w:rPr>
      </w:pPr>
      <w:r w:rsidRPr="00F92885">
        <w:rPr>
          <w:b/>
          <w:bCs/>
          <w:i/>
          <w:iCs/>
          <w:rPrChange w:id="3843" w:author="JORGE CONTRERAS ORTIZ" w:date="2021-09-04T13:35:00Z">
            <w:rPr>
              <w:b/>
              <w:bCs/>
            </w:rPr>
          </w:rPrChange>
        </w:rPr>
        <w:t>Nota:</w:t>
      </w:r>
      <w:r w:rsidRPr="00F92885">
        <w:rPr>
          <w:i/>
          <w:iCs/>
          <w:rPrChange w:id="3844"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3845" w:author="JORGE CONTRERAS ORTIZ" w:date="2021-09-04T16:57:00Z">
        <w:r w:rsidRPr="00791D37" w:rsidDel="00D30CCF">
          <w:delText>casó</w:delText>
        </w:r>
      </w:del>
      <w:ins w:id="3846" w:author="JORGE CONTRERAS ORTIZ" w:date="2021-09-04T16:57:00Z">
        <w:r w:rsidR="00D30CCF" w:rsidRPr="00791D37">
          <w:t>caso</w:t>
        </w:r>
      </w:ins>
      <w:r w:rsidRPr="00791D37">
        <w:t xml:space="preserve"> los dos nodos MED formados por las PCB se unieron a la red como nodos hijo del </w:t>
      </w:r>
      <w:proofErr w:type="spellStart"/>
      <w:r w:rsidRPr="00791D37">
        <w:t>Router</w:t>
      </w:r>
      <w:proofErr w:type="spellEnd"/>
      <w:r w:rsidRPr="00791D37">
        <w:t xml:space="preserve"> con RLOC16 0x2400, el nodo </w:t>
      </w:r>
      <w:proofErr w:type="spellStart"/>
      <w:r w:rsidRPr="00791D37">
        <w:t>Router</w:t>
      </w:r>
      <w:proofErr w:type="spellEnd"/>
      <w:r w:rsidRPr="00791D37">
        <w:t xml:space="preserve"> formado por la tercera PCB, mientras que el nodo MED Dongle es el nodo hijo del otro nodo </w:t>
      </w:r>
      <w:proofErr w:type="spellStart"/>
      <w:r w:rsidRPr="00791D37">
        <w:t>Router</w:t>
      </w:r>
      <w:proofErr w:type="spellEnd"/>
      <w:r w:rsidRPr="00791D37">
        <w:t xml:space="preserve"> Dongle con dirección RLOC16 0x6800.</w:t>
      </w:r>
    </w:p>
    <w:p w14:paraId="1DCAF8F2" w14:textId="77777777" w:rsidR="0074559B" w:rsidRPr="00791D37" w:rsidRDefault="0074559B" w:rsidP="00791D37">
      <w:r w:rsidRPr="00791D37">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lastRenderedPageBreak/>
        <w:t>Nodo REED Dongle (0x6800)</w:t>
      </w:r>
      <w:r w:rsidRPr="00791D37">
        <w:t>: Envía a los 3 nodos de PCB, teniendo 1 y 2 saltos respectivamente.</w:t>
      </w:r>
    </w:p>
    <w:p w14:paraId="05D1D6F9" w14:textId="77777777" w:rsidR="0074559B" w:rsidRPr="00791D37" w:rsidRDefault="0074559B" w:rsidP="00791D37">
      <w:pPr>
        <w:pStyle w:val="Prrafodelista"/>
        <w:numPr>
          <w:ilvl w:val="0"/>
          <w:numId w:val="14"/>
        </w:numPr>
      </w:pPr>
      <w:r w:rsidRPr="00791D37">
        <w:rPr>
          <w:b/>
          <w:bCs/>
        </w:rPr>
        <w:t xml:space="preserve">Nodo MED </w:t>
      </w:r>
      <w:proofErr w:type="spellStart"/>
      <w:r w:rsidRPr="00791D37">
        <w:rPr>
          <w:b/>
          <w:bCs/>
        </w:rPr>
        <w:t>Coockie</w:t>
      </w:r>
      <w:proofErr w:type="spellEnd"/>
      <w:r w:rsidRPr="00791D37">
        <w:rPr>
          <w:b/>
          <w:bCs/>
        </w:rPr>
        <w:t xml:space="preserve"> Completa (0x2402)</w:t>
      </w:r>
      <w:r w:rsidRPr="00791D37">
        <w:t>: Envía al nodo REED formado por el Dongle.</w:t>
      </w:r>
    </w:p>
    <w:p w14:paraId="5E30BB30" w14:textId="77777777" w:rsidR="0074559B" w:rsidRPr="00791D37" w:rsidRDefault="0074559B" w:rsidP="00791D37">
      <w:pPr>
        <w:pStyle w:val="Prrafodelista"/>
        <w:numPr>
          <w:ilvl w:val="0"/>
          <w:numId w:val="14"/>
        </w:numPr>
      </w:pPr>
      <w:r w:rsidRPr="00791D37">
        <w:rPr>
          <w:b/>
          <w:bCs/>
        </w:rPr>
        <w:t>Nodos MED (0x2401) y REED (0x2400)</w:t>
      </w:r>
      <w:r w:rsidRPr="00791D37">
        <w:t xml:space="preserve"> de PCB </w:t>
      </w:r>
      <w:proofErr w:type="spellStart"/>
      <w:r w:rsidRPr="00791D37">
        <w:t>Coockie</w:t>
      </w:r>
      <w:proofErr w:type="spellEnd"/>
      <w:r w:rsidRPr="00791D37">
        <w:t xml:space="preserve"> restantes solo reciben.</w:t>
      </w:r>
    </w:p>
    <w:p w14:paraId="0E8A0B24" w14:textId="77777777" w:rsidR="0074559B" w:rsidRPr="00791D37" w:rsidRDefault="0074559B" w:rsidP="00791D37">
      <w:pPr>
        <w:pStyle w:val="Prrafodelista"/>
        <w:numPr>
          <w:ilvl w:val="0"/>
          <w:numId w:val="14"/>
        </w:numPr>
      </w:pPr>
      <w:r w:rsidRPr="00791D37">
        <w:rPr>
          <w:b/>
          <w:bCs/>
        </w:rPr>
        <w:t>PC</w:t>
      </w:r>
      <w:r w:rsidRPr="00791D37">
        <w:t>: Envía a todos los nodos, teniendo 1 y 2 saltos dentro de la red Thread.</w:t>
      </w:r>
    </w:p>
    <w:p w14:paraId="60DA0A5D" w14:textId="77777777" w:rsidR="0074559B" w:rsidRPr="00791D37" w:rsidRDefault="0074559B" w:rsidP="00791D37">
      <w:r w:rsidRPr="00791D37">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p>
    <w:p w14:paraId="27CC8B05" w14:textId="77777777" w:rsidR="0074559B" w:rsidRPr="00791D37" w:rsidRDefault="0074559B" w:rsidP="00791D37">
      <w:r w:rsidRPr="00791D37">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3847" w:author="JORGE CONTRERAS ORTIZ" w:date="2021-09-04T16:59:00Z">
        <w:r w:rsidRPr="00791D37" w:rsidDel="009735E3">
          <w:delText>perdidas</w:delText>
        </w:r>
      </w:del>
      <w:ins w:id="3848" w:author="JORGE CONTRERAS ORTIZ" w:date="2021-09-04T16:59:00Z">
        <w:r w:rsidR="009735E3" w:rsidRPr="00791D37">
          <w:t>pérdidas</w:t>
        </w:r>
      </w:ins>
      <w:r w:rsidRPr="00791D37">
        <w:t xml:space="preserve"> de datos en los nodos receptores.</w:t>
      </w:r>
    </w:p>
    <w:p w14:paraId="6A697DAF" w14:textId="4DA76C9C" w:rsidR="0074559B" w:rsidRPr="00791D37" w:rsidRDefault="0074559B" w:rsidP="00791D37">
      <w:r w:rsidRPr="00791D37">
        <w:t>Al igual que en</w:t>
      </w:r>
      <w:ins w:id="3849" w:author="JORGE CONTRERAS ORTIZ" w:date="2021-09-04T16:58:00Z">
        <w:r w:rsidR="00D30CCF">
          <w:t xml:space="preserve"> </w:t>
        </w:r>
      </w:ins>
      <w:ins w:id="3850" w:author="JORGE CONTRERAS ORTIZ" w:date="2021-09-04T16:59:00Z">
        <w:r w:rsidR="00D30CCF">
          <w:fldChar w:fldCharType="begin"/>
        </w:r>
        <w:r w:rsidR="00D30CCF">
          <w:instrText xml:space="preserve"> REF _Ref81667157 \w \h </w:instrText>
        </w:r>
      </w:ins>
      <w:r w:rsidR="00D30CCF">
        <w:fldChar w:fldCharType="separate"/>
      </w:r>
      <w:ins w:id="3851" w:author="JORGE CONTRERAS ORTIZ" w:date="2021-09-04T16:59:00Z">
        <w:r w:rsidR="00D30CCF">
          <w:t>5.4.2</w:t>
        </w:r>
        <w:r w:rsidR="00D30CCF">
          <w:fldChar w:fldCharType="end"/>
        </w:r>
      </w:ins>
      <w:ins w:id="3852"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3853" w:author="JORGE CONTRERAS ORTIZ" w:date="2021-09-04T16:58:00Z">
        <w:r w:rsidR="00D30CCF" w:rsidRPr="00791D37">
          <w:t>ENVÍO / RECIBO DE SOCKETS</w:t>
        </w:r>
        <w:r w:rsidR="00D30CCF">
          <w:fldChar w:fldCharType="end"/>
        </w:r>
      </w:ins>
      <w:del w:id="3854"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w:delInstrText>
        </w:r>
        <w:r w:rsidR="00912DA3" w:rsidDel="00D30CCF">
          <w:delInstrText xml:space="preserve">o_/" </w:delInstrText>
        </w:r>
        <w:r w:rsidR="00912DA3" w:rsidDel="00D30CCF">
          <w:fldChar w:fldCharType="separate"/>
        </w:r>
        <w:r w:rsidRPr="00791D37" w:rsidDel="00D30CCF">
          <w:rPr>
            <w:rStyle w:val="Hipervnculo"/>
          </w:rPr>
          <w:delText xml:space="preserve">Envío / </w:delText>
        </w:r>
        <w:r w:rsidRPr="00791D37" w:rsidDel="00D30CCF">
          <w:rPr>
            <w:rStyle w:val="Hipervnculo"/>
          </w:rPr>
          <w:delText>R</w:delText>
        </w:r>
        <w:r w:rsidRPr="00791D37" w:rsidDel="00D30CCF">
          <w:rPr>
            <w:rStyle w:val="Hipervnculo"/>
          </w:rPr>
          <w:delText>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3855" w:author="JORGE CONTRERAS ORTIZ" w:date="2021-09-04T16:58:00Z"/>
        </w:rPr>
      </w:pPr>
    </w:p>
    <w:p w14:paraId="73AACF94" w14:textId="17FD5480" w:rsidR="00D30CCF" w:rsidRDefault="00D30CCF" w:rsidP="00791D37">
      <w:pPr>
        <w:rPr>
          <w:ins w:id="3856" w:author="JORGE CONTRERAS ORTIZ" w:date="2021-09-04T16:58:00Z"/>
        </w:rPr>
      </w:pPr>
    </w:p>
    <w:p w14:paraId="6C9F7D5A" w14:textId="470B087D" w:rsidR="00D30CCF" w:rsidRDefault="00D30CCF" w:rsidP="00791D37">
      <w:pPr>
        <w:rPr>
          <w:ins w:id="3857" w:author="JORGE CONTRERAS ORTIZ" w:date="2021-09-04T16:58:00Z"/>
        </w:rPr>
      </w:pPr>
    </w:p>
    <w:p w14:paraId="0D5174B6" w14:textId="77777777" w:rsidR="00D30CCF" w:rsidRPr="00791D37" w:rsidRDefault="00D30CCF" w:rsidP="00791D37"/>
    <w:p w14:paraId="36038BF1" w14:textId="265116B5" w:rsidR="0074559B" w:rsidRPr="00791D37" w:rsidRDefault="0074559B" w:rsidP="00791D37">
      <w:pPr>
        <w:pStyle w:val="Ttulo1"/>
        <w:numPr>
          <w:ilvl w:val="0"/>
          <w:numId w:val="1"/>
        </w:numPr>
      </w:pPr>
      <w:bookmarkStart w:id="3858" w:name="_Toc81499477"/>
      <w:bookmarkStart w:id="3859" w:name="_Toc81659757"/>
      <w:r w:rsidRPr="00791D37">
        <w:lastRenderedPageBreak/>
        <w:t>CONCLUSIONE</w:t>
      </w:r>
      <w:bookmarkEnd w:id="3858"/>
      <w:r w:rsidR="00D6148E" w:rsidRPr="00791D37">
        <w:t>S Y LÍNEAS FUTURAS</w:t>
      </w:r>
      <w:bookmarkEnd w:id="3859"/>
    </w:p>
    <w:p w14:paraId="411C5A38" w14:textId="77777777" w:rsidR="0074559B" w:rsidRPr="00791D37" w:rsidRDefault="0074559B" w:rsidP="00791D37"/>
    <w:p w14:paraId="77BDDCA0" w14:textId="77777777" w:rsidR="0074559B" w:rsidRPr="00791D37" w:rsidRDefault="0074559B" w:rsidP="00791D37">
      <w:r w:rsidRPr="00791D37">
        <w:t xml:space="preserve">En este proyecto se ha buscado la viabilidad de la implementación de las comunicaciones THREAD en el sistema de la </w:t>
      </w:r>
      <w:proofErr w:type="spellStart"/>
      <w:r w:rsidRPr="00791D37">
        <w:t>Coockie</w:t>
      </w:r>
      <w:proofErr w:type="spellEnd"/>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77777777" w:rsidR="0074559B" w:rsidRPr="00791D37" w:rsidRDefault="0074559B" w:rsidP="00791D37">
      <w:pPr>
        <w:pStyle w:val="Prrafodelista"/>
        <w:numPr>
          <w:ilvl w:val="0"/>
          <w:numId w:val="14"/>
        </w:numPr>
      </w:pPr>
      <w:r w:rsidRPr="00791D37">
        <w:t>Las redes THREAD son redes bastante estables y con una buena capacidad multisalto entre nodos con muy escasa pérdida de la información enviada.</w:t>
      </w:r>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77777777"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1B54189E" w14:textId="06D5E14A" w:rsidR="0074559B" w:rsidRPr="00791D37" w:rsidRDefault="0074559B" w:rsidP="00791D37"/>
    <w:p w14:paraId="1CE2BBD3" w14:textId="77777777" w:rsidR="00D6148E" w:rsidRPr="00791D37" w:rsidRDefault="00D6148E" w:rsidP="00791D37">
      <w:r w:rsidRPr="00791D37">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414C427A" w14:textId="77777777" w:rsidR="00D6148E" w:rsidRPr="00791D37" w:rsidRDefault="00D6148E" w:rsidP="00791D37">
      <w:r w:rsidRPr="00791D37">
        <w:t xml:space="preserve">Esta propuesta de añadir una plataforma Web de gestión, ayudaría a una gestión mucho más fácil de los nodos, ya que el panel de Administración Web proporcionado por el </w:t>
      </w:r>
      <w:proofErr w:type="spellStart"/>
      <w:r w:rsidRPr="00791D37">
        <w:t>Border</w:t>
      </w:r>
      <w:proofErr w:type="spellEnd"/>
      <w:r w:rsidRPr="00791D37">
        <w:t xml:space="preserve"> </w:t>
      </w:r>
      <w:proofErr w:type="spellStart"/>
      <w:r w:rsidRPr="00791D37">
        <w:t>Router</w:t>
      </w:r>
      <w:proofErr w:type="spellEnd"/>
      <w:r w:rsidRPr="00791D37">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77777777" w:rsidR="0074559B" w:rsidRPr="00791D37" w:rsidRDefault="0074559B" w:rsidP="00791D37">
      <w:pPr>
        <w:pStyle w:val="Ttulo1"/>
        <w:numPr>
          <w:ilvl w:val="0"/>
          <w:numId w:val="1"/>
        </w:numPr>
      </w:pPr>
      <w:bookmarkStart w:id="3860" w:name="_Toc81499480"/>
      <w:bookmarkStart w:id="3861" w:name="_Toc81659758"/>
      <w:r w:rsidRPr="00791D37">
        <w:lastRenderedPageBreak/>
        <w:t>BIBLIOGRAFÍA</w:t>
      </w:r>
      <w:bookmarkEnd w:id="3860"/>
      <w:bookmarkEnd w:id="3861"/>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593FA6">
      <w:headerReference w:type="default" r:id="rId104"/>
      <w:footerReference w:type="default" r:id="rId105"/>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79"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780" w:author="GABRIEL NOE MUJICA ROJAS" w:date="2021-09-02T12:18:00Z" w:initials="GNMR">
    <w:p w14:paraId="4AC2537D" w14:textId="77777777" w:rsidR="00DA3B27" w:rsidRDefault="00DA3B27" w:rsidP="00791D3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788"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787" w:author="GABRIEL NOE MUJICA ROJAS" w:date="2021-09-02T12:00:00Z" w:initials="GNMR">
    <w:p w14:paraId="7BE3D1C5" w14:textId="77777777" w:rsidR="00DA3B27" w:rsidRDefault="00DA3B27" w:rsidP="00791D37">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que sean de interés para el documento, pero no copiar o traducir literalmente. Además, el artículo que referencias es de una calidad baja, muy general. </w:t>
      </w:r>
    </w:p>
  </w:comment>
  <w:comment w:id="1795" w:author="GABRIEL NOE MUJICA ROJAS" w:date="2021-09-02T12:05:00Z" w:initials="GNMR">
    <w:p w14:paraId="6DF35CBD" w14:textId="77777777" w:rsidR="00DA3B27" w:rsidRDefault="00DA3B27" w:rsidP="00791D37">
      <w:pPr>
        <w:pStyle w:val="Textocomentario"/>
      </w:pPr>
      <w:r>
        <w:rPr>
          <w:rStyle w:val="Refdecomentario"/>
        </w:rPr>
        <w:annotationRef/>
      </w:r>
      <w:r>
        <w:t xml:space="preserve">Copia del </w:t>
      </w:r>
      <w:proofErr w:type="spellStart"/>
      <w:r>
        <w:t>paper</w:t>
      </w:r>
      <w:proofErr w:type="spellEnd"/>
      <w:r>
        <w:t xml:space="preserve"> traducido al español</w:t>
      </w:r>
    </w:p>
  </w:comment>
  <w:comment w:id="1862"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1898"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1906"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1919"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1920"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1950" w:author="GABRIEL NOE MUJICA ROJAS" w:date="2021-09-02T12:16:00Z" w:initials="GNMR">
    <w:p w14:paraId="2AB8A6EB" w14:textId="77777777" w:rsidR="00B62082" w:rsidRDefault="00B62082" w:rsidP="00791D37">
      <w:pPr>
        <w:pStyle w:val="Textocomentario"/>
      </w:pPr>
      <w:r>
        <w:rPr>
          <w:rStyle w:val="Refdecomentario"/>
        </w:rPr>
        <w:annotationRef/>
      </w:r>
      <w:r>
        <w:t xml:space="preserve">Traducción literal. Utiliza el término en inglés </w:t>
      </w:r>
      <w:proofErr w:type="spellStart"/>
      <w:r>
        <w:t>Commissioning</w:t>
      </w:r>
      <w:proofErr w:type="spellEnd"/>
    </w:p>
  </w:comment>
  <w:comment w:id="1953"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1954" w:author="JORGE CONTRERAS ORTIZ" w:date="2021-09-03T23:34:00Z" w:initials="JCO">
    <w:p w14:paraId="2F070BC2" w14:textId="3C634C20" w:rsidR="00890963" w:rsidRPr="00151189" w:rsidRDefault="00890963">
      <w:pPr>
        <w:pStyle w:val="Textocomentario"/>
      </w:pPr>
      <w:r>
        <w:rPr>
          <w:rStyle w:val="Refdecomentario"/>
        </w:rPr>
        <w:annotationRef/>
      </w:r>
    </w:p>
  </w:comment>
  <w:comment w:id="1958"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2196"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197"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2279"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2816" w:author="JORGE CONTRERAS ORTIZ" w:date="2021-09-04T12:52:00Z" w:initials="JCO">
    <w:p w14:paraId="745875FF" w14:textId="00B3B1ED" w:rsidR="00FE1EC4" w:rsidRDefault="00FE1EC4">
      <w:pPr>
        <w:pStyle w:val="Textocomentario"/>
      </w:pPr>
      <w:r>
        <w:rPr>
          <w:rStyle w:val="Refdecomentario"/>
        </w:rPr>
        <w:annotationRef/>
      </w:r>
    </w:p>
  </w:comment>
  <w:comment w:id="3225" w:author="GABRIEL NOE MUJICA ROJAS" w:date="2021-09-02T12:38:00Z" w:initials="GNMR">
    <w:p w14:paraId="5D4EAA93" w14:textId="77777777" w:rsidR="0074559B" w:rsidRDefault="0074559B" w:rsidP="00791D37">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3538"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4AC2537D" w15:done="0"/>
  <w15:commentEx w15:paraId="3E847E08" w15:done="0"/>
  <w15:commentEx w15:paraId="7BE3D1C5"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4AC2537D" w16cid:durableId="24DB8395"/>
  <w16cid:commentId w16cid:paraId="3E847E08" w16cid:durableId="24DB3ABD"/>
  <w16cid:commentId w16cid:paraId="7BE3D1C5" w16cid:durableId="24DB3B42"/>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7BC4C" w14:textId="77777777" w:rsidR="00912DA3" w:rsidRDefault="00912DA3" w:rsidP="00EA5ADB">
      <w:pPr>
        <w:spacing w:after="0" w:line="240" w:lineRule="auto"/>
      </w:pPr>
      <w:r>
        <w:separator/>
      </w:r>
    </w:p>
  </w:endnote>
  <w:endnote w:type="continuationSeparator" w:id="0">
    <w:p w14:paraId="68CC0330" w14:textId="77777777" w:rsidR="00912DA3" w:rsidRDefault="00912DA3"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0" w:author="JORGE CONTRERAS ORTIZ" w:date="2021-09-04T11:53:00Z"/>
  <w:sdt>
    <w:sdtPr>
      <w:id w:val="719169437"/>
      <w:docPartObj>
        <w:docPartGallery w:val="Page Numbers (Bottom of Page)"/>
        <w:docPartUnique/>
      </w:docPartObj>
    </w:sdtPr>
    <w:sdtEndPr/>
    <w:sdtContent>
      <w:customXmlInsRangeEnd w:id="0"/>
      <w:p w14:paraId="159D7300" w14:textId="5697B7B0" w:rsidR="00675D4D" w:rsidRDefault="00675D4D">
        <w:pPr>
          <w:pStyle w:val="Piedepgina"/>
          <w:rPr>
            <w:ins w:id="1" w:author="JORGE CONTRERAS ORTIZ" w:date="2021-09-04T11:53:00Z"/>
          </w:rPr>
        </w:pPr>
        <w:ins w:id="2" w:author="JORGE CONTRERAS ORTIZ" w:date="2021-09-04T11:53:00Z">
          <w:r>
            <w:fldChar w:fldCharType="begin"/>
          </w:r>
          <w:r>
            <w:instrText>PAGE   \* MERGEFORMAT</w:instrText>
          </w:r>
          <w:r>
            <w:fldChar w:fldCharType="separate"/>
          </w:r>
          <w:r>
            <w:t>2</w:t>
          </w:r>
          <w:r>
            <w:fldChar w:fldCharType="end"/>
          </w:r>
        </w:ins>
      </w:p>
      <w:customXmlInsRangeStart w:id="3" w:author="JORGE CONTRERAS ORTIZ" w:date="2021-09-04T11:53:00Z"/>
    </w:sdtContent>
  </w:sdt>
  <w:customXmlInsRangeEnd w:id="3"/>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 w:author="JORGE CONTRERAS ORTIZ" w:date="2021-09-04T09:15:00Z"/>
  <w:sdt>
    <w:sdtPr>
      <w:id w:val="-1912999173"/>
      <w:docPartObj>
        <w:docPartGallery w:val="Page Numbers (Bottom of Page)"/>
        <w:docPartUnique/>
      </w:docPartObj>
    </w:sdtPr>
    <w:sdtEndPr/>
    <w:sdtContent>
      <w:customXmlInsRangeEnd w:id="5"/>
      <w:p w14:paraId="71B8C0DB" w14:textId="6580569C" w:rsidR="00434554" w:rsidRDefault="00912DA3">
        <w:pPr>
          <w:pStyle w:val="Piedepgina"/>
          <w:jc w:val="right"/>
          <w:rPr>
            <w:ins w:id="6" w:author="JORGE CONTRERAS ORTIZ" w:date="2021-09-04T09:15:00Z"/>
          </w:rPr>
        </w:pPr>
      </w:p>
      <w:customXmlInsRangeStart w:id="7" w:author="JORGE CONTRERAS ORTIZ" w:date="2021-09-04T09:15:00Z"/>
    </w:sdtContent>
  </w:sdt>
  <w:customXmlInsRangeEnd w:id="7"/>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772" w:author="JORGE CONTRERAS ORTIZ" w:date="2021-09-04T09:15:00Z"/>
  <w:sdt>
    <w:sdtPr>
      <w:id w:val="1230808660"/>
      <w:docPartObj>
        <w:docPartGallery w:val="Page Numbers (Bottom of Page)"/>
        <w:docPartUnique/>
      </w:docPartObj>
    </w:sdtPr>
    <w:sdtEndPr/>
    <w:sdtContent>
      <w:customXmlInsRangeEnd w:id="1772"/>
      <w:p w14:paraId="19DF6A7A" w14:textId="77777777" w:rsidR="00434554" w:rsidRDefault="00434554">
        <w:pPr>
          <w:pStyle w:val="Piedepgina"/>
          <w:jc w:val="right"/>
          <w:rPr>
            <w:ins w:id="1773" w:author="JORGE CONTRERAS ORTIZ" w:date="2021-09-04T09:15:00Z"/>
          </w:rPr>
        </w:pPr>
        <w:ins w:id="1774" w:author="JORGE CONTRERAS ORTIZ" w:date="2021-09-04T09:17:00Z">
          <w:r>
            <w:fldChar w:fldCharType="begin"/>
          </w:r>
          <w:r>
            <w:instrText xml:space="preserve"> PAGE   \* MERGEFORMAT </w:instrText>
          </w:r>
        </w:ins>
        <w:r>
          <w:fldChar w:fldCharType="separate"/>
        </w:r>
        <w:r>
          <w:rPr>
            <w:noProof/>
          </w:rPr>
          <w:t>II</w:t>
        </w:r>
        <w:ins w:id="1775" w:author="JORGE CONTRERAS ORTIZ" w:date="2021-09-04T09:17:00Z">
          <w:r>
            <w:fldChar w:fldCharType="end"/>
          </w:r>
        </w:ins>
      </w:p>
      <w:customXmlInsRangeStart w:id="1776" w:author="JORGE CONTRERAS ORTIZ" w:date="2021-09-04T09:15:00Z"/>
    </w:sdtContent>
  </w:sdt>
  <w:customXmlInsRangeEnd w:id="1776"/>
  <w:p w14:paraId="2B04781A" w14:textId="77777777" w:rsidR="00434554" w:rsidRDefault="004345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862" w:author="JORGE CONTRERAS ORTIZ" w:date="2021-09-04T09:24:00Z"/>
  <w:sdt>
    <w:sdtPr>
      <w:id w:val="-103726123"/>
      <w:docPartObj>
        <w:docPartGallery w:val="Page Numbers (Bottom of Page)"/>
        <w:docPartUnique/>
      </w:docPartObj>
    </w:sdtPr>
    <w:sdtEndPr>
      <w:rPr>
        <w:b/>
        <w:bCs/>
      </w:rPr>
    </w:sdtEndPr>
    <w:sdtContent>
      <w:customXmlInsRangeEnd w:id="3862"/>
      <w:p w14:paraId="520083D5" w14:textId="2343D905" w:rsidR="005B42F0" w:rsidRDefault="005B42F0">
        <w:pPr>
          <w:pStyle w:val="Piedepgina"/>
          <w:jc w:val="right"/>
          <w:rPr>
            <w:ins w:id="3863" w:author="JORGE CONTRERAS ORTIZ" w:date="2021-09-04T09:24:00Z"/>
          </w:rPr>
        </w:pPr>
        <w:ins w:id="3864" w:author="JORGE CONTRERAS ORTIZ" w:date="2021-09-04T09:24:00Z">
          <w:r>
            <w:fldChar w:fldCharType="begin"/>
          </w:r>
          <w:r>
            <w:instrText>PAGE   \* MERGEFORMAT</w:instrText>
          </w:r>
          <w:r>
            <w:fldChar w:fldCharType="separate"/>
          </w:r>
          <w:r>
            <w:t>2</w:t>
          </w:r>
          <w:r>
            <w:fldChar w:fldCharType="end"/>
          </w:r>
        </w:ins>
      </w:p>
      <w:customXmlInsRangeStart w:id="3865" w:author="JORGE CONTRERAS ORTIZ" w:date="2021-09-04T09:24:00Z"/>
    </w:sdtContent>
  </w:sdt>
  <w:customXmlInsRangeEnd w:id="3865"/>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9D9D6" w14:textId="77777777" w:rsidR="00912DA3" w:rsidRDefault="00912DA3" w:rsidP="00EA5ADB">
      <w:pPr>
        <w:spacing w:after="0" w:line="240" w:lineRule="auto"/>
      </w:pPr>
      <w:r>
        <w:separator/>
      </w:r>
    </w:p>
  </w:footnote>
  <w:footnote w:type="continuationSeparator" w:id="0">
    <w:p w14:paraId="12AAD523" w14:textId="77777777" w:rsidR="00912DA3" w:rsidRDefault="00912DA3"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77777777" w:rsidR="00327D33" w:rsidRDefault="00327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9"/>
  </w:num>
  <w:num w:numId="4">
    <w:abstractNumId w:val="22"/>
  </w:num>
  <w:num w:numId="5">
    <w:abstractNumId w:val="24"/>
  </w:num>
  <w:num w:numId="6">
    <w:abstractNumId w:val="18"/>
  </w:num>
  <w:num w:numId="7">
    <w:abstractNumId w:val="5"/>
  </w:num>
  <w:num w:numId="8">
    <w:abstractNumId w:val="13"/>
  </w:num>
  <w:num w:numId="9">
    <w:abstractNumId w:val="17"/>
  </w:num>
  <w:num w:numId="10">
    <w:abstractNumId w:val="14"/>
  </w:num>
  <w:num w:numId="11">
    <w:abstractNumId w:val="6"/>
  </w:num>
  <w:num w:numId="12">
    <w:abstractNumId w:val="25"/>
  </w:num>
  <w:num w:numId="13">
    <w:abstractNumId w:val="4"/>
  </w:num>
  <w:num w:numId="14">
    <w:abstractNumId w:val="10"/>
  </w:num>
  <w:num w:numId="15">
    <w:abstractNumId w:val="15"/>
  </w:num>
  <w:num w:numId="16">
    <w:abstractNumId w:val="0"/>
  </w:num>
  <w:num w:numId="17">
    <w:abstractNumId w:val="23"/>
  </w:num>
  <w:num w:numId="18">
    <w:abstractNumId w:val="7"/>
  </w:num>
  <w:num w:numId="19">
    <w:abstractNumId w:val="9"/>
  </w:num>
  <w:num w:numId="20">
    <w:abstractNumId w:val="12"/>
  </w:num>
  <w:num w:numId="21">
    <w:abstractNumId w:val="8"/>
  </w:num>
  <w:num w:numId="22">
    <w:abstractNumId w:val="11"/>
  </w:num>
  <w:num w:numId="23">
    <w:abstractNumId w:val="3"/>
  </w:num>
  <w:num w:numId="24">
    <w:abstractNumId w:val="16"/>
  </w:num>
  <w:num w:numId="25">
    <w:abstractNumId w:val="21"/>
  </w:num>
  <w:num w:numId="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81A1E"/>
    <w:rsid w:val="000A0AF3"/>
    <w:rsid w:val="00151189"/>
    <w:rsid w:val="002330D3"/>
    <w:rsid w:val="00247D58"/>
    <w:rsid w:val="0025296D"/>
    <w:rsid w:val="002C3A3D"/>
    <w:rsid w:val="00327D33"/>
    <w:rsid w:val="00363231"/>
    <w:rsid w:val="00363B1A"/>
    <w:rsid w:val="003D660C"/>
    <w:rsid w:val="003E2792"/>
    <w:rsid w:val="003E5AE5"/>
    <w:rsid w:val="00425C71"/>
    <w:rsid w:val="004272D2"/>
    <w:rsid w:val="00434554"/>
    <w:rsid w:val="004A3A88"/>
    <w:rsid w:val="005026F3"/>
    <w:rsid w:val="00522221"/>
    <w:rsid w:val="00522D2C"/>
    <w:rsid w:val="0052318C"/>
    <w:rsid w:val="00537564"/>
    <w:rsid w:val="00571788"/>
    <w:rsid w:val="00593FA6"/>
    <w:rsid w:val="005B42F0"/>
    <w:rsid w:val="005E5EEE"/>
    <w:rsid w:val="006242EF"/>
    <w:rsid w:val="00672BD4"/>
    <w:rsid w:val="00675D4D"/>
    <w:rsid w:val="006B360E"/>
    <w:rsid w:val="006F13B4"/>
    <w:rsid w:val="007127DD"/>
    <w:rsid w:val="00741EF7"/>
    <w:rsid w:val="0074559B"/>
    <w:rsid w:val="00791D37"/>
    <w:rsid w:val="00797426"/>
    <w:rsid w:val="007B782F"/>
    <w:rsid w:val="007E2B99"/>
    <w:rsid w:val="00807E1A"/>
    <w:rsid w:val="008807DC"/>
    <w:rsid w:val="00890963"/>
    <w:rsid w:val="008E3912"/>
    <w:rsid w:val="008F301F"/>
    <w:rsid w:val="00912DA3"/>
    <w:rsid w:val="00933E5F"/>
    <w:rsid w:val="009449CB"/>
    <w:rsid w:val="009735E3"/>
    <w:rsid w:val="0098005E"/>
    <w:rsid w:val="009979DA"/>
    <w:rsid w:val="009C65A7"/>
    <w:rsid w:val="009E4081"/>
    <w:rsid w:val="00A60C70"/>
    <w:rsid w:val="00A73883"/>
    <w:rsid w:val="00A7595B"/>
    <w:rsid w:val="00AD1498"/>
    <w:rsid w:val="00AF4313"/>
    <w:rsid w:val="00B234ED"/>
    <w:rsid w:val="00B62082"/>
    <w:rsid w:val="00B83329"/>
    <w:rsid w:val="00BA0D46"/>
    <w:rsid w:val="00C17583"/>
    <w:rsid w:val="00C55CDD"/>
    <w:rsid w:val="00CA0339"/>
    <w:rsid w:val="00CA4A46"/>
    <w:rsid w:val="00CD0C5B"/>
    <w:rsid w:val="00D30CCF"/>
    <w:rsid w:val="00D46385"/>
    <w:rsid w:val="00D6148E"/>
    <w:rsid w:val="00D86ECC"/>
    <w:rsid w:val="00DA3B27"/>
    <w:rsid w:val="00DF11EC"/>
    <w:rsid w:val="00DF2718"/>
    <w:rsid w:val="00E36B99"/>
    <w:rsid w:val="00E42FF4"/>
    <w:rsid w:val="00E915C0"/>
    <w:rsid w:val="00EA5ADB"/>
    <w:rsid w:val="00EB625C"/>
    <w:rsid w:val="00ED1700"/>
    <w:rsid w:val="00EF2EE1"/>
    <w:rsid w:val="00F000F5"/>
    <w:rsid w:val="00F15048"/>
    <w:rsid w:val="00F21168"/>
    <w:rsid w:val="00F77B95"/>
    <w:rsid w:val="00F92885"/>
    <w:rsid w:val="00FE1E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6242EF"/>
    <w:pPr>
      <w:tabs>
        <w:tab w:val="left" w:pos="1320"/>
        <w:tab w:val="right" w:leader="dot" w:pos="9060"/>
      </w:tabs>
      <w:spacing w:after="100"/>
      <w:ind w:left="442"/>
      <w:jc w:val="center"/>
    </w:pPr>
    <w:rPr>
      <w:rFonts w:eastAsiaTheme="minorEastAsia" w:cs="Times New Roman"/>
      <w:lang w:eastAsia="es-ES"/>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kirale.com/products/ktbrn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www.kirale.com/support/kb/ip-connectivity-between-the-thread-network-and-the-lan-part-iv/" TargetMode="External"/><Relationship Id="rId16" Type="http://schemas.openxmlformats.org/officeDocument/2006/relationships/image" Target="media/image2.png"/><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www.kirale.com/products/ktwm102/" TargetMode="External"/><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hyperlink" Target="http://www.kirale.com" TargetMode="External"/><Relationship Id="rId22" Type="http://schemas.openxmlformats.org/officeDocument/2006/relationships/hyperlink" Target="https://mobaxterm.mobatek.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kirale.com/products/ktwm102/" TargetMode="External"/><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atatracker.ietf.org/doc/html/draft-ietf-pppext-cobs-00"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www.kirale.com/support/kb/ip-connectivity-between-the-thread-network-and-the-lan-part-iii/" TargetMode="External"/><Relationship Id="rId91" Type="http://schemas.openxmlformats.org/officeDocument/2006/relationships/image" Target="media/image63.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zadig.akeo.ie/" TargetMode="External"/><Relationship Id="rId28" Type="http://schemas.openxmlformats.org/officeDocument/2006/relationships/hyperlink" Target="http://[IPv4]:8000"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hyperlink" Target="https://www.kirale.com/support/kb/ip-connectivity-between-the-thread-network-and-the-lan-part-i/" TargetMode="External"/><Relationship Id="rId94" Type="http://schemas.openxmlformats.org/officeDocument/2006/relationships/image" Target="media/image66.jpeg"/><Relationship Id="rId99" Type="http://schemas.openxmlformats.org/officeDocument/2006/relationships/hyperlink" Target="http://www.kirale.com" TargetMode="Externa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IPv6]:8000" TargetMode="Externa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kirale.com/support/kb/ip-connectivity-between-the-thread-network-and-the-lan-part-ii/" TargetMode="External"/><Relationship Id="rId61" Type="http://schemas.openxmlformats.org/officeDocument/2006/relationships/hyperlink" Target="https://www.kirale.com/products/ktwm102/" TargetMode="External"/><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www.kirale.com/support/" TargetMode="External"/><Relationship Id="rId77" Type="http://schemas.openxmlformats.org/officeDocument/2006/relationships/image" Target="media/image53.png"/><Relationship Id="rId100" Type="http://schemas.openxmlformats.org/officeDocument/2006/relationships/hyperlink" Target="http://www.google.com" TargetMode="External"/><Relationship Id="rId105"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5.jpe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40814</Words>
  <Characters>224481</Characters>
  <Application>Microsoft Office Word</Application>
  <DocSecurity>0</DocSecurity>
  <Lines>1870</Lines>
  <Paragraphs>529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22</cp:revision>
  <dcterms:created xsi:type="dcterms:W3CDTF">2021-09-02T16:49:00Z</dcterms:created>
  <dcterms:modified xsi:type="dcterms:W3CDTF">2021-09-04T14:59:00Z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