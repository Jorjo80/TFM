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650338"/>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D0BB4EF" w14:textId="77777777" w:rsidR="00DA3B27" w:rsidRPr="00791D37" w:rsidRDefault="00DA3B27" w:rsidP="00791D37">
      <w:pPr>
        <w:pStyle w:val="Ttulo1"/>
      </w:pPr>
      <w:bookmarkStart w:id="11" w:name="_Toc81499321"/>
      <w:bookmarkStart w:id="12" w:name="_Toc81650339"/>
      <w:r w:rsidRPr="00791D37">
        <w:lastRenderedPageBreak/>
        <w:t>RESUMEN</w:t>
      </w:r>
      <w:bookmarkEnd w:id="11"/>
      <w:bookmarkEnd w:id="12"/>
    </w:p>
    <w:p w14:paraId="6528E766" w14:textId="77777777" w:rsidR="00DA3B27" w:rsidRPr="00791D37" w:rsidRDefault="00DA3B27" w:rsidP="00791D37"/>
    <w:p w14:paraId="6D422532" w14:textId="77777777" w:rsidR="00DA3B27" w:rsidRPr="00791D37" w:rsidRDefault="00DA3B27" w:rsidP="00791D37">
      <w:r w:rsidRPr="00791D37">
        <w:t xml:space="preserve">El mundo tiende a compartir cada vez más información, a estar cada vez más interconectado.  Cada vez existe un mayor número de dispositivos conectados entre ellos y con Internet de múltiples maneras. De todo esto surge lo que se conoce, en inglés, como </w:t>
      </w:r>
      <w:r w:rsidRPr="00791D37">
        <w:rPr>
          <w:b/>
          <w:bCs/>
        </w:rPr>
        <w:t xml:space="preserve">Internet of Things </w:t>
      </w:r>
      <w:r w:rsidRPr="00791D37">
        <w:t xml:space="preserve">o </w:t>
      </w:r>
      <w:r w:rsidRPr="00791D37">
        <w:rPr>
          <w:b/>
          <w:bCs/>
        </w:rPr>
        <w:t>IoT</w:t>
      </w:r>
      <w:r w:rsidRPr="00791D37">
        <w:t>, o en español, Internet de las cosas.</w:t>
      </w:r>
    </w:p>
    <w:p w14:paraId="1D99D3A5" w14:textId="66DBD78D" w:rsidR="00DA3B27" w:rsidRPr="00791D37" w:rsidRDefault="00DA3B27" w:rsidP="00791D37">
      <w:r w:rsidRPr="00791D37">
        <w:t>Este concepto consiste en redes de sensores capaces de monitorizar su entorno, reaccionando ante posibles cambios.</w:t>
      </w:r>
    </w:p>
    <w:p w14:paraId="1AE93070" w14:textId="77777777" w:rsidR="00DA3B27" w:rsidRPr="00791D37" w:rsidRDefault="00DA3B27" w:rsidP="00791D37">
      <w:r w:rsidRPr="00791D37">
        <w:br w:type="page"/>
      </w:r>
    </w:p>
    <w:p w14:paraId="7EF407F5" w14:textId="1950E2B2" w:rsidR="00DA3B27" w:rsidRPr="00791D37" w:rsidRDefault="00DA3B27" w:rsidP="00791D37">
      <w:pPr>
        <w:pStyle w:val="Ttulo1"/>
      </w:pPr>
      <w:bookmarkStart w:id="13" w:name="_Toc81499322"/>
      <w:bookmarkStart w:id="14" w:name="_Toc81650340"/>
      <w:r w:rsidRPr="00791D37">
        <w:lastRenderedPageBreak/>
        <w:t>INDICE</w:t>
      </w:r>
      <w:bookmarkEnd w:id="13"/>
      <w:bookmarkEnd w:id="14"/>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7612F01D" w14:textId="3836DFCF" w:rsidR="00593FA6" w:rsidRDefault="00571788">
          <w:pPr>
            <w:pStyle w:val="TDC1"/>
            <w:tabs>
              <w:tab w:val="right" w:leader="dot" w:pos="8494"/>
            </w:tabs>
            <w:rPr>
              <w:ins w:id="15" w:author="JORGE CONTRERAS ORTIZ" w:date="2021-09-04T12:18: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6" w:author="JORGE CONTRERAS ORTIZ" w:date="2021-09-04T12:18:00Z">
            <w:r w:rsidR="00593FA6" w:rsidRPr="00F85247">
              <w:rPr>
                <w:rStyle w:val="Hipervnculo"/>
                <w:noProof/>
              </w:rPr>
              <w:fldChar w:fldCharType="begin"/>
            </w:r>
            <w:r w:rsidR="00593FA6" w:rsidRPr="00F85247">
              <w:rPr>
                <w:rStyle w:val="Hipervnculo"/>
                <w:noProof/>
              </w:rPr>
              <w:instrText xml:space="preserve"> </w:instrText>
            </w:r>
            <w:r w:rsidR="00593FA6">
              <w:rPr>
                <w:noProof/>
              </w:rPr>
              <w:instrText>HYPERLINK \l "_Toc81650338"</w:instrText>
            </w:r>
            <w:r w:rsidR="00593FA6" w:rsidRPr="00F85247">
              <w:rPr>
                <w:rStyle w:val="Hipervnculo"/>
                <w:noProof/>
              </w:rPr>
              <w:instrText xml:space="preserve"> </w:instrText>
            </w:r>
            <w:r w:rsidR="00593FA6" w:rsidRPr="00F85247">
              <w:rPr>
                <w:rStyle w:val="Hipervnculo"/>
                <w:noProof/>
              </w:rPr>
            </w:r>
            <w:r w:rsidR="00593FA6" w:rsidRPr="00F85247">
              <w:rPr>
                <w:rStyle w:val="Hipervnculo"/>
                <w:noProof/>
              </w:rPr>
              <w:fldChar w:fldCharType="separate"/>
            </w:r>
            <w:r w:rsidR="00593FA6" w:rsidRPr="00F85247">
              <w:rPr>
                <w:rStyle w:val="Hipervnculo"/>
                <w:noProof/>
              </w:rPr>
              <w:t>AGRADECIMIENTOS</w:t>
            </w:r>
            <w:r w:rsidR="00593FA6">
              <w:rPr>
                <w:noProof/>
                <w:webHidden/>
              </w:rPr>
              <w:tab/>
            </w:r>
            <w:r w:rsidR="00593FA6">
              <w:rPr>
                <w:noProof/>
                <w:webHidden/>
              </w:rPr>
              <w:fldChar w:fldCharType="begin"/>
            </w:r>
            <w:r w:rsidR="00593FA6">
              <w:rPr>
                <w:noProof/>
                <w:webHidden/>
              </w:rPr>
              <w:instrText xml:space="preserve"> PAGEREF _Toc81650338 \h </w:instrText>
            </w:r>
            <w:r w:rsidR="00593FA6">
              <w:rPr>
                <w:noProof/>
                <w:webHidden/>
              </w:rPr>
            </w:r>
          </w:ins>
          <w:r w:rsidR="00593FA6">
            <w:rPr>
              <w:noProof/>
              <w:webHidden/>
            </w:rPr>
            <w:fldChar w:fldCharType="separate"/>
          </w:r>
          <w:ins w:id="17" w:author="JORGE CONTRERAS ORTIZ" w:date="2021-09-04T12:18:00Z">
            <w:r w:rsidR="00593FA6">
              <w:rPr>
                <w:noProof/>
                <w:webHidden/>
              </w:rPr>
              <w:t>I</w:t>
            </w:r>
            <w:r w:rsidR="00593FA6">
              <w:rPr>
                <w:noProof/>
                <w:webHidden/>
              </w:rPr>
              <w:fldChar w:fldCharType="end"/>
            </w:r>
            <w:r w:rsidR="00593FA6" w:rsidRPr="00F85247">
              <w:rPr>
                <w:rStyle w:val="Hipervnculo"/>
                <w:noProof/>
              </w:rPr>
              <w:fldChar w:fldCharType="end"/>
            </w:r>
          </w:ins>
        </w:p>
        <w:p w14:paraId="4F9274F5" w14:textId="6717B559" w:rsidR="00593FA6" w:rsidRDefault="00593FA6">
          <w:pPr>
            <w:pStyle w:val="TDC1"/>
            <w:tabs>
              <w:tab w:val="right" w:leader="dot" w:pos="8494"/>
            </w:tabs>
            <w:rPr>
              <w:ins w:id="18" w:author="JORGE CONTRERAS ORTIZ" w:date="2021-09-04T12:18:00Z"/>
              <w:rFonts w:asciiTheme="minorHAnsi" w:eastAsiaTheme="minorEastAsia" w:hAnsiTheme="minorHAnsi" w:cstheme="minorBidi"/>
              <w:noProof/>
              <w:lang w:eastAsia="es-ES"/>
            </w:rPr>
          </w:pPr>
          <w:ins w:id="1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"_Toc81650339"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RESUMEN</w:t>
            </w:r>
            <w:r>
              <w:rPr>
                <w:noProof/>
                <w:webHidden/>
              </w:rPr>
              <w:tab/>
            </w:r>
            <w:r>
              <w:rPr>
                <w:noProof/>
                <w:webHidden/>
              </w:rPr>
              <w:fldChar w:fldCharType="begin"/>
            </w:r>
            <w:r>
              <w:rPr>
                <w:noProof/>
                <w:webHidden/>
              </w:rPr>
              <w:instrText xml:space="preserve"> PAGEREF _Toc81650339 \h </w:instrText>
            </w:r>
            <w:r>
              <w:rPr>
                <w:noProof/>
                <w:webHidden/>
              </w:rPr>
            </w:r>
          </w:ins>
          <w:r>
            <w:rPr>
              <w:noProof/>
              <w:webHidden/>
            </w:rPr>
            <w:fldChar w:fldCharType="separate"/>
          </w:r>
          <w:ins w:id="20" w:author="JORGE CONTRERAS ORTIZ" w:date="2021-09-04T12:18:00Z">
            <w:r>
              <w:rPr>
                <w:noProof/>
                <w:webHidden/>
              </w:rPr>
              <w:t>II</w:t>
            </w:r>
            <w:r>
              <w:rPr>
                <w:noProof/>
                <w:webHidden/>
              </w:rPr>
              <w:fldChar w:fldCharType="end"/>
            </w:r>
            <w:r w:rsidRPr="00F85247">
              <w:rPr>
                <w:rStyle w:val="Hipervnculo"/>
                <w:noProof/>
              </w:rPr>
              <w:fldChar w:fldCharType="end"/>
            </w:r>
          </w:ins>
        </w:p>
        <w:p w14:paraId="409DAE8D" w14:textId="45A414FB" w:rsidR="00593FA6" w:rsidRDefault="00593FA6">
          <w:pPr>
            <w:pStyle w:val="TDC1"/>
            <w:tabs>
              <w:tab w:val="right" w:leader="dot" w:pos="8494"/>
            </w:tabs>
            <w:rPr>
              <w:ins w:id="21" w:author="JORGE CONTRERAS ORTIZ" w:date="2021-09-04T12:18:00Z"/>
              <w:rFonts w:asciiTheme="minorHAnsi" w:eastAsiaTheme="minorEastAsia" w:hAnsiTheme="minorHAnsi" w:cstheme="minorBidi"/>
              <w:noProof/>
              <w:lang w:eastAsia="es-ES"/>
            </w:rPr>
          </w:pPr>
          <w:ins w:id="2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INDICE</w:t>
            </w:r>
            <w:r>
              <w:rPr>
                <w:noProof/>
                <w:webHidden/>
              </w:rPr>
              <w:tab/>
            </w:r>
            <w:r>
              <w:rPr>
                <w:noProof/>
                <w:webHidden/>
              </w:rPr>
              <w:fldChar w:fldCharType="begin"/>
            </w:r>
            <w:r>
              <w:rPr>
                <w:noProof/>
                <w:webHidden/>
              </w:rPr>
              <w:instrText xml:space="preserve"> PAGEREF _Toc81650340 \h </w:instrText>
            </w:r>
            <w:r>
              <w:rPr>
                <w:noProof/>
                <w:webHidden/>
              </w:rPr>
            </w:r>
          </w:ins>
          <w:r>
            <w:rPr>
              <w:noProof/>
              <w:webHidden/>
            </w:rPr>
            <w:fldChar w:fldCharType="separate"/>
          </w:r>
          <w:ins w:id="23" w:author="JORGE CONTRERAS ORTIZ" w:date="2021-09-04T12:18:00Z">
            <w:r>
              <w:rPr>
                <w:noProof/>
                <w:webHidden/>
              </w:rPr>
              <w:t>III</w:t>
            </w:r>
            <w:r>
              <w:rPr>
                <w:noProof/>
                <w:webHidden/>
              </w:rPr>
              <w:fldChar w:fldCharType="end"/>
            </w:r>
            <w:r w:rsidRPr="00F85247">
              <w:rPr>
                <w:rStyle w:val="Hipervnculo"/>
                <w:noProof/>
              </w:rPr>
              <w:fldChar w:fldCharType="end"/>
            </w:r>
          </w:ins>
        </w:p>
        <w:p w14:paraId="7C3E1F00" w14:textId="63083381" w:rsidR="00593FA6" w:rsidRDefault="00593FA6">
          <w:pPr>
            <w:pStyle w:val="TDC1"/>
            <w:tabs>
              <w:tab w:val="right" w:leader="dot" w:pos="8494"/>
            </w:tabs>
            <w:rPr>
              <w:ins w:id="24" w:author="JORGE CONTRERAS ORTIZ" w:date="2021-09-04T12:18:00Z"/>
              <w:rFonts w:asciiTheme="minorHAnsi" w:eastAsiaTheme="minorEastAsia" w:hAnsiTheme="minorHAnsi" w:cstheme="minorBidi"/>
              <w:noProof/>
              <w:lang w:eastAsia="es-ES"/>
            </w:rPr>
          </w:pPr>
          <w:ins w:id="2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ABREVIATURAS Y ACRÓNIMOS</w:t>
            </w:r>
            <w:r>
              <w:rPr>
                <w:noProof/>
                <w:webHidden/>
              </w:rPr>
              <w:tab/>
            </w:r>
            <w:r>
              <w:rPr>
                <w:noProof/>
                <w:webHidden/>
              </w:rPr>
              <w:fldChar w:fldCharType="begin"/>
            </w:r>
            <w:r>
              <w:rPr>
                <w:noProof/>
                <w:webHidden/>
              </w:rPr>
              <w:instrText xml:space="preserve"> PAGEREF _Toc81650341 \h </w:instrText>
            </w:r>
            <w:r>
              <w:rPr>
                <w:noProof/>
                <w:webHidden/>
              </w:rPr>
            </w:r>
          </w:ins>
          <w:r>
            <w:rPr>
              <w:noProof/>
              <w:webHidden/>
            </w:rPr>
            <w:fldChar w:fldCharType="separate"/>
          </w:r>
          <w:ins w:id="26" w:author="JORGE CONTRERAS ORTIZ" w:date="2021-09-04T12:18:00Z">
            <w:r>
              <w:rPr>
                <w:noProof/>
                <w:webHidden/>
              </w:rPr>
              <w:t>VIII</w:t>
            </w:r>
            <w:r>
              <w:rPr>
                <w:noProof/>
                <w:webHidden/>
              </w:rPr>
              <w:fldChar w:fldCharType="end"/>
            </w:r>
            <w:r w:rsidRPr="00F85247">
              <w:rPr>
                <w:rStyle w:val="Hipervnculo"/>
                <w:noProof/>
              </w:rPr>
              <w:fldChar w:fldCharType="end"/>
            </w:r>
          </w:ins>
        </w:p>
        <w:p w14:paraId="763843A6" w14:textId="4D15E647" w:rsidR="00593FA6" w:rsidRDefault="00593FA6">
          <w:pPr>
            <w:pStyle w:val="TDC1"/>
            <w:tabs>
              <w:tab w:val="right" w:leader="dot" w:pos="8494"/>
            </w:tabs>
            <w:rPr>
              <w:ins w:id="27" w:author="JORGE CONTRERAS ORTIZ" w:date="2021-09-04T12:18:00Z"/>
              <w:rFonts w:asciiTheme="minorHAnsi" w:eastAsiaTheme="minorEastAsia" w:hAnsiTheme="minorHAnsi" w:cstheme="minorBidi"/>
              <w:noProof/>
              <w:lang w:eastAsia="es-ES"/>
            </w:rPr>
          </w:pPr>
          <w:ins w:id="2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ILUSTRACIONES</w:t>
            </w:r>
            <w:r>
              <w:rPr>
                <w:noProof/>
                <w:webHidden/>
              </w:rPr>
              <w:tab/>
            </w:r>
            <w:r>
              <w:rPr>
                <w:noProof/>
                <w:webHidden/>
              </w:rPr>
              <w:fldChar w:fldCharType="begin"/>
            </w:r>
            <w:r>
              <w:rPr>
                <w:noProof/>
                <w:webHidden/>
              </w:rPr>
              <w:instrText xml:space="preserve"> PAGEREF _Toc81650342 \h </w:instrText>
            </w:r>
            <w:r>
              <w:rPr>
                <w:noProof/>
                <w:webHidden/>
              </w:rPr>
            </w:r>
          </w:ins>
          <w:r>
            <w:rPr>
              <w:noProof/>
              <w:webHidden/>
            </w:rPr>
            <w:fldChar w:fldCharType="separate"/>
          </w:r>
          <w:ins w:id="29" w:author="JORGE CONTRERAS ORTIZ" w:date="2021-09-04T12:18:00Z">
            <w:r>
              <w:rPr>
                <w:noProof/>
                <w:webHidden/>
              </w:rPr>
              <w:t>X</w:t>
            </w:r>
            <w:r>
              <w:rPr>
                <w:noProof/>
                <w:webHidden/>
              </w:rPr>
              <w:fldChar w:fldCharType="end"/>
            </w:r>
            <w:r w:rsidRPr="00F85247">
              <w:rPr>
                <w:rStyle w:val="Hipervnculo"/>
                <w:noProof/>
              </w:rPr>
              <w:fldChar w:fldCharType="end"/>
            </w:r>
          </w:ins>
        </w:p>
        <w:p w14:paraId="678832DC" w14:textId="7455392C" w:rsidR="00593FA6" w:rsidRDefault="00593FA6">
          <w:pPr>
            <w:pStyle w:val="TDC1"/>
            <w:tabs>
              <w:tab w:val="right" w:leader="dot" w:pos="8494"/>
            </w:tabs>
            <w:rPr>
              <w:ins w:id="30" w:author="JORGE CONTRERAS ORTIZ" w:date="2021-09-04T12:18:00Z"/>
              <w:rFonts w:asciiTheme="minorHAnsi" w:eastAsiaTheme="minorEastAsia" w:hAnsiTheme="minorHAnsi" w:cstheme="minorBidi"/>
              <w:noProof/>
              <w:lang w:eastAsia="es-ES"/>
            </w:rPr>
          </w:pPr>
          <w:ins w:id="3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ECUACIONES</w:t>
            </w:r>
            <w:r>
              <w:rPr>
                <w:noProof/>
                <w:webHidden/>
              </w:rPr>
              <w:tab/>
            </w:r>
            <w:r>
              <w:rPr>
                <w:noProof/>
                <w:webHidden/>
              </w:rPr>
              <w:fldChar w:fldCharType="begin"/>
            </w:r>
            <w:r>
              <w:rPr>
                <w:noProof/>
                <w:webHidden/>
              </w:rPr>
              <w:instrText xml:space="preserve"> PAGEREF _Toc81650343 \h </w:instrText>
            </w:r>
            <w:r>
              <w:rPr>
                <w:noProof/>
                <w:webHidden/>
              </w:rPr>
            </w:r>
          </w:ins>
          <w:r>
            <w:rPr>
              <w:noProof/>
              <w:webHidden/>
            </w:rPr>
            <w:fldChar w:fldCharType="separate"/>
          </w:r>
          <w:ins w:id="32" w:author="JORGE CONTRERAS ORTIZ" w:date="2021-09-04T12:18:00Z">
            <w:r>
              <w:rPr>
                <w:noProof/>
                <w:webHidden/>
              </w:rPr>
              <w:t>XII</w:t>
            </w:r>
            <w:r>
              <w:rPr>
                <w:noProof/>
                <w:webHidden/>
              </w:rPr>
              <w:fldChar w:fldCharType="end"/>
            </w:r>
            <w:r w:rsidRPr="00F85247">
              <w:rPr>
                <w:rStyle w:val="Hipervnculo"/>
                <w:noProof/>
              </w:rPr>
              <w:fldChar w:fldCharType="end"/>
            </w:r>
          </w:ins>
        </w:p>
        <w:p w14:paraId="6F140FFD" w14:textId="4F194F42" w:rsidR="00593FA6" w:rsidRDefault="00593FA6">
          <w:pPr>
            <w:pStyle w:val="TDC1"/>
            <w:tabs>
              <w:tab w:val="right" w:leader="dot" w:pos="8494"/>
            </w:tabs>
            <w:rPr>
              <w:ins w:id="33" w:author="JORGE CONTRERAS ORTIZ" w:date="2021-09-04T12:18:00Z"/>
              <w:rFonts w:asciiTheme="minorHAnsi" w:eastAsiaTheme="minorEastAsia" w:hAnsiTheme="minorHAnsi" w:cstheme="minorBidi"/>
              <w:noProof/>
              <w:lang w:eastAsia="es-ES"/>
            </w:rPr>
          </w:pPr>
          <w:ins w:id="3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TABLAS</w:t>
            </w:r>
            <w:r>
              <w:rPr>
                <w:noProof/>
                <w:webHidden/>
              </w:rPr>
              <w:tab/>
            </w:r>
            <w:r>
              <w:rPr>
                <w:noProof/>
                <w:webHidden/>
              </w:rPr>
              <w:fldChar w:fldCharType="begin"/>
            </w:r>
            <w:r>
              <w:rPr>
                <w:noProof/>
                <w:webHidden/>
              </w:rPr>
              <w:instrText xml:space="preserve"> PAGEREF _Toc81650344 \h </w:instrText>
            </w:r>
            <w:r>
              <w:rPr>
                <w:noProof/>
                <w:webHidden/>
              </w:rPr>
            </w:r>
          </w:ins>
          <w:r>
            <w:rPr>
              <w:noProof/>
              <w:webHidden/>
            </w:rPr>
            <w:fldChar w:fldCharType="separate"/>
          </w:r>
          <w:ins w:id="35" w:author="JORGE CONTRERAS ORTIZ" w:date="2021-09-04T12:18:00Z">
            <w:r>
              <w:rPr>
                <w:noProof/>
                <w:webHidden/>
              </w:rPr>
              <w:t>XIII</w:t>
            </w:r>
            <w:r>
              <w:rPr>
                <w:noProof/>
                <w:webHidden/>
              </w:rPr>
              <w:fldChar w:fldCharType="end"/>
            </w:r>
            <w:r w:rsidRPr="00F85247">
              <w:rPr>
                <w:rStyle w:val="Hipervnculo"/>
                <w:noProof/>
              </w:rPr>
              <w:fldChar w:fldCharType="end"/>
            </w:r>
          </w:ins>
        </w:p>
        <w:p w14:paraId="6FB65697" w14:textId="0FF4C99D" w:rsidR="00593FA6" w:rsidRDefault="00593FA6">
          <w:pPr>
            <w:pStyle w:val="TDC1"/>
            <w:tabs>
              <w:tab w:val="right" w:leader="dot" w:pos="8494"/>
            </w:tabs>
            <w:rPr>
              <w:ins w:id="36" w:author="JORGE CONTRERAS ORTIZ" w:date="2021-09-04T12:18:00Z"/>
              <w:rFonts w:asciiTheme="minorHAnsi" w:eastAsiaTheme="minorEastAsia" w:hAnsiTheme="minorHAnsi" w:cstheme="minorBidi"/>
              <w:noProof/>
              <w:lang w:eastAsia="es-ES"/>
            </w:rPr>
          </w:pPr>
          <w:ins w:id="3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CÓDIGOS</w:t>
            </w:r>
            <w:r>
              <w:rPr>
                <w:noProof/>
                <w:webHidden/>
              </w:rPr>
              <w:tab/>
            </w:r>
            <w:r>
              <w:rPr>
                <w:noProof/>
                <w:webHidden/>
              </w:rPr>
              <w:fldChar w:fldCharType="begin"/>
            </w:r>
            <w:r>
              <w:rPr>
                <w:noProof/>
                <w:webHidden/>
              </w:rPr>
              <w:instrText xml:space="preserve"> PAGEREF _Toc81650345 \h </w:instrText>
            </w:r>
            <w:r>
              <w:rPr>
                <w:noProof/>
                <w:webHidden/>
              </w:rPr>
            </w:r>
          </w:ins>
          <w:r>
            <w:rPr>
              <w:noProof/>
              <w:webHidden/>
            </w:rPr>
            <w:fldChar w:fldCharType="separate"/>
          </w:r>
          <w:ins w:id="38" w:author="JORGE CONTRERAS ORTIZ" w:date="2021-09-04T12:18:00Z">
            <w:r>
              <w:rPr>
                <w:noProof/>
                <w:webHidden/>
              </w:rPr>
              <w:t>XIV</w:t>
            </w:r>
            <w:r>
              <w:rPr>
                <w:noProof/>
                <w:webHidden/>
              </w:rPr>
              <w:fldChar w:fldCharType="end"/>
            </w:r>
            <w:r w:rsidRPr="00F85247">
              <w:rPr>
                <w:rStyle w:val="Hipervnculo"/>
                <w:noProof/>
              </w:rPr>
              <w:fldChar w:fldCharType="end"/>
            </w:r>
          </w:ins>
        </w:p>
        <w:p w14:paraId="4124DE75" w14:textId="67901B35" w:rsidR="00593FA6" w:rsidRDefault="00593FA6">
          <w:pPr>
            <w:pStyle w:val="TDC1"/>
            <w:tabs>
              <w:tab w:val="left" w:pos="442"/>
              <w:tab w:val="right" w:leader="dot" w:pos="8494"/>
            </w:tabs>
            <w:rPr>
              <w:ins w:id="39" w:author="JORGE CONTRERAS ORTIZ" w:date="2021-09-04T12:18:00Z"/>
              <w:rFonts w:asciiTheme="minorHAnsi" w:eastAsiaTheme="minorEastAsia" w:hAnsiTheme="minorHAnsi" w:cstheme="minorBidi"/>
              <w:noProof/>
              <w:lang w:eastAsia="es-ES"/>
            </w:rPr>
          </w:pPr>
          <w:ins w:id="4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1.</w:t>
            </w:r>
            <w:r>
              <w:rPr>
                <w:rFonts w:asciiTheme="minorHAnsi" w:eastAsiaTheme="minorEastAsia" w:hAnsiTheme="minorHAnsi" w:cstheme="minorBidi"/>
                <w:noProof/>
                <w:lang w:eastAsia="es-ES"/>
              </w:rPr>
              <w:tab/>
            </w:r>
            <w:r w:rsidRPr="00F85247">
              <w:rPr>
                <w:rStyle w:val="Hipervnculo"/>
                <w:noProof/>
              </w:rPr>
              <w:t>INTRODUCCIÓN Y OBJETIVOS DEL TRABAJO</w:t>
            </w:r>
            <w:r>
              <w:rPr>
                <w:noProof/>
                <w:webHidden/>
              </w:rPr>
              <w:tab/>
            </w:r>
            <w:r>
              <w:rPr>
                <w:noProof/>
                <w:webHidden/>
              </w:rPr>
              <w:fldChar w:fldCharType="begin"/>
            </w:r>
            <w:r>
              <w:rPr>
                <w:noProof/>
                <w:webHidden/>
              </w:rPr>
              <w:instrText xml:space="preserve"> PAGEREF _Toc81650346 \h </w:instrText>
            </w:r>
            <w:r>
              <w:rPr>
                <w:noProof/>
                <w:webHidden/>
              </w:rPr>
            </w:r>
          </w:ins>
          <w:r>
            <w:rPr>
              <w:noProof/>
              <w:webHidden/>
            </w:rPr>
            <w:fldChar w:fldCharType="separate"/>
          </w:r>
          <w:ins w:id="41" w:author="JORGE CONTRERAS ORTIZ" w:date="2021-09-04T12:18:00Z">
            <w:r>
              <w:rPr>
                <w:noProof/>
                <w:webHidden/>
              </w:rPr>
              <w:t>15</w:t>
            </w:r>
            <w:r>
              <w:rPr>
                <w:noProof/>
                <w:webHidden/>
              </w:rPr>
              <w:fldChar w:fldCharType="end"/>
            </w:r>
            <w:r w:rsidRPr="00F85247">
              <w:rPr>
                <w:rStyle w:val="Hipervnculo"/>
                <w:noProof/>
              </w:rPr>
              <w:fldChar w:fldCharType="end"/>
            </w:r>
          </w:ins>
        </w:p>
        <w:p w14:paraId="3E77153B" w14:textId="1A8FB9CF" w:rsidR="00593FA6" w:rsidRDefault="00593FA6">
          <w:pPr>
            <w:pStyle w:val="TDC1"/>
            <w:tabs>
              <w:tab w:val="left" w:pos="442"/>
              <w:tab w:val="right" w:leader="dot" w:pos="8494"/>
            </w:tabs>
            <w:rPr>
              <w:ins w:id="42" w:author="JORGE CONTRERAS ORTIZ" w:date="2021-09-04T12:18:00Z"/>
              <w:rFonts w:asciiTheme="minorHAnsi" w:eastAsiaTheme="minorEastAsia" w:hAnsiTheme="minorHAnsi" w:cstheme="minorBidi"/>
              <w:noProof/>
              <w:lang w:eastAsia="es-ES"/>
            </w:rPr>
          </w:pPr>
          <w:ins w:id="4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w:t>
            </w:r>
            <w:r>
              <w:rPr>
                <w:rFonts w:asciiTheme="minorHAnsi" w:eastAsiaTheme="minorEastAsia" w:hAnsiTheme="minorHAnsi" w:cstheme="minorBidi"/>
                <w:noProof/>
                <w:lang w:eastAsia="es-ES"/>
              </w:rPr>
              <w:tab/>
            </w:r>
            <w:r w:rsidRPr="00F85247">
              <w:rPr>
                <w:rStyle w:val="Hipervnculo"/>
                <w:noProof/>
              </w:rPr>
              <w:t>ESTADO DEL ARTE</w:t>
            </w:r>
            <w:r>
              <w:rPr>
                <w:noProof/>
                <w:webHidden/>
              </w:rPr>
              <w:tab/>
            </w:r>
            <w:r>
              <w:rPr>
                <w:noProof/>
                <w:webHidden/>
              </w:rPr>
              <w:fldChar w:fldCharType="begin"/>
            </w:r>
            <w:r>
              <w:rPr>
                <w:noProof/>
                <w:webHidden/>
              </w:rPr>
              <w:instrText xml:space="preserve"> PAGEREF _Toc81650347 \h </w:instrText>
            </w:r>
            <w:r>
              <w:rPr>
                <w:noProof/>
                <w:webHidden/>
              </w:rPr>
            </w:r>
          </w:ins>
          <w:r>
            <w:rPr>
              <w:noProof/>
              <w:webHidden/>
            </w:rPr>
            <w:fldChar w:fldCharType="separate"/>
          </w:r>
          <w:ins w:id="44" w:author="JORGE CONTRERAS ORTIZ" w:date="2021-09-04T12:18:00Z">
            <w:r>
              <w:rPr>
                <w:noProof/>
                <w:webHidden/>
              </w:rPr>
              <w:t>17</w:t>
            </w:r>
            <w:r>
              <w:rPr>
                <w:noProof/>
                <w:webHidden/>
              </w:rPr>
              <w:fldChar w:fldCharType="end"/>
            </w:r>
            <w:r w:rsidRPr="00F85247">
              <w:rPr>
                <w:rStyle w:val="Hipervnculo"/>
                <w:noProof/>
              </w:rPr>
              <w:fldChar w:fldCharType="end"/>
            </w:r>
          </w:ins>
        </w:p>
        <w:p w14:paraId="79765365" w14:textId="5E1F2511" w:rsidR="00593FA6" w:rsidRDefault="00593FA6">
          <w:pPr>
            <w:pStyle w:val="TDC2"/>
            <w:tabs>
              <w:tab w:val="left" w:pos="880"/>
              <w:tab w:val="right" w:leader="dot" w:pos="8494"/>
            </w:tabs>
            <w:rPr>
              <w:ins w:id="45" w:author="JORGE CONTRERAS ORTIZ" w:date="2021-09-04T12:18:00Z"/>
              <w:rFonts w:asciiTheme="minorHAnsi" w:eastAsiaTheme="minorEastAsia" w:hAnsiTheme="minorHAnsi" w:cstheme="minorBidi"/>
              <w:noProof/>
              <w:lang w:eastAsia="es-ES"/>
            </w:rPr>
          </w:pPr>
          <w:ins w:id="4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w:t>
            </w:r>
            <w:r>
              <w:rPr>
                <w:rFonts w:asciiTheme="minorHAnsi" w:eastAsiaTheme="minorEastAsia" w:hAnsiTheme="minorHAnsi" w:cstheme="minorBidi"/>
                <w:noProof/>
                <w:lang w:eastAsia="es-ES"/>
              </w:rPr>
              <w:tab/>
            </w:r>
            <w:r w:rsidRPr="00F85247">
              <w:rPr>
                <w:rStyle w:val="Hipervnculo"/>
                <w:noProof/>
              </w:rPr>
              <w:t>INTERNET OF THINGS (IoT)</w:t>
            </w:r>
            <w:r>
              <w:rPr>
                <w:noProof/>
                <w:webHidden/>
              </w:rPr>
              <w:tab/>
            </w:r>
            <w:r>
              <w:rPr>
                <w:noProof/>
                <w:webHidden/>
              </w:rPr>
              <w:fldChar w:fldCharType="begin"/>
            </w:r>
            <w:r>
              <w:rPr>
                <w:noProof/>
                <w:webHidden/>
              </w:rPr>
              <w:instrText xml:space="preserve"> PAGEREF _Toc81650348 \h </w:instrText>
            </w:r>
            <w:r>
              <w:rPr>
                <w:noProof/>
                <w:webHidden/>
              </w:rPr>
            </w:r>
          </w:ins>
          <w:r>
            <w:rPr>
              <w:noProof/>
              <w:webHidden/>
            </w:rPr>
            <w:fldChar w:fldCharType="separate"/>
          </w:r>
          <w:ins w:id="47" w:author="JORGE CONTRERAS ORTIZ" w:date="2021-09-04T12:18:00Z">
            <w:r>
              <w:rPr>
                <w:noProof/>
                <w:webHidden/>
              </w:rPr>
              <w:t>17</w:t>
            </w:r>
            <w:r>
              <w:rPr>
                <w:noProof/>
                <w:webHidden/>
              </w:rPr>
              <w:fldChar w:fldCharType="end"/>
            </w:r>
            <w:r w:rsidRPr="00F85247">
              <w:rPr>
                <w:rStyle w:val="Hipervnculo"/>
                <w:noProof/>
              </w:rPr>
              <w:fldChar w:fldCharType="end"/>
            </w:r>
          </w:ins>
        </w:p>
        <w:p w14:paraId="4B6A3729" w14:textId="2506C3E0" w:rsidR="00593FA6" w:rsidRDefault="00593FA6">
          <w:pPr>
            <w:pStyle w:val="TDC3"/>
            <w:rPr>
              <w:ins w:id="48" w:author="JORGE CONTRERAS ORTIZ" w:date="2021-09-04T12:18:00Z"/>
              <w:rFonts w:asciiTheme="minorHAnsi" w:hAnsiTheme="minorHAnsi" w:cstheme="minorBidi"/>
              <w:noProof/>
            </w:rPr>
          </w:pPr>
          <w:ins w:id="4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"_Toc81650349"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2.1.1.</w:t>
            </w:r>
            <w:r>
              <w:rPr>
                <w:rFonts w:asciiTheme="minorHAnsi" w:hAnsiTheme="minorHAnsi" w:cstheme="minorBidi"/>
                <w:noProof/>
              </w:rPr>
              <w:tab/>
            </w:r>
            <w:r w:rsidRPr="00F85247">
              <w:rPr>
                <w:rStyle w:val="Hipervnculo"/>
                <w:noProof/>
              </w:rPr>
              <w:t>INTRODUCCIÓN [2]</w:t>
            </w:r>
            <w:r>
              <w:rPr>
                <w:noProof/>
                <w:webHidden/>
              </w:rPr>
              <w:tab/>
            </w:r>
            <w:r>
              <w:rPr>
                <w:noProof/>
                <w:webHidden/>
              </w:rPr>
              <w:fldChar w:fldCharType="begin"/>
            </w:r>
            <w:r>
              <w:rPr>
                <w:noProof/>
                <w:webHidden/>
              </w:rPr>
              <w:instrText xml:space="preserve"> PAGEREF _Toc81650349 \h </w:instrText>
            </w:r>
            <w:r>
              <w:rPr>
                <w:noProof/>
                <w:webHidden/>
              </w:rPr>
            </w:r>
          </w:ins>
          <w:r>
            <w:rPr>
              <w:noProof/>
              <w:webHidden/>
            </w:rPr>
            <w:fldChar w:fldCharType="separate"/>
          </w:r>
          <w:ins w:id="50" w:author="JORGE CONTRERAS ORTIZ" w:date="2021-09-04T12:18:00Z">
            <w:r>
              <w:rPr>
                <w:noProof/>
                <w:webHidden/>
              </w:rPr>
              <w:t>17</w:t>
            </w:r>
            <w:r>
              <w:rPr>
                <w:noProof/>
                <w:webHidden/>
              </w:rPr>
              <w:fldChar w:fldCharType="end"/>
            </w:r>
            <w:r w:rsidRPr="00F85247">
              <w:rPr>
                <w:rStyle w:val="Hipervnculo"/>
                <w:noProof/>
              </w:rPr>
              <w:fldChar w:fldCharType="end"/>
            </w:r>
          </w:ins>
        </w:p>
        <w:p w14:paraId="44D30845" w14:textId="3F473FCE" w:rsidR="00593FA6" w:rsidRDefault="00593FA6">
          <w:pPr>
            <w:pStyle w:val="TDC3"/>
            <w:rPr>
              <w:ins w:id="51" w:author="JORGE CONTRERAS ORTIZ" w:date="2021-09-04T12:18:00Z"/>
              <w:rFonts w:asciiTheme="minorHAnsi" w:hAnsiTheme="minorHAnsi" w:cstheme="minorBidi"/>
              <w:noProof/>
            </w:rPr>
          </w:pPr>
          <w:ins w:id="5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2.1.2.</w:t>
            </w:r>
            <w:r>
              <w:rPr>
                <w:rFonts w:asciiTheme="minorHAnsi" w:hAnsiTheme="minorHAnsi" w:cstheme="minorBidi"/>
                <w:noProof/>
              </w:rPr>
              <w:tab/>
            </w:r>
            <w:r w:rsidRPr="00F85247">
              <w:rPr>
                <w:rStyle w:val="Hipervnculo"/>
                <w:noProof/>
              </w:rPr>
              <w:t>COMPONENTES [2]</w:t>
            </w:r>
            <w:r>
              <w:rPr>
                <w:noProof/>
                <w:webHidden/>
              </w:rPr>
              <w:tab/>
            </w:r>
            <w:r>
              <w:rPr>
                <w:noProof/>
                <w:webHidden/>
              </w:rPr>
              <w:fldChar w:fldCharType="begin"/>
            </w:r>
            <w:r>
              <w:rPr>
                <w:noProof/>
                <w:webHidden/>
              </w:rPr>
              <w:instrText xml:space="preserve"> PAGEREF _Toc81650350 \h </w:instrText>
            </w:r>
            <w:r>
              <w:rPr>
                <w:noProof/>
                <w:webHidden/>
              </w:rPr>
            </w:r>
          </w:ins>
          <w:r>
            <w:rPr>
              <w:noProof/>
              <w:webHidden/>
            </w:rPr>
            <w:fldChar w:fldCharType="separate"/>
          </w:r>
          <w:ins w:id="53" w:author="JORGE CONTRERAS ORTIZ" w:date="2021-09-04T12:18:00Z">
            <w:r>
              <w:rPr>
                <w:noProof/>
                <w:webHidden/>
              </w:rPr>
              <w:t>18</w:t>
            </w:r>
            <w:r>
              <w:rPr>
                <w:noProof/>
                <w:webHidden/>
              </w:rPr>
              <w:fldChar w:fldCharType="end"/>
            </w:r>
            <w:r w:rsidRPr="00F85247">
              <w:rPr>
                <w:rStyle w:val="Hipervnculo"/>
                <w:noProof/>
              </w:rPr>
              <w:fldChar w:fldCharType="end"/>
            </w:r>
          </w:ins>
        </w:p>
        <w:p w14:paraId="6EF119E1" w14:textId="30881D9E" w:rsidR="00593FA6" w:rsidRDefault="00593FA6">
          <w:pPr>
            <w:pStyle w:val="TDC4"/>
            <w:tabs>
              <w:tab w:val="left" w:pos="1760"/>
              <w:tab w:val="right" w:leader="dot" w:pos="8494"/>
            </w:tabs>
            <w:rPr>
              <w:ins w:id="54" w:author="JORGE CONTRERAS ORTIZ" w:date="2021-09-04T12:18:00Z"/>
              <w:rFonts w:asciiTheme="minorHAnsi" w:eastAsiaTheme="minorEastAsia" w:hAnsiTheme="minorHAnsi" w:cstheme="minorBidi"/>
              <w:noProof/>
              <w:lang w:eastAsia="es-ES"/>
            </w:rPr>
          </w:pPr>
          <w:ins w:id="5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F85247">
              <w:rPr>
                <w:rStyle w:val="Hipervnculo"/>
                <w:noProof/>
              </w:rPr>
              <w:t>DISPOSITIVO</w:t>
            </w:r>
            <w:r>
              <w:rPr>
                <w:noProof/>
                <w:webHidden/>
              </w:rPr>
              <w:tab/>
            </w:r>
            <w:r>
              <w:rPr>
                <w:noProof/>
                <w:webHidden/>
              </w:rPr>
              <w:fldChar w:fldCharType="begin"/>
            </w:r>
            <w:r>
              <w:rPr>
                <w:noProof/>
                <w:webHidden/>
              </w:rPr>
              <w:instrText xml:space="preserve"> PAGEREF _Toc81650351 \h </w:instrText>
            </w:r>
            <w:r>
              <w:rPr>
                <w:noProof/>
                <w:webHidden/>
              </w:rPr>
            </w:r>
          </w:ins>
          <w:r>
            <w:rPr>
              <w:noProof/>
              <w:webHidden/>
            </w:rPr>
            <w:fldChar w:fldCharType="separate"/>
          </w:r>
          <w:ins w:id="56" w:author="JORGE CONTRERAS ORTIZ" w:date="2021-09-04T12:18:00Z">
            <w:r>
              <w:rPr>
                <w:noProof/>
                <w:webHidden/>
              </w:rPr>
              <w:t>18</w:t>
            </w:r>
            <w:r>
              <w:rPr>
                <w:noProof/>
                <w:webHidden/>
              </w:rPr>
              <w:fldChar w:fldCharType="end"/>
            </w:r>
            <w:r w:rsidRPr="00F85247">
              <w:rPr>
                <w:rStyle w:val="Hipervnculo"/>
                <w:noProof/>
              </w:rPr>
              <w:fldChar w:fldCharType="end"/>
            </w:r>
          </w:ins>
        </w:p>
        <w:p w14:paraId="327AAC46" w14:textId="1CDCE873" w:rsidR="00593FA6" w:rsidRDefault="00593FA6">
          <w:pPr>
            <w:pStyle w:val="TDC4"/>
            <w:tabs>
              <w:tab w:val="left" w:pos="1760"/>
              <w:tab w:val="right" w:leader="dot" w:pos="8494"/>
            </w:tabs>
            <w:rPr>
              <w:ins w:id="57" w:author="JORGE CONTRERAS ORTIZ" w:date="2021-09-04T12:18:00Z"/>
              <w:rFonts w:asciiTheme="minorHAnsi" w:eastAsiaTheme="minorEastAsia" w:hAnsiTheme="minorHAnsi" w:cstheme="minorBidi"/>
              <w:noProof/>
              <w:lang w:eastAsia="es-ES"/>
            </w:rPr>
          </w:pPr>
          <w:ins w:id="5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F85247">
              <w:rPr>
                <w:rStyle w:val="Hipervnculo"/>
                <w:noProof/>
              </w:rPr>
              <w:t>Red Local</w:t>
            </w:r>
            <w:r>
              <w:rPr>
                <w:noProof/>
                <w:webHidden/>
              </w:rPr>
              <w:tab/>
            </w:r>
            <w:r>
              <w:rPr>
                <w:noProof/>
                <w:webHidden/>
              </w:rPr>
              <w:fldChar w:fldCharType="begin"/>
            </w:r>
            <w:r>
              <w:rPr>
                <w:noProof/>
                <w:webHidden/>
              </w:rPr>
              <w:instrText xml:space="preserve"> PAGEREF _Toc81650352 \h </w:instrText>
            </w:r>
            <w:r>
              <w:rPr>
                <w:noProof/>
                <w:webHidden/>
              </w:rPr>
            </w:r>
          </w:ins>
          <w:r>
            <w:rPr>
              <w:noProof/>
              <w:webHidden/>
            </w:rPr>
            <w:fldChar w:fldCharType="separate"/>
          </w:r>
          <w:ins w:id="59" w:author="JORGE CONTRERAS ORTIZ" w:date="2021-09-04T12:18:00Z">
            <w:r>
              <w:rPr>
                <w:noProof/>
                <w:webHidden/>
              </w:rPr>
              <w:t>19</w:t>
            </w:r>
            <w:r>
              <w:rPr>
                <w:noProof/>
                <w:webHidden/>
              </w:rPr>
              <w:fldChar w:fldCharType="end"/>
            </w:r>
            <w:r w:rsidRPr="00F85247">
              <w:rPr>
                <w:rStyle w:val="Hipervnculo"/>
                <w:noProof/>
              </w:rPr>
              <w:fldChar w:fldCharType="end"/>
            </w:r>
          </w:ins>
        </w:p>
        <w:p w14:paraId="272FC3AF" w14:textId="41D20C27" w:rsidR="00593FA6" w:rsidRDefault="00593FA6">
          <w:pPr>
            <w:pStyle w:val="TDC4"/>
            <w:tabs>
              <w:tab w:val="left" w:pos="1760"/>
              <w:tab w:val="right" w:leader="dot" w:pos="8494"/>
            </w:tabs>
            <w:rPr>
              <w:ins w:id="60" w:author="JORGE CONTRERAS ORTIZ" w:date="2021-09-04T12:18:00Z"/>
              <w:rFonts w:asciiTheme="minorHAnsi" w:eastAsiaTheme="minorEastAsia" w:hAnsiTheme="minorHAnsi" w:cstheme="minorBidi"/>
              <w:noProof/>
              <w:lang w:eastAsia="es-ES"/>
            </w:rPr>
          </w:pPr>
          <w:ins w:id="6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F85247">
              <w:rPr>
                <w:rStyle w:val="Hipervnculo"/>
                <w:noProof/>
              </w:rPr>
              <w:t>Internet</w:t>
            </w:r>
            <w:r>
              <w:rPr>
                <w:noProof/>
                <w:webHidden/>
              </w:rPr>
              <w:tab/>
            </w:r>
            <w:r>
              <w:rPr>
                <w:noProof/>
                <w:webHidden/>
              </w:rPr>
              <w:fldChar w:fldCharType="begin"/>
            </w:r>
            <w:r>
              <w:rPr>
                <w:noProof/>
                <w:webHidden/>
              </w:rPr>
              <w:instrText xml:space="preserve"> PAGEREF _Toc81650353 \h </w:instrText>
            </w:r>
            <w:r>
              <w:rPr>
                <w:noProof/>
                <w:webHidden/>
              </w:rPr>
            </w:r>
          </w:ins>
          <w:r>
            <w:rPr>
              <w:noProof/>
              <w:webHidden/>
            </w:rPr>
            <w:fldChar w:fldCharType="separate"/>
          </w:r>
          <w:ins w:id="62" w:author="JORGE CONTRERAS ORTIZ" w:date="2021-09-04T12:18:00Z">
            <w:r>
              <w:rPr>
                <w:noProof/>
                <w:webHidden/>
              </w:rPr>
              <w:t>19</w:t>
            </w:r>
            <w:r>
              <w:rPr>
                <w:noProof/>
                <w:webHidden/>
              </w:rPr>
              <w:fldChar w:fldCharType="end"/>
            </w:r>
            <w:r w:rsidRPr="00F85247">
              <w:rPr>
                <w:rStyle w:val="Hipervnculo"/>
                <w:noProof/>
              </w:rPr>
              <w:fldChar w:fldCharType="end"/>
            </w:r>
          </w:ins>
        </w:p>
        <w:p w14:paraId="6E72EAA3" w14:textId="64C425E3" w:rsidR="00593FA6" w:rsidRDefault="00593FA6">
          <w:pPr>
            <w:pStyle w:val="TDC4"/>
            <w:tabs>
              <w:tab w:val="left" w:pos="1760"/>
              <w:tab w:val="right" w:leader="dot" w:pos="8494"/>
            </w:tabs>
            <w:rPr>
              <w:ins w:id="63" w:author="JORGE CONTRERAS ORTIZ" w:date="2021-09-04T12:18:00Z"/>
              <w:rFonts w:asciiTheme="minorHAnsi" w:eastAsiaTheme="minorEastAsia" w:hAnsiTheme="minorHAnsi" w:cstheme="minorBidi"/>
              <w:noProof/>
              <w:lang w:eastAsia="es-ES"/>
            </w:rPr>
          </w:pPr>
          <w:ins w:id="6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F85247">
              <w:rPr>
                <w:rStyle w:val="Hipervnculo"/>
                <w:noProof/>
              </w:rPr>
              <w:t>Servicios Backend</w:t>
            </w:r>
            <w:r>
              <w:rPr>
                <w:noProof/>
                <w:webHidden/>
              </w:rPr>
              <w:tab/>
            </w:r>
            <w:r>
              <w:rPr>
                <w:noProof/>
                <w:webHidden/>
              </w:rPr>
              <w:fldChar w:fldCharType="begin"/>
            </w:r>
            <w:r>
              <w:rPr>
                <w:noProof/>
                <w:webHidden/>
              </w:rPr>
              <w:instrText xml:space="preserve"> PAGEREF _Toc81650354 \h </w:instrText>
            </w:r>
            <w:r>
              <w:rPr>
                <w:noProof/>
                <w:webHidden/>
              </w:rPr>
            </w:r>
          </w:ins>
          <w:r>
            <w:rPr>
              <w:noProof/>
              <w:webHidden/>
            </w:rPr>
            <w:fldChar w:fldCharType="separate"/>
          </w:r>
          <w:ins w:id="65" w:author="JORGE CONTRERAS ORTIZ" w:date="2021-09-04T12:18:00Z">
            <w:r>
              <w:rPr>
                <w:noProof/>
                <w:webHidden/>
              </w:rPr>
              <w:t>19</w:t>
            </w:r>
            <w:r>
              <w:rPr>
                <w:noProof/>
                <w:webHidden/>
              </w:rPr>
              <w:fldChar w:fldCharType="end"/>
            </w:r>
            <w:r w:rsidRPr="00F85247">
              <w:rPr>
                <w:rStyle w:val="Hipervnculo"/>
                <w:noProof/>
              </w:rPr>
              <w:fldChar w:fldCharType="end"/>
            </w:r>
          </w:ins>
        </w:p>
        <w:p w14:paraId="49A055CB" w14:textId="10EAFBC2" w:rsidR="00593FA6" w:rsidRDefault="00593FA6">
          <w:pPr>
            <w:pStyle w:val="TDC4"/>
            <w:tabs>
              <w:tab w:val="left" w:pos="1760"/>
              <w:tab w:val="right" w:leader="dot" w:pos="8494"/>
            </w:tabs>
            <w:rPr>
              <w:ins w:id="66" w:author="JORGE CONTRERAS ORTIZ" w:date="2021-09-04T12:18:00Z"/>
              <w:rFonts w:asciiTheme="minorHAnsi" w:eastAsiaTheme="minorEastAsia" w:hAnsiTheme="minorHAnsi" w:cstheme="minorBidi"/>
              <w:noProof/>
              <w:lang w:eastAsia="es-ES"/>
            </w:rPr>
          </w:pPr>
          <w:ins w:id="6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F85247">
              <w:rPr>
                <w:rStyle w:val="Hipervnculo"/>
                <w:noProof/>
              </w:rPr>
              <w:t>Aplicaciones</w:t>
            </w:r>
            <w:r>
              <w:rPr>
                <w:noProof/>
                <w:webHidden/>
              </w:rPr>
              <w:tab/>
            </w:r>
            <w:r>
              <w:rPr>
                <w:noProof/>
                <w:webHidden/>
              </w:rPr>
              <w:fldChar w:fldCharType="begin"/>
            </w:r>
            <w:r>
              <w:rPr>
                <w:noProof/>
                <w:webHidden/>
              </w:rPr>
              <w:instrText xml:space="preserve"> PAGEREF _Toc81650355 \h </w:instrText>
            </w:r>
            <w:r>
              <w:rPr>
                <w:noProof/>
                <w:webHidden/>
              </w:rPr>
            </w:r>
          </w:ins>
          <w:r>
            <w:rPr>
              <w:noProof/>
              <w:webHidden/>
            </w:rPr>
            <w:fldChar w:fldCharType="separate"/>
          </w:r>
          <w:ins w:id="68" w:author="JORGE CONTRERAS ORTIZ" w:date="2021-09-04T12:18:00Z">
            <w:r>
              <w:rPr>
                <w:noProof/>
                <w:webHidden/>
              </w:rPr>
              <w:t>20</w:t>
            </w:r>
            <w:r>
              <w:rPr>
                <w:noProof/>
                <w:webHidden/>
              </w:rPr>
              <w:fldChar w:fldCharType="end"/>
            </w:r>
            <w:r w:rsidRPr="00F85247">
              <w:rPr>
                <w:rStyle w:val="Hipervnculo"/>
                <w:noProof/>
              </w:rPr>
              <w:fldChar w:fldCharType="end"/>
            </w:r>
          </w:ins>
        </w:p>
        <w:p w14:paraId="270819D9" w14:textId="2C177A23" w:rsidR="00593FA6" w:rsidRDefault="00593FA6">
          <w:pPr>
            <w:pStyle w:val="TDC3"/>
            <w:rPr>
              <w:ins w:id="69" w:author="JORGE CONTRERAS ORTIZ" w:date="2021-09-04T12:18:00Z"/>
              <w:rFonts w:asciiTheme="minorHAnsi" w:hAnsiTheme="minorHAnsi" w:cstheme="minorBidi"/>
              <w:noProof/>
            </w:rPr>
          </w:pPr>
          <w:ins w:id="7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2.1.3.</w:t>
            </w:r>
            <w:r>
              <w:rPr>
                <w:rFonts w:asciiTheme="minorHAnsi" w:hAnsiTheme="minorHAnsi" w:cstheme="minorBidi"/>
                <w:noProof/>
              </w:rPr>
              <w:tab/>
            </w:r>
            <w:r w:rsidRPr="00F85247">
              <w:rPr>
                <w:rStyle w:val="Hipervnculo"/>
                <w:noProof/>
              </w:rPr>
              <w:t>SENSORES</w:t>
            </w:r>
            <w:r>
              <w:rPr>
                <w:noProof/>
                <w:webHidden/>
              </w:rPr>
              <w:tab/>
            </w:r>
            <w:r>
              <w:rPr>
                <w:noProof/>
                <w:webHidden/>
              </w:rPr>
              <w:fldChar w:fldCharType="begin"/>
            </w:r>
            <w:r>
              <w:rPr>
                <w:noProof/>
                <w:webHidden/>
              </w:rPr>
              <w:instrText xml:space="preserve"> PAGEREF _Toc81650356 \h </w:instrText>
            </w:r>
            <w:r>
              <w:rPr>
                <w:noProof/>
                <w:webHidden/>
              </w:rPr>
            </w:r>
          </w:ins>
          <w:r>
            <w:rPr>
              <w:noProof/>
              <w:webHidden/>
            </w:rPr>
            <w:fldChar w:fldCharType="separate"/>
          </w:r>
          <w:ins w:id="71" w:author="JORGE CONTRERAS ORTIZ" w:date="2021-09-04T12:18:00Z">
            <w:r>
              <w:rPr>
                <w:noProof/>
                <w:webHidden/>
              </w:rPr>
              <w:t>20</w:t>
            </w:r>
            <w:r>
              <w:rPr>
                <w:noProof/>
                <w:webHidden/>
              </w:rPr>
              <w:fldChar w:fldCharType="end"/>
            </w:r>
            <w:r w:rsidRPr="00F85247">
              <w:rPr>
                <w:rStyle w:val="Hipervnculo"/>
                <w:noProof/>
              </w:rPr>
              <w:fldChar w:fldCharType="end"/>
            </w:r>
          </w:ins>
        </w:p>
        <w:p w14:paraId="7CD47025" w14:textId="39F1F4BC" w:rsidR="00593FA6" w:rsidRDefault="00593FA6">
          <w:pPr>
            <w:pStyle w:val="TDC3"/>
            <w:rPr>
              <w:ins w:id="72" w:author="JORGE CONTRERAS ORTIZ" w:date="2021-09-04T12:18:00Z"/>
              <w:rFonts w:asciiTheme="minorHAnsi" w:hAnsiTheme="minorHAnsi" w:cstheme="minorBidi"/>
              <w:noProof/>
            </w:rPr>
          </w:pPr>
          <w:ins w:id="7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2.1.4.</w:t>
            </w:r>
            <w:r>
              <w:rPr>
                <w:rFonts w:asciiTheme="minorHAnsi" w:hAnsiTheme="minorHAnsi" w:cstheme="minorBidi"/>
                <w:noProof/>
              </w:rPr>
              <w:tab/>
            </w:r>
            <w:r w:rsidRPr="00F85247">
              <w:rPr>
                <w:rStyle w:val="Hipervnculo"/>
                <w:noProof/>
              </w:rPr>
              <w:t>ARQUITECTURA [3]</w:t>
            </w:r>
            <w:r>
              <w:rPr>
                <w:noProof/>
                <w:webHidden/>
              </w:rPr>
              <w:tab/>
            </w:r>
            <w:r>
              <w:rPr>
                <w:noProof/>
                <w:webHidden/>
              </w:rPr>
              <w:fldChar w:fldCharType="begin"/>
            </w:r>
            <w:r>
              <w:rPr>
                <w:noProof/>
                <w:webHidden/>
              </w:rPr>
              <w:instrText xml:space="preserve"> PAGEREF _Toc81650357 \h </w:instrText>
            </w:r>
            <w:r>
              <w:rPr>
                <w:noProof/>
                <w:webHidden/>
              </w:rPr>
            </w:r>
          </w:ins>
          <w:r>
            <w:rPr>
              <w:noProof/>
              <w:webHidden/>
            </w:rPr>
            <w:fldChar w:fldCharType="separate"/>
          </w:r>
          <w:ins w:id="74" w:author="JORGE CONTRERAS ORTIZ" w:date="2021-09-04T12:18:00Z">
            <w:r>
              <w:rPr>
                <w:noProof/>
                <w:webHidden/>
              </w:rPr>
              <w:t>20</w:t>
            </w:r>
            <w:r>
              <w:rPr>
                <w:noProof/>
                <w:webHidden/>
              </w:rPr>
              <w:fldChar w:fldCharType="end"/>
            </w:r>
            <w:r w:rsidRPr="00F85247">
              <w:rPr>
                <w:rStyle w:val="Hipervnculo"/>
                <w:noProof/>
              </w:rPr>
              <w:fldChar w:fldCharType="end"/>
            </w:r>
          </w:ins>
        </w:p>
        <w:p w14:paraId="7CDF453B" w14:textId="75251170" w:rsidR="00593FA6" w:rsidRDefault="00593FA6">
          <w:pPr>
            <w:pStyle w:val="TDC4"/>
            <w:tabs>
              <w:tab w:val="left" w:pos="1760"/>
              <w:tab w:val="right" w:leader="dot" w:pos="8494"/>
            </w:tabs>
            <w:rPr>
              <w:ins w:id="75" w:author="JORGE CONTRERAS ORTIZ" w:date="2021-09-04T12:18:00Z"/>
              <w:rFonts w:asciiTheme="minorHAnsi" w:eastAsiaTheme="minorEastAsia" w:hAnsiTheme="minorHAnsi" w:cstheme="minorBidi"/>
              <w:noProof/>
              <w:lang w:eastAsia="es-ES"/>
            </w:rPr>
          </w:pPr>
          <w:ins w:id="7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F85247">
              <w:rPr>
                <w:rStyle w:val="Hipervnculo"/>
                <w:noProof/>
              </w:rPr>
              <w:t>Capa de Sensorizado</w:t>
            </w:r>
            <w:r>
              <w:rPr>
                <w:noProof/>
                <w:webHidden/>
              </w:rPr>
              <w:tab/>
            </w:r>
            <w:r>
              <w:rPr>
                <w:noProof/>
                <w:webHidden/>
              </w:rPr>
              <w:fldChar w:fldCharType="begin"/>
            </w:r>
            <w:r>
              <w:rPr>
                <w:noProof/>
                <w:webHidden/>
              </w:rPr>
              <w:instrText xml:space="preserve"> PAGEREF _Toc81650358 \h </w:instrText>
            </w:r>
            <w:r>
              <w:rPr>
                <w:noProof/>
                <w:webHidden/>
              </w:rPr>
            </w:r>
          </w:ins>
          <w:r>
            <w:rPr>
              <w:noProof/>
              <w:webHidden/>
            </w:rPr>
            <w:fldChar w:fldCharType="separate"/>
          </w:r>
          <w:ins w:id="77" w:author="JORGE CONTRERAS ORTIZ" w:date="2021-09-04T12:18:00Z">
            <w:r>
              <w:rPr>
                <w:noProof/>
                <w:webHidden/>
              </w:rPr>
              <w:t>21</w:t>
            </w:r>
            <w:r>
              <w:rPr>
                <w:noProof/>
                <w:webHidden/>
              </w:rPr>
              <w:fldChar w:fldCharType="end"/>
            </w:r>
            <w:r w:rsidRPr="00F85247">
              <w:rPr>
                <w:rStyle w:val="Hipervnculo"/>
                <w:noProof/>
              </w:rPr>
              <w:fldChar w:fldCharType="end"/>
            </w:r>
          </w:ins>
        </w:p>
        <w:p w14:paraId="1C6FEA23" w14:textId="3098F4E8" w:rsidR="00593FA6" w:rsidRDefault="00593FA6">
          <w:pPr>
            <w:pStyle w:val="TDC4"/>
            <w:tabs>
              <w:tab w:val="left" w:pos="1760"/>
              <w:tab w:val="right" w:leader="dot" w:pos="8494"/>
            </w:tabs>
            <w:rPr>
              <w:ins w:id="78" w:author="JORGE CONTRERAS ORTIZ" w:date="2021-09-04T12:18:00Z"/>
              <w:rFonts w:asciiTheme="minorHAnsi" w:eastAsiaTheme="minorEastAsia" w:hAnsiTheme="minorHAnsi" w:cstheme="minorBidi"/>
              <w:noProof/>
              <w:lang w:eastAsia="es-ES"/>
            </w:rPr>
          </w:pPr>
          <w:ins w:id="7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"_Toc81650359"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F85247">
              <w:rPr>
                <w:rStyle w:val="Hipervnculo"/>
                <w:noProof/>
              </w:rPr>
              <w:t>Capa de Red</w:t>
            </w:r>
            <w:r>
              <w:rPr>
                <w:noProof/>
                <w:webHidden/>
              </w:rPr>
              <w:tab/>
            </w:r>
            <w:r>
              <w:rPr>
                <w:noProof/>
                <w:webHidden/>
              </w:rPr>
              <w:fldChar w:fldCharType="begin"/>
            </w:r>
            <w:r>
              <w:rPr>
                <w:noProof/>
                <w:webHidden/>
              </w:rPr>
              <w:instrText xml:space="preserve"> PAGEREF _Toc81650359 \h </w:instrText>
            </w:r>
            <w:r>
              <w:rPr>
                <w:noProof/>
                <w:webHidden/>
              </w:rPr>
            </w:r>
          </w:ins>
          <w:r>
            <w:rPr>
              <w:noProof/>
              <w:webHidden/>
            </w:rPr>
            <w:fldChar w:fldCharType="separate"/>
          </w:r>
          <w:ins w:id="80" w:author="JORGE CONTRERAS ORTIZ" w:date="2021-09-04T12:18:00Z">
            <w:r>
              <w:rPr>
                <w:noProof/>
                <w:webHidden/>
              </w:rPr>
              <w:t>21</w:t>
            </w:r>
            <w:r>
              <w:rPr>
                <w:noProof/>
                <w:webHidden/>
              </w:rPr>
              <w:fldChar w:fldCharType="end"/>
            </w:r>
            <w:r w:rsidRPr="00F85247">
              <w:rPr>
                <w:rStyle w:val="Hipervnculo"/>
                <w:noProof/>
              </w:rPr>
              <w:fldChar w:fldCharType="end"/>
            </w:r>
          </w:ins>
        </w:p>
        <w:p w14:paraId="0C760461" w14:textId="485A7A20" w:rsidR="00593FA6" w:rsidRDefault="00593FA6">
          <w:pPr>
            <w:pStyle w:val="TDC4"/>
            <w:tabs>
              <w:tab w:val="left" w:pos="1760"/>
              <w:tab w:val="right" w:leader="dot" w:pos="8494"/>
            </w:tabs>
            <w:rPr>
              <w:ins w:id="81" w:author="JORGE CONTRERAS ORTIZ" w:date="2021-09-04T12:18:00Z"/>
              <w:rFonts w:asciiTheme="minorHAnsi" w:eastAsiaTheme="minorEastAsia" w:hAnsiTheme="minorHAnsi" w:cstheme="minorBidi"/>
              <w:noProof/>
              <w:lang w:eastAsia="es-ES"/>
            </w:rPr>
          </w:pPr>
          <w:ins w:id="8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F85247">
              <w:rPr>
                <w:rStyle w:val="Hipervnculo"/>
                <w:noProof/>
              </w:rPr>
              <w:t>Capa de Servicio</w:t>
            </w:r>
            <w:r>
              <w:rPr>
                <w:noProof/>
                <w:webHidden/>
              </w:rPr>
              <w:tab/>
            </w:r>
            <w:r>
              <w:rPr>
                <w:noProof/>
                <w:webHidden/>
              </w:rPr>
              <w:fldChar w:fldCharType="begin"/>
            </w:r>
            <w:r>
              <w:rPr>
                <w:noProof/>
                <w:webHidden/>
              </w:rPr>
              <w:instrText xml:space="preserve"> PAGEREF _Toc81650360 \h </w:instrText>
            </w:r>
            <w:r>
              <w:rPr>
                <w:noProof/>
                <w:webHidden/>
              </w:rPr>
            </w:r>
          </w:ins>
          <w:r>
            <w:rPr>
              <w:noProof/>
              <w:webHidden/>
            </w:rPr>
            <w:fldChar w:fldCharType="separate"/>
          </w:r>
          <w:ins w:id="83" w:author="JORGE CONTRERAS ORTIZ" w:date="2021-09-04T12:18:00Z">
            <w:r>
              <w:rPr>
                <w:noProof/>
                <w:webHidden/>
              </w:rPr>
              <w:t>21</w:t>
            </w:r>
            <w:r>
              <w:rPr>
                <w:noProof/>
                <w:webHidden/>
              </w:rPr>
              <w:fldChar w:fldCharType="end"/>
            </w:r>
            <w:r w:rsidRPr="00F85247">
              <w:rPr>
                <w:rStyle w:val="Hipervnculo"/>
                <w:noProof/>
              </w:rPr>
              <w:fldChar w:fldCharType="end"/>
            </w:r>
          </w:ins>
        </w:p>
        <w:p w14:paraId="2692B18A" w14:textId="4038A509" w:rsidR="00593FA6" w:rsidRDefault="00593FA6">
          <w:pPr>
            <w:pStyle w:val="TDC4"/>
            <w:tabs>
              <w:tab w:val="left" w:pos="1760"/>
              <w:tab w:val="right" w:leader="dot" w:pos="8494"/>
            </w:tabs>
            <w:rPr>
              <w:ins w:id="84" w:author="JORGE CONTRERAS ORTIZ" w:date="2021-09-04T12:18:00Z"/>
              <w:rFonts w:asciiTheme="minorHAnsi" w:eastAsiaTheme="minorEastAsia" w:hAnsiTheme="minorHAnsi" w:cstheme="minorBidi"/>
              <w:noProof/>
              <w:lang w:eastAsia="es-ES"/>
            </w:rPr>
          </w:pPr>
          <w:ins w:id="8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F85247">
              <w:rPr>
                <w:rStyle w:val="Hipervnculo"/>
                <w:noProof/>
              </w:rPr>
              <w:t>Capa de Interfaz</w:t>
            </w:r>
            <w:r>
              <w:rPr>
                <w:noProof/>
                <w:webHidden/>
              </w:rPr>
              <w:tab/>
            </w:r>
            <w:r>
              <w:rPr>
                <w:noProof/>
                <w:webHidden/>
              </w:rPr>
              <w:fldChar w:fldCharType="begin"/>
            </w:r>
            <w:r>
              <w:rPr>
                <w:noProof/>
                <w:webHidden/>
              </w:rPr>
              <w:instrText xml:space="preserve"> PAGEREF _Toc81650361 \h </w:instrText>
            </w:r>
            <w:r>
              <w:rPr>
                <w:noProof/>
                <w:webHidden/>
              </w:rPr>
            </w:r>
          </w:ins>
          <w:r>
            <w:rPr>
              <w:noProof/>
              <w:webHidden/>
            </w:rPr>
            <w:fldChar w:fldCharType="separate"/>
          </w:r>
          <w:ins w:id="86" w:author="JORGE CONTRERAS ORTIZ" w:date="2021-09-04T12:18:00Z">
            <w:r>
              <w:rPr>
                <w:noProof/>
                <w:webHidden/>
              </w:rPr>
              <w:t>22</w:t>
            </w:r>
            <w:r>
              <w:rPr>
                <w:noProof/>
                <w:webHidden/>
              </w:rPr>
              <w:fldChar w:fldCharType="end"/>
            </w:r>
            <w:r w:rsidRPr="00F85247">
              <w:rPr>
                <w:rStyle w:val="Hipervnculo"/>
                <w:noProof/>
              </w:rPr>
              <w:fldChar w:fldCharType="end"/>
            </w:r>
          </w:ins>
        </w:p>
        <w:p w14:paraId="64B1CCBA" w14:textId="2A58FD9A" w:rsidR="00593FA6" w:rsidRDefault="00593FA6">
          <w:pPr>
            <w:pStyle w:val="TDC2"/>
            <w:tabs>
              <w:tab w:val="left" w:pos="880"/>
              <w:tab w:val="right" w:leader="dot" w:pos="8494"/>
            </w:tabs>
            <w:rPr>
              <w:ins w:id="87" w:author="JORGE CONTRERAS ORTIZ" w:date="2021-09-04T12:18:00Z"/>
              <w:rFonts w:asciiTheme="minorHAnsi" w:eastAsiaTheme="minorEastAsia" w:hAnsiTheme="minorHAnsi" w:cstheme="minorBidi"/>
              <w:noProof/>
              <w:lang w:eastAsia="es-ES"/>
            </w:rPr>
          </w:pPr>
          <w:ins w:id="8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w:t>
            </w:r>
            <w:r>
              <w:rPr>
                <w:rFonts w:asciiTheme="minorHAnsi" w:eastAsiaTheme="minorEastAsia" w:hAnsiTheme="minorHAnsi" w:cstheme="minorBidi"/>
                <w:noProof/>
                <w:lang w:eastAsia="es-ES"/>
              </w:rPr>
              <w:tab/>
            </w:r>
            <w:r w:rsidRPr="00F85247">
              <w:rPr>
                <w:rStyle w:val="Hipervnculo"/>
                <w:noProof/>
              </w:rPr>
              <w:t>6LoWPAN [4]</w:t>
            </w:r>
            <w:r>
              <w:rPr>
                <w:noProof/>
                <w:webHidden/>
              </w:rPr>
              <w:tab/>
            </w:r>
            <w:r>
              <w:rPr>
                <w:noProof/>
                <w:webHidden/>
              </w:rPr>
              <w:fldChar w:fldCharType="begin"/>
            </w:r>
            <w:r>
              <w:rPr>
                <w:noProof/>
                <w:webHidden/>
              </w:rPr>
              <w:instrText xml:space="preserve"> PAGEREF _Toc81650362 \h </w:instrText>
            </w:r>
            <w:r>
              <w:rPr>
                <w:noProof/>
                <w:webHidden/>
              </w:rPr>
            </w:r>
          </w:ins>
          <w:r>
            <w:rPr>
              <w:noProof/>
              <w:webHidden/>
            </w:rPr>
            <w:fldChar w:fldCharType="separate"/>
          </w:r>
          <w:ins w:id="89" w:author="JORGE CONTRERAS ORTIZ" w:date="2021-09-04T12:18:00Z">
            <w:r>
              <w:rPr>
                <w:noProof/>
                <w:webHidden/>
              </w:rPr>
              <w:t>22</w:t>
            </w:r>
            <w:r>
              <w:rPr>
                <w:noProof/>
                <w:webHidden/>
              </w:rPr>
              <w:fldChar w:fldCharType="end"/>
            </w:r>
            <w:r w:rsidRPr="00F85247">
              <w:rPr>
                <w:rStyle w:val="Hipervnculo"/>
                <w:noProof/>
              </w:rPr>
              <w:fldChar w:fldCharType="end"/>
            </w:r>
          </w:ins>
        </w:p>
        <w:p w14:paraId="1407F45C" w14:textId="4EB555F1" w:rsidR="00593FA6" w:rsidRDefault="00593FA6">
          <w:pPr>
            <w:pStyle w:val="TDC3"/>
            <w:rPr>
              <w:ins w:id="90" w:author="JORGE CONTRERAS ORTIZ" w:date="2021-09-04T12:18:00Z"/>
              <w:rFonts w:asciiTheme="minorHAnsi" w:hAnsiTheme="minorHAnsi" w:cstheme="minorBidi"/>
              <w:noProof/>
            </w:rPr>
          </w:pPr>
          <w:ins w:id="9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2.2.1.</w:t>
            </w:r>
            <w:r>
              <w:rPr>
                <w:rFonts w:asciiTheme="minorHAnsi" w:hAnsiTheme="minorHAnsi" w:cstheme="minorBidi"/>
                <w:noProof/>
              </w:rPr>
              <w:tab/>
            </w:r>
            <w:r w:rsidRPr="00F85247">
              <w:rPr>
                <w:rStyle w:val="Hipervnculo"/>
                <w:noProof/>
              </w:rPr>
              <w:t>Significado 6LoWPAN [4]</w:t>
            </w:r>
            <w:r>
              <w:rPr>
                <w:noProof/>
                <w:webHidden/>
              </w:rPr>
              <w:tab/>
            </w:r>
            <w:r>
              <w:rPr>
                <w:noProof/>
                <w:webHidden/>
              </w:rPr>
              <w:fldChar w:fldCharType="begin"/>
            </w:r>
            <w:r>
              <w:rPr>
                <w:noProof/>
                <w:webHidden/>
              </w:rPr>
              <w:instrText xml:space="preserve"> PAGEREF _Toc81650363 \h </w:instrText>
            </w:r>
            <w:r>
              <w:rPr>
                <w:noProof/>
                <w:webHidden/>
              </w:rPr>
            </w:r>
          </w:ins>
          <w:r>
            <w:rPr>
              <w:noProof/>
              <w:webHidden/>
            </w:rPr>
            <w:fldChar w:fldCharType="separate"/>
          </w:r>
          <w:ins w:id="92" w:author="JORGE CONTRERAS ORTIZ" w:date="2021-09-04T12:18:00Z">
            <w:r>
              <w:rPr>
                <w:noProof/>
                <w:webHidden/>
              </w:rPr>
              <w:t>23</w:t>
            </w:r>
            <w:r>
              <w:rPr>
                <w:noProof/>
                <w:webHidden/>
              </w:rPr>
              <w:fldChar w:fldCharType="end"/>
            </w:r>
            <w:r w:rsidRPr="00F85247">
              <w:rPr>
                <w:rStyle w:val="Hipervnculo"/>
                <w:noProof/>
              </w:rPr>
              <w:fldChar w:fldCharType="end"/>
            </w:r>
          </w:ins>
        </w:p>
        <w:p w14:paraId="10361968" w14:textId="6027414A" w:rsidR="00593FA6" w:rsidRDefault="00593FA6">
          <w:pPr>
            <w:pStyle w:val="TDC3"/>
            <w:rPr>
              <w:ins w:id="93" w:author="JORGE CONTRERAS ORTIZ" w:date="2021-09-04T12:18:00Z"/>
              <w:rFonts w:asciiTheme="minorHAnsi" w:hAnsiTheme="minorHAnsi" w:cstheme="minorBidi"/>
              <w:noProof/>
            </w:rPr>
          </w:pPr>
          <w:ins w:id="9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2.2.2.</w:t>
            </w:r>
            <w:r>
              <w:rPr>
                <w:rFonts w:asciiTheme="minorHAnsi" w:hAnsiTheme="minorHAnsi" w:cstheme="minorBidi"/>
                <w:noProof/>
              </w:rPr>
              <w:tab/>
            </w:r>
            <w:r w:rsidRPr="00F85247">
              <w:rPr>
                <w:rStyle w:val="Hipervnculo"/>
                <w:noProof/>
              </w:rPr>
              <w:t>Pila de Protocolos de 6LoWPAN [4]–[6]</w:t>
            </w:r>
            <w:r>
              <w:rPr>
                <w:noProof/>
                <w:webHidden/>
              </w:rPr>
              <w:tab/>
            </w:r>
            <w:r>
              <w:rPr>
                <w:noProof/>
                <w:webHidden/>
              </w:rPr>
              <w:fldChar w:fldCharType="begin"/>
            </w:r>
            <w:r>
              <w:rPr>
                <w:noProof/>
                <w:webHidden/>
              </w:rPr>
              <w:instrText xml:space="preserve"> PAGEREF _Toc81650364 \h </w:instrText>
            </w:r>
            <w:r>
              <w:rPr>
                <w:noProof/>
                <w:webHidden/>
              </w:rPr>
            </w:r>
          </w:ins>
          <w:r>
            <w:rPr>
              <w:noProof/>
              <w:webHidden/>
            </w:rPr>
            <w:fldChar w:fldCharType="separate"/>
          </w:r>
          <w:ins w:id="95" w:author="JORGE CONTRERAS ORTIZ" w:date="2021-09-04T12:18:00Z">
            <w:r>
              <w:rPr>
                <w:noProof/>
                <w:webHidden/>
              </w:rPr>
              <w:t>23</w:t>
            </w:r>
            <w:r>
              <w:rPr>
                <w:noProof/>
                <w:webHidden/>
              </w:rPr>
              <w:fldChar w:fldCharType="end"/>
            </w:r>
            <w:r w:rsidRPr="00F85247">
              <w:rPr>
                <w:rStyle w:val="Hipervnculo"/>
                <w:noProof/>
              </w:rPr>
              <w:fldChar w:fldCharType="end"/>
            </w:r>
          </w:ins>
        </w:p>
        <w:p w14:paraId="0679762A" w14:textId="28B4FE15" w:rsidR="00593FA6" w:rsidRDefault="00593FA6">
          <w:pPr>
            <w:pStyle w:val="TDC3"/>
            <w:rPr>
              <w:ins w:id="96" w:author="JORGE CONTRERAS ORTIZ" w:date="2021-09-04T12:18:00Z"/>
              <w:rFonts w:asciiTheme="minorHAnsi" w:hAnsiTheme="minorHAnsi" w:cstheme="minorBidi"/>
              <w:noProof/>
            </w:rPr>
          </w:pPr>
          <w:ins w:id="9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2.2.3.</w:t>
            </w:r>
            <w:r>
              <w:rPr>
                <w:rFonts w:asciiTheme="minorHAnsi" w:hAnsiTheme="minorHAnsi" w:cstheme="minorBidi"/>
                <w:noProof/>
              </w:rPr>
              <w:tab/>
            </w:r>
            <w:r w:rsidRPr="00F85247">
              <w:rPr>
                <w:rStyle w:val="Hipervnculo"/>
                <w:noProof/>
              </w:rPr>
              <w:t>Principales características de 6LoWPAN [7]</w:t>
            </w:r>
            <w:r>
              <w:rPr>
                <w:noProof/>
                <w:webHidden/>
              </w:rPr>
              <w:tab/>
            </w:r>
            <w:r>
              <w:rPr>
                <w:noProof/>
                <w:webHidden/>
              </w:rPr>
              <w:fldChar w:fldCharType="begin"/>
            </w:r>
            <w:r>
              <w:rPr>
                <w:noProof/>
                <w:webHidden/>
              </w:rPr>
              <w:instrText xml:space="preserve"> PAGEREF _Toc81650365 \h </w:instrText>
            </w:r>
            <w:r>
              <w:rPr>
                <w:noProof/>
                <w:webHidden/>
              </w:rPr>
            </w:r>
          </w:ins>
          <w:r>
            <w:rPr>
              <w:noProof/>
              <w:webHidden/>
            </w:rPr>
            <w:fldChar w:fldCharType="separate"/>
          </w:r>
          <w:ins w:id="98" w:author="JORGE CONTRERAS ORTIZ" w:date="2021-09-04T12:18:00Z">
            <w:r>
              <w:rPr>
                <w:noProof/>
                <w:webHidden/>
              </w:rPr>
              <w:t>24</w:t>
            </w:r>
            <w:r>
              <w:rPr>
                <w:noProof/>
                <w:webHidden/>
              </w:rPr>
              <w:fldChar w:fldCharType="end"/>
            </w:r>
            <w:r w:rsidRPr="00F85247">
              <w:rPr>
                <w:rStyle w:val="Hipervnculo"/>
                <w:noProof/>
              </w:rPr>
              <w:fldChar w:fldCharType="end"/>
            </w:r>
          </w:ins>
        </w:p>
        <w:p w14:paraId="7CB6D264" w14:textId="2FFC23CE" w:rsidR="00593FA6" w:rsidRDefault="00593FA6">
          <w:pPr>
            <w:pStyle w:val="TDC4"/>
            <w:tabs>
              <w:tab w:val="left" w:pos="1760"/>
              <w:tab w:val="right" w:leader="dot" w:pos="8494"/>
            </w:tabs>
            <w:rPr>
              <w:ins w:id="99" w:author="JORGE CONTRERAS ORTIZ" w:date="2021-09-04T12:18:00Z"/>
              <w:rFonts w:asciiTheme="minorHAnsi" w:eastAsiaTheme="minorEastAsia" w:hAnsiTheme="minorHAnsi" w:cstheme="minorBidi"/>
              <w:noProof/>
              <w:lang w:eastAsia="es-ES"/>
            </w:rPr>
          </w:pPr>
          <w:ins w:id="10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F85247">
              <w:rPr>
                <w:rStyle w:val="Hipervnculo"/>
                <w:noProof/>
              </w:rPr>
              <w:t>Compresión de cabecera</w:t>
            </w:r>
            <w:r>
              <w:rPr>
                <w:noProof/>
                <w:webHidden/>
              </w:rPr>
              <w:tab/>
            </w:r>
            <w:r>
              <w:rPr>
                <w:noProof/>
                <w:webHidden/>
              </w:rPr>
              <w:fldChar w:fldCharType="begin"/>
            </w:r>
            <w:r>
              <w:rPr>
                <w:noProof/>
                <w:webHidden/>
              </w:rPr>
              <w:instrText xml:space="preserve"> PAGEREF _Toc81650366 \h </w:instrText>
            </w:r>
            <w:r>
              <w:rPr>
                <w:noProof/>
                <w:webHidden/>
              </w:rPr>
            </w:r>
          </w:ins>
          <w:r>
            <w:rPr>
              <w:noProof/>
              <w:webHidden/>
            </w:rPr>
            <w:fldChar w:fldCharType="separate"/>
          </w:r>
          <w:ins w:id="101" w:author="JORGE CONTRERAS ORTIZ" w:date="2021-09-04T12:18:00Z">
            <w:r>
              <w:rPr>
                <w:noProof/>
                <w:webHidden/>
              </w:rPr>
              <w:t>25</w:t>
            </w:r>
            <w:r>
              <w:rPr>
                <w:noProof/>
                <w:webHidden/>
              </w:rPr>
              <w:fldChar w:fldCharType="end"/>
            </w:r>
            <w:r w:rsidRPr="00F85247">
              <w:rPr>
                <w:rStyle w:val="Hipervnculo"/>
                <w:noProof/>
              </w:rPr>
              <w:fldChar w:fldCharType="end"/>
            </w:r>
          </w:ins>
        </w:p>
        <w:p w14:paraId="0CB23BD2" w14:textId="72C91CE2" w:rsidR="00593FA6" w:rsidRDefault="00593FA6">
          <w:pPr>
            <w:pStyle w:val="TDC4"/>
            <w:tabs>
              <w:tab w:val="left" w:pos="1760"/>
              <w:tab w:val="right" w:leader="dot" w:pos="8494"/>
            </w:tabs>
            <w:rPr>
              <w:ins w:id="102" w:author="JORGE CONTRERAS ORTIZ" w:date="2021-09-04T12:18:00Z"/>
              <w:rFonts w:asciiTheme="minorHAnsi" w:eastAsiaTheme="minorEastAsia" w:hAnsiTheme="minorHAnsi" w:cstheme="minorBidi"/>
              <w:noProof/>
              <w:lang w:eastAsia="es-ES"/>
            </w:rPr>
          </w:pPr>
          <w:ins w:id="10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F85247">
              <w:rPr>
                <w:rStyle w:val="Hipervnculo"/>
                <w:noProof/>
              </w:rPr>
              <w:t>Enrutamiento</w:t>
            </w:r>
            <w:r>
              <w:rPr>
                <w:noProof/>
                <w:webHidden/>
              </w:rPr>
              <w:tab/>
            </w:r>
            <w:r>
              <w:rPr>
                <w:noProof/>
                <w:webHidden/>
              </w:rPr>
              <w:fldChar w:fldCharType="begin"/>
            </w:r>
            <w:r>
              <w:rPr>
                <w:noProof/>
                <w:webHidden/>
              </w:rPr>
              <w:instrText xml:space="preserve"> PAGEREF _Toc81650367 \h </w:instrText>
            </w:r>
            <w:r>
              <w:rPr>
                <w:noProof/>
                <w:webHidden/>
              </w:rPr>
            </w:r>
          </w:ins>
          <w:r>
            <w:rPr>
              <w:noProof/>
              <w:webHidden/>
            </w:rPr>
            <w:fldChar w:fldCharType="separate"/>
          </w:r>
          <w:ins w:id="104" w:author="JORGE CONTRERAS ORTIZ" w:date="2021-09-04T12:18:00Z">
            <w:r>
              <w:rPr>
                <w:noProof/>
                <w:webHidden/>
              </w:rPr>
              <w:t>25</w:t>
            </w:r>
            <w:r>
              <w:rPr>
                <w:noProof/>
                <w:webHidden/>
              </w:rPr>
              <w:fldChar w:fldCharType="end"/>
            </w:r>
            <w:r w:rsidRPr="00F85247">
              <w:rPr>
                <w:rStyle w:val="Hipervnculo"/>
                <w:noProof/>
              </w:rPr>
              <w:fldChar w:fldCharType="end"/>
            </w:r>
          </w:ins>
        </w:p>
        <w:p w14:paraId="2CAD9393" w14:textId="1283E6FC" w:rsidR="00593FA6" w:rsidRDefault="00593FA6">
          <w:pPr>
            <w:pStyle w:val="TDC4"/>
            <w:tabs>
              <w:tab w:val="left" w:pos="1760"/>
              <w:tab w:val="right" w:leader="dot" w:pos="8494"/>
            </w:tabs>
            <w:rPr>
              <w:ins w:id="105" w:author="JORGE CONTRERAS ORTIZ" w:date="2021-09-04T12:18:00Z"/>
              <w:rFonts w:asciiTheme="minorHAnsi" w:eastAsiaTheme="minorEastAsia" w:hAnsiTheme="minorHAnsi" w:cstheme="minorBidi"/>
              <w:noProof/>
              <w:lang w:eastAsia="es-ES"/>
            </w:rPr>
          </w:pPr>
          <w:ins w:id="10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F85247">
              <w:rPr>
                <w:rStyle w:val="Hipervnculo"/>
                <w:noProof/>
              </w:rPr>
              <w:t>Seguridad</w:t>
            </w:r>
            <w:r>
              <w:rPr>
                <w:noProof/>
                <w:webHidden/>
              </w:rPr>
              <w:tab/>
            </w:r>
            <w:r>
              <w:rPr>
                <w:noProof/>
                <w:webHidden/>
              </w:rPr>
              <w:fldChar w:fldCharType="begin"/>
            </w:r>
            <w:r>
              <w:rPr>
                <w:noProof/>
                <w:webHidden/>
              </w:rPr>
              <w:instrText xml:space="preserve"> PAGEREF _Toc81650368 \h </w:instrText>
            </w:r>
            <w:r>
              <w:rPr>
                <w:noProof/>
                <w:webHidden/>
              </w:rPr>
            </w:r>
          </w:ins>
          <w:r>
            <w:rPr>
              <w:noProof/>
              <w:webHidden/>
            </w:rPr>
            <w:fldChar w:fldCharType="separate"/>
          </w:r>
          <w:ins w:id="107" w:author="JORGE CONTRERAS ORTIZ" w:date="2021-09-04T12:18:00Z">
            <w:r>
              <w:rPr>
                <w:noProof/>
                <w:webHidden/>
              </w:rPr>
              <w:t>25</w:t>
            </w:r>
            <w:r>
              <w:rPr>
                <w:noProof/>
                <w:webHidden/>
              </w:rPr>
              <w:fldChar w:fldCharType="end"/>
            </w:r>
            <w:r w:rsidRPr="00F85247">
              <w:rPr>
                <w:rStyle w:val="Hipervnculo"/>
                <w:noProof/>
              </w:rPr>
              <w:fldChar w:fldCharType="end"/>
            </w:r>
          </w:ins>
        </w:p>
        <w:p w14:paraId="1A032F4B" w14:textId="18D71FF0" w:rsidR="00593FA6" w:rsidRDefault="00593FA6">
          <w:pPr>
            <w:pStyle w:val="TDC4"/>
            <w:tabs>
              <w:tab w:val="left" w:pos="1760"/>
              <w:tab w:val="right" w:leader="dot" w:pos="8494"/>
            </w:tabs>
            <w:rPr>
              <w:ins w:id="108" w:author="JORGE CONTRERAS ORTIZ" w:date="2021-09-04T12:18:00Z"/>
              <w:rFonts w:asciiTheme="minorHAnsi" w:eastAsiaTheme="minorEastAsia" w:hAnsiTheme="minorHAnsi" w:cstheme="minorBidi"/>
              <w:noProof/>
              <w:lang w:eastAsia="es-ES"/>
            </w:rPr>
          </w:pPr>
          <w:ins w:id="10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"_Toc81650369"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F85247">
              <w:rPr>
                <w:rStyle w:val="Hipervnculo"/>
                <w:noProof/>
              </w:rPr>
              <w:t>Protocolos de aplicación</w:t>
            </w:r>
            <w:r>
              <w:rPr>
                <w:noProof/>
                <w:webHidden/>
              </w:rPr>
              <w:tab/>
            </w:r>
            <w:r>
              <w:rPr>
                <w:noProof/>
                <w:webHidden/>
              </w:rPr>
              <w:fldChar w:fldCharType="begin"/>
            </w:r>
            <w:r>
              <w:rPr>
                <w:noProof/>
                <w:webHidden/>
              </w:rPr>
              <w:instrText xml:space="preserve"> PAGEREF _Toc81650369 \h </w:instrText>
            </w:r>
            <w:r>
              <w:rPr>
                <w:noProof/>
                <w:webHidden/>
              </w:rPr>
            </w:r>
          </w:ins>
          <w:r>
            <w:rPr>
              <w:noProof/>
              <w:webHidden/>
            </w:rPr>
            <w:fldChar w:fldCharType="separate"/>
          </w:r>
          <w:ins w:id="110" w:author="JORGE CONTRERAS ORTIZ" w:date="2021-09-04T12:18:00Z">
            <w:r>
              <w:rPr>
                <w:noProof/>
                <w:webHidden/>
              </w:rPr>
              <w:t>25</w:t>
            </w:r>
            <w:r>
              <w:rPr>
                <w:noProof/>
                <w:webHidden/>
              </w:rPr>
              <w:fldChar w:fldCharType="end"/>
            </w:r>
            <w:r w:rsidRPr="00F85247">
              <w:rPr>
                <w:rStyle w:val="Hipervnculo"/>
                <w:noProof/>
              </w:rPr>
              <w:fldChar w:fldCharType="end"/>
            </w:r>
          </w:ins>
        </w:p>
        <w:p w14:paraId="073A0F44" w14:textId="10D75748" w:rsidR="00593FA6" w:rsidRDefault="00593FA6">
          <w:pPr>
            <w:pStyle w:val="TDC3"/>
            <w:rPr>
              <w:ins w:id="111" w:author="JORGE CONTRERAS ORTIZ" w:date="2021-09-04T12:18:00Z"/>
              <w:rFonts w:asciiTheme="minorHAnsi" w:hAnsiTheme="minorHAnsi" w:cstheme="minorBidi"/>
              <w:noProof/>
            </w:rPr>
          </w:pPr>
          <w:ins w:id="11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2.2.4.</w:t>
            </w:r>
            <w:r>
              <w:rPr>
                <w:rFonts w:asciiTheme="minorHAnsi" w:hAnsiTheme="minorHAnsi" w:cstheme="minorBidi"/>
                <w:noProof/>
              </w:rPr>
              <w:tab/>
            </w:r>
            <w:r w:rsidRPr="00F85247">
              <w:rPr>
                <w:rStyle w:val="Hipervnculo"/>
                <w:noProof/>
              </w:rPr>
              <w:t>Retos de 6LoWPAN</w:t>
            </w:r>
            <w:r>
              <w:rPr>
                <w:noProof/>
                <w:webHidden/>
              </w:rPr>
              <w:tab/>
            </w:r>
            <w:r>
              <w:rPr>
                <w:noProof/>
                <w:webHidden/>
              </w:rPr>
              <w:fldChar w:fldCharType="begin"/>
            </w:r>
            <w:r>
              <w:rPr>
                <w:noProof/>
                <w:webHidden/>
              </w:rPr>
              <w:instrText xml:space="preserve"> PAGEREF _Toc81650370 \h </w:instrText>
            </w:r>
            <w:r>
              <w:rPr>
                <w:noProof/>
                <w:webHidden/>
              </w:rPr>
            </w:r>
          </w:ins>
          <w:r>
            <w:rPr>
              <w:noProof/>
              <w:webHidden/>
            </w:rPr>
            <w:fldChar w:fldCharType="separate"/>
          </w:r>
          <w:ins w:id="113" w:author="JORGE CONTRERAS ORTIZ" w:date="2021-09-04T12:18:00Z">
            <w:r>
              <w:rPr>
                <w:noProof/>
                <w:webHidden/>
              </w:rPr>
              <w:t>26</w:t>
            </w:r>
            <w:r>
              <w:rPr>
                <w:noProof/>
                <w:webHidden/>
              </w:rPr>
              <w:fldChar w:fldCharType="end"/>
            </w:r>
            <w:r w:rsidRPr="00F85247">
              <w:rPr>
                <w:rStyle w:val="Hipervnculo"/>
                <w:noProof/>
              </w:rPr>
              <w:fldChar w:fldCharType="end"/>
            </w:r>
          </w:ins>
        </w:p>
        <w:p w14:paraId="59684DF6" w14:textId="69F5CACC" w:rsidR="00593FA6" w:rsidRDefault="00593FA6">
          <w:pPr>
            <w:pStyle w:val="TDC3"/>
            <w:rPr>
              <w:ins w:id="114" w:author="JORGE CONTRERAS ORTIZ" w:date="2021-09-04T12:18:00Z"/>
              <w:rFonts w:asciiTheme="minorHAnsi" w:hAnsiTheme="minorHAnsi" w:cstheme="minorBidi"/>
              <w:noProof/>
            </w:rPr>
          </w:pPr>
          <w:ins w:id="11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2.2.5.</w:t>
            </w:r>
            <w:r>
              <w:rPr>
                <w:rFonts w:asciiTheme="minorHAnsi" w:hAnsiTheme="minorHAnsi" w:cstheme="minorBidi"/>
                <w:noProof/>
              </w:rPr>
              <w:tab/>
            </w:r>
            <w:r w:rsidRPr="00F85247">
              <w:rPr>
                <w:rStyle w:val="Hipervnculo"/>
                <w:noProof/>
              </w:rPr>
              <w:t>Implementaciones y aplicaciones para 6LoWPAN [5], [7]</w:t>
            </w:r>
            <w:r>
              <w:rPr>
                <w:noProof/>
                <w:webHidden/>
              </w:rPr>
              <w:tab/>
            </w:r>
            <w:r>
              <w:rPr>
                <w:noProof/>
                <w:webHidden/>
              </w:rPr>
              <w:fldChar w:fldCharType="begin"/>
            </w:r>
            <w:r>
              <w:rPr>
                <w:noProof/>
                <w:webHidden/>
              </w:rPr>
              <w:instrText xml:space="preserve"> PAGEREF _Toc81650371 \h </w:instrText>
            </w:r>
            <w:r>
              <w:rPr>
                <w:noProof/>
                <w:webHidden/>
              </w:rPr>
            </w:r>
          </w:ins>
          <w:r>
            <w:rPr>
              <w:noProof/>
              <w:webHidden/>
            </w:rPr>
            <w:fldChar w:fldCharType="separate"/>
          </w:r>
          <w:ins w:id="116" w:author="JORGE CONTRERAS ORTIZ" w:date="2021-09-04T12:18:00Z">
            <w:r>
              <w:rPr>
                <w:noProof/>
                <w:webHidden/>
              </w:rPr>
              <w:t>26</w:t>
            </w:r>
            <w:r>
              <w:rPr>
                <w:noProof/>
                <w:webHidden/>
              </w:rPr>
              <w:fldChar w:fldCharType="end"/>
            </w:r>
            <w:r w:rsidRPr="00F85247">
              <w:rPr>
                <w:rStyle w:val="Hipervnculo"/>
                <w:noProof/>
              </w:rPr>
              <w:fldChar w:fldCharType="end"/>
            </w:r>
          </w:ins>
        </w:p>
        <w:p w14:paraId="1183C14B" w14:textId="20674546" w:rsidR="00593FA6" w:rsidRDefault="00593FA6">
          <w:pPr>
            <w:pStyle w:val="TDC4"/>
            <w:tabs>
              <w:tab w:val="left" w:pos="1760"/>
              <w:tab w:val="right" w:leader="dot" w:pos="8494"/>
            </w:tabs>
            <w:rPr>
              <w:ins w:id="117" w:author="JORGE CONTRERAS ORTIZ" w:date="2021-09-04T12:18:00Z"/>
              <w:rFonts w:asciiTheme="minorHAnsi" w:eastAsiaTheme="minorEastAsia" w:hAnsiTheme="minorHAnsi" w:cstheme="minorBidi"/>
              <w:noProof/>
              <w:lang w:eastAsia="es-ES"/>
            </w:rPr>
          </w:pPr>
          <w:ins w:id="11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F85247">
              <w:rPr>
                <w:rStyle w:val="Hipervnculo"/>
                <w:noProof/>
              </w:rPr>
              <w:t>Contiki</w:t>
            </w:r>
            <w:r>
              <w:rPr>
                <w:noProof/>
                <w:webHidden/>
              </w:rPr>
              <w:tab/>
            </w:r>
            <w:r>
              <w:rPr>
                <w:noProof/>
                <w:webHidden/>
              </w:rPr>
              <w:fldChar w:fldCharType="begin"/>
            </w:r>
            <w:r>
              <w:rPr>
                <w:noProof/>
                <w:webHidden/>
              </w:rPr>
              <w:instrText xml:space="preserve"> PAGEREF _Toc81650372 \h </w:instrText>
            </w:r>
            <w:r>
              <w:rPr>
                <w:noProof/>
                <w:webHidden/>
              </w:rPr>
            </w:r>
          </w:ins>
          <w:r>
            <w:rPr>
              <w:noProof/>
              <w:webHidden/>
            </w:rPr>
            <w:fldChar w:fldCharType="separate"/>
          </w:r>
          <w:ins w:id="119" w:author="JORGE CONTRERAS ORTIZ" w:date="2021-09-04T12:18:00Z">
            <w:r>
              <w:rPr>
                <w:noProof/>
                <w:webHidden/>
              </w:rPr>
              <w:t>26</w:t>
            </w:r>
            <w:r>
              <w:rPr>
                <w:noProof/>
                <w:webHidden/>
              </w:rPr>
              <w:fldChar w:fldCharType="end"/>
            </w:r>
            <w:r w:rsidRPr="00F85247">
              <w:rPr>
                <w:rStyle w:val="Hipervnculo"/>
                <w:noProof/>
              </w:rPr>
              <w:fldChar w:fldCharType="end"/>
            </w:r>
          </w:ins>
        </w:p>
        <w:p w14:paraId="069B1571" w14:textId="138A86CA" w:rsidR="00593FA6" w:rsidRDefault="00593FA6">
          <w:pPr>
            <w:pStyle w:val="TDC4"/>
            <w:tabs>
              <w:tab w:val="left" w:pos="1760"/>
              <w:tab w:val="right" w:leader="dot" w:pos="8494"/>
            </w:tabs>
            <w:rPr>
              <w:ins w:id="120" w:author="JORGE CONTRERAS ORTIZ" w:date="2021-09-04T12:18:00Z"/>
              <w:rFonts w:asciiTheme="minorHAnsi" w:eastAsiaTheme="minorEastAsia" w:hAnsiTheme="minorHAnsi" w:cstheme="minorBidi"/>
              <w:noProof/>
              <w:lang w:eastAsia="es-ES"/>
            </w:rPr>
          </w:pPr>
          <w:ins w:id="121"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"_Toc81650373"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F85247">
              <w:rPr>
                <w:rStyle w:val="Hipervnculo"/>
                <w:noProof/>
              </w:rPr>
              <w:t>TinyOS</w:t>
            </w:r>
            <w:r>
              <w:rPr>
                <w:noProof/>
                <w:webHidden/>
              </w:rPr>
              <w:tab/>
            </w:r>
            <w:r>
              <w:rPr>
                <w:noProof/>
                <w:webHidden/>
              </w:rPr>
              <w:fldChar w:fldCharType="begin"/>
            </w:r>
            <w:r>
              <w:rPr>
                <w:noProof/>
                <w:webHidden/>
              </w:rPr>
              <w:instrText xml:space="preserve"> PAGEREF _Toc81650373 \h </w:instrText>
            </w:r>
            <w:r>
              <w:rPr>
                <w:noProof/>
                <w:webHidden/>
              </w:rPr>
            </w:r>
          </w:ins>
          <w:r>
            <w:rPr>
              <w:noProof/>
              <w:webHidden/>
            </w:rPr>
            <w:fldChar w:fldCharType="separate"/>
          </w:r>
          <w:ins w:id="122" w:author="JORGE CONTRERAS ORTIZ" w:date="2021-09-04T12:18:00Z">
            <w:r>
              <w:rPr>
                <w:noProof/>
                <w:webHidden/>
              </w:rPr>
              <w:t>27</w:t>
            </w:r>
            <w:r>
              <w:rPr>
                <w:noProof/>
                <w:webHidden/>
              </w:rPr>
              <w:fldChar w:fldCharType="end"/>
            </w:r>
            <w:r w:rsidRPr="00F85247">
              <w:rPr>
                <w:rStyle w:val="Hipervnculo"/>
                <w:noProof/>
              </w:rPr>
              <w:fldChar w:fldCharType="end"/>
            </w:r>
          </w:ins>
        </w:p>
        <w:p w14:paraId="06925690" w14:textId="06B2AC5B" w:rsidR="00593FA6" w:rsidRDefault="00593FA6">
          <w:pPr>
            <w:pStyle w:val="TDC4"/>
            <w:tabs>
              <w:tab w:val="left" w:pos="1760"/>
              <w:tab w:val="right" w:leader="dot" w:pos="8494"/>
            </w:tabs>
            <w:rPr>
              <w:ins w:id="123" w:author="JORGE CONTRERAS ORTIZ" w:date="2021-09-04T12:18:00Z"/>
              <w:rFonts w:asciiTheme="minorHAnsi" w:eastAsiaTheme="minorEastAsia" w:hAnsiTheme="minorHAnsi" w:cstheme="minorBidi"/>
              <w:noProof/>
              <w:lang w:eastAsia="es-ES"/>
            </w:rPr>
          </w:pPr>
          <w:ins w:id="12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F85247">
              <w:rPr>
                <w:rStyle w:val="Hipervnculo"/>
                <w:noProof/>
              </w:rPr>
              <w:t>Thread</w:t>
            </w:r>
            <w:r>
              <w:rPr>
                <w:noProof/>
                <w:webHidden/>
              </w:rPr>
              <w:tab/>
            </w:r>
            <w:r>
              <w:rPr>
                <w:noProof/>
                <w:webHidden/>
              </w:rPr>
              <w:fldChar w:fldCharType="begin"/>
            </w:r>
            <w:r>
              <w:rPr>
                <w:noProof/>
                <w:webHidden/>
              </w:rPr>
              <w:instrText xml:space="preserve"> PAGEREF _Toc81650374 \h </w:instrText>
            </w:r>
            <w:r>
              <w:rPr>
                <w:noProof/>
                <w:webHidden/>
              </w:rPr>
            </w:r>
          </w:ins>
          <w:r>
            <w:rPr>
              <w:noProof/>
              <w:webHidden/>
            </w:rPr>
            <w:fldChar w:fldCharType="separate"/>
          </w:r>
          <w:ins w:id="125" w:author="JORGE CONTRERAS ORTIZ" w:date="2021-09-04T12:18:00Z">
            <w:r>
              <w:rPr>
                <w:noProof/>
                <w:webHidden/>
              </w:rPr>
              <w:t>27</w:t>
            </w:r>
            <w:r>
              <w:rPr>
                <w:noProof/>
                <w:webHidden/>
              </w:rPr>
              <w:fldChar w:fldCharType="end"/>
            </w:r>
            <w:r w:rsidRPr="00F85247">
              <w:rPr>
                <w:rStyle w:val="Hipervnculo"/>
                <w:noProof/>
              </w:rPr>
              <w:fldChar w:fldCharType="end"/>
            </w:r>
          </w:ins>
        </w:p>
        <w:p w14:paraId="370F82DE" w14:textId="696AFEC6" w:rsidR="00593FA6" w:rsidRDefault="00593FA6">
          <w:pPr>
            <w:pStyle w:val="TDC2"/>
            <w:tabs>
              <w:tab w:val="left" w:pos="880"/>
              <w:tab w:val="right" w:leader="dot" w:pos="8494"/>
            </w:tabs>
            <w:rPr>
              <w:ins w:id="126" w:author="JORGE CONTRERAS ORTIZ" w:date="2021-09-04T12:18:00Z"/>
              <w:rFonts w:asciiTheme="minorHAnsi" w:eastAsiaTheme="minorEastAsia" w:hAnsiTheme="minorHAnsi" w:cstheme="minorBidi"/>
              <w:noProof/>
              <w:lang w:eastAsia="es-ES"/>
            </w:rPr>
          </w:pPr>
          <w:ins w:id="12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w:t>
            </w:r>
            <w:r>
              <w:rPr>
                <w:rFonts w:asciiTheme="minorHAnsi" w:eastAsiaTheme="minorEastAsia" w:hAnsiTheme="minorHAnsi" w:cstheme="minorBidi"/>
                <w:noProof/>
                <w:lang w:eastAsia="es-ES"/>
              </w:rPr>
              <w:tab/>
            </w:r>
            <w:r w:rsidRPr="00F85247">
              <w:rPr>
                <w:rStyle w:val="Hipervnculo"/>
                <w:noProof/>
              </w:rPr>
              <w:t>THREAD</w:t>
            </w:r>
            <w:r>
              <w:rPr>
                <w:noProof/>
                <w:webHidden/>
              </w:rPr>
              <w:tab/>
            </w:r>
            <w:r>
              <w:rPr>
                <w:noProof/>
                <w:webHidden/>
              </w:rPr>
              <w:fldChar w:fldCharType="begin"/>
            </w:r>
            <w:r>
              <w:rPr>
                <w:noProof/>
                <w:webHidden/>
              </w:rPr>
              <w:instrText xml:space="preserve"> PAGEREF _Toc81650375 \h </w:instrText>
            </w:r>
            <w:r>
              <w:rPr>
                <w:noProof/>
                <w:webHidden/>
              </w:rPr>
            </w:r>
          </w:ins>
          <w:r>
            <w:rPr>
              <w:noProof/>
              <w:webHidden/>
            </w:rPr>
            <w:fldChar w:fldCharType="separate"/>
          </w:r>
          <w:ins w:id="128" w:author="JORGE CONTRERAS ORTIZ" w:date="2021-09-04T12:18:00Z">
            <w:r>
              <w:rPr>
                <w:noProof/>
                <w:webHidden/>
              </w:rPr>
              <w:t>29</w:t>
            </w:r>
            <w:r>
              <w:rPr>
                <w:noProof/>
                <w:webHidden/>
              </w:rPr>
              <w:fldChar w:fldCharType="end"/>
            </w:r>
            <w:r w:rsidRPr="00F85247">
              <w:rPr>
                <w:rStyle w:val="Hipervnculo"/>
                <w:noProof/>
              </w:rPr>
              <w:fldChar w:fldCharType="end"/>
            </w:r>
          </w:ins>
        </w:p>
        <w:p w14:paraId="691C4D19" w14:textId="1371B66D" w:rsidR="00593FA6" w:rsidRDefault="00593FA6">
          <w:pPr>
            <w:pStyle w:val="TDC3"/>
            <w:rPr>
              <w:ins w:id="129" w:author="JORGE CONTRERAS ORTIZ" w:date="2021-09-04T12:18:00Z"/>
              <w:rFonts w:asciiTheme="minorHAnsi" w:hAnsiTheme="minorHAnsi" w:cstheme="minorBidi"/>
              <w:noProof/>
            </w:rPr>
          </w:pPr>
          <w:ins w:id="13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2.3.1.</w:t>
            </w:r>
            <w:r>
              <w:rPr>
                <w:rFonts w:asciiTheme="minorHAnsi" w:hAnsiTheme="minorHAnsi" w:cstheme="minorBidi"/>
                <w:noProof/>
              </w:rPr>
              <w:tab/>
            </w:r>
            <w:r w:rsidRPr="00F85247">
              <w:rPr>
                <w:rStyle w:val="Hipervnculo"/>
                <w:noProof/>
              </w:rPr>
              <w:t>Introducción a Redes THREAD [8], [10]–[12]</w:t>
            </w:r>
            <w:r>
              <w:rPr>
                <w:noProof/>
                <w:webHidden/>
              </w:rPr>
              <w:tab/>
            </w:r>
            <w:r>
              <w:rPr>
                <w:noProof/>
                <w:webHidden/>
              </w:rPr>
              <w:fldChar w:fldCharType="begin"/>
            </w:r>
            <w:r>
              <w:rPr>
                <w:noProof/>
                <w:webHidden/>
              </w:rPr>
              <w:instrText xml:space="preserve"> PAGEREF _Toc81650376 \h </w:instrText>
            </w:r>
            <w:r>
              <w:rPr>
                <w:noProof/>
                <w:webHidden/>
              </w:rPr>
            </w:r>
          </w:ins>
          <w:r>
            <w:rPr>
              <w:noProof/>
              <w:webHidden/>
            </w:rPr>
            <w:fldChar w:fldCharType="separate"/>
          </w:r>
          <w:ins w:id="131" w:author="JORGE CONTRERAS ORTIZ" w:date="2021-09-04T12:18:00Z">
            <w:r>
              <w:rPr>
                <w:noProof/>
                <w:webHidden/>
              </w:rPr>
              <w:t>29</w:t>
            </w:r>
            <w:r>
              <w:rPr>
                <w:noProof/>
                <w:webHidden/>
              </w:rPr>
              <w:fldChar w:fldCharType="end"/>
            </w:r>
            <w:r w:rsidRPr="00F85247">
              <w:rPr>
                <w:rStyle w:val="Hipervnculo"/>
                <w:noProof/>
              </w:rPr>
              <w:fldChar w:fldCharType="end"/>
            </w:r>
          </w:ins>
        </w:p>
        <w:p w14:paraId="7DC698BC" w14:textId="792A3853" w:rsidR="00593FA6" w:rsidRDefault="00593FA6">
          <w:pPr>
            <w:pStyle w:val="TDC3"/>
            <w:rPr>
              <w:ins w:id="132" w:author="JORGE CONTRERAS ORTIZ" w:date="2021-09-04T12:18:00Z"/>
              <w:rFonts w:asciiTheme="minorHAnsi" w:hAnsiTheme="minorHAnsi" w:cstheme="minorBidi"/>
              <w:noProof/>
            </w:rPr>
          </w:pPr>
          <w:ins w:id="13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2.3.2.</w:t>
            </w:r>
            <w:r>
              <w:rPr>
                <w:rFonts w:asciiTheme="minorHAnsi" w:hAnsiTheme="minorHAnsi" w:cstheme="minorBidi"/>
                <w:noProof/>
              </w:rPr>
              <w:tab/>
            </w:r>
            <w:r w:rsidRPr="00F85247">
              <w:rPr>
                <w:rStyle w:val="Hipervnculo"/>
                <w:noProof/>
              </w:rPr>
              <w:t>Tipos de dispositivos</w:t>
            </w:r>
            <w:r>
              <w:rPr>
                <w:noProof/>
                <w:webHidden/>
              </w:rPr>
              <w:tab/>
            </w:r>
            <w:r>
              <w:rPr>
                <w:noProof/>
                <w:webHidden/>
              </w:rPr>
              <w:fldChar w:fldCharType="begin"/>
            </w:r>
            <w:r>
              <w:rPr>
                <w:noProof/>
                <w:webHidden/>
              </w:rPr>
              <w:instrText xml:space="preserve"> PAGEREF _Toc81650377 \h </w:instrText>
            </w:r>
            <w:r>
              <w:rPr>
                <w:noProof/>
                <w:webHidden/>
              </w:rPr>
            </w:r>
          </w:ins>
          <w:r>
            <w:rPr>
              <w:noProof/>
              <w:webHidden/>
            </w:rPr>
            <w:fldChar w:fldCharType="separate"/>
          </w:r>
          <w:ins w:id="134" w:author="JORGE CONTRERAS ORTIZ" w:date="2021-09-04T12:18:00Z">
            <w:r>
              <w:rPr>
                <w:noProof/>
                <w:webHidden/>
              </w:rPr>
              <w:t>30</w:t>
            </w:r>
            <w:r>
              <w:rPr>
                <w:noProof/>
                <w:webHidden/>
              </w:rPr>
              <w:fldChar w:fldCharType="end"/>
            </w:r>
            <w:r w:rsidRPr="00F85247">
              <w:rPr>
                <w:rStyle w:val="Hipervnculo"/>
                <w:noProof/>
              </w:rPr>
              <w:fldChar w:fldCharType="end"/>
            </w:r>
          </w:ins>
        </w:p>
        <w:p w14:paraId="46DE70A3" w14:textId="5F7D3424" w:rsidR="00593FA6" w:rsidRDefault="00593FA6">
          <w:pPr>
            <w:pStyle w:val="TDC3"/>
            <w:rPr>
              <w:ins w:id="135" w:author="JORGE CONTRERAS ORTIZ" w:date="2021-09-04T12:18:00Z"/>
              <w:rFonts w:asciiTheme="minorHAnsi" w:hAnsiTheme="minorHAnsi" w:cstheme="minorBidi"/>
              <w:noProof/>
            </w:rPr>
          </w:pPr>
          <w:ins w:id="13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2.3.3.</w:t>
            </w:r>
            <w:r>
              <w:rPr>
                <w:rFonts w:asciiTheme="minorHAnsi" w:hAnsiTheme="minorHAnsi" w:cstheme="minorBidi"/>
                <w:noProof/>
              </w:rPr>
              <w:tab/>
            </w:r>
            <w:r w:rsidRPr="00F85247">
              <w:rPr>
                <w:rStyle w:val="Hipervnculo"/>
                <w:noProof/>
              </w:rPr>
              <w:t>Protocolo Thread</w:t>
            </w:r>
            <w:r>
              <w:rPr>
                <w:noProof/>
                <w:webHidden/>
              </w:rPr>
              <w:tab/>
            </w:r>
            <w:r>
              <w:rPr>
                <w:noProof/>
                <w:webHidden/>
              </w:rPr>
              <w:fldChar w:fldCharType="begin"/>
            </w:r>
            <w:r>
              <w:rPr>
                <w:noProof/>
                <w:webHidden/>
              </w:rPr>
              <w:instrText xml:space="preserve"> PAGEREF _Toc81650378 \h </w:instrText>
            </w:r>
            <w:r>
              <w:rPr>
                <w:noProof/>
                <w:webHidden/>
              </w:rPr>
            </w:r>
          </w:ins>
          <w:r>
            <w:rPr>
              <w:noProof/>
              <w:webHidden/>
            </w:rPr>
            <w:fldChar w:fldCharType="separate"/>
          </w:r>
          <w:ins w:id="137" w:author="JORGE CONTRERAS ORTIZ" w:date="2021-09-04T12:18:00Z">
            <w:r>
              <w:rPr>
                <w:noProof/>
                <w:webHidden/>
              </w:rPr>
              <w:t>31</w:t>
            </w:r>
            <w:r>
              <w:rPr>
                <w:noProof/>
                <w:webHidden/>
              </w:rPr>
              <w:fldChar w:fldCharType="end"/>
            </w:r>
            <w:r w:rsidRPr="00F85247">
              <w:rPr>
                <w:rStyle w:val="Hipervnculo"/>
                <w:noProof/>
              </w:rPr>
              <w:fldChar w:fldCharType="end"/>
            </w:r>
          </w:ins>
        </w:p>
        <w:p w14:paraId="5E93FF4B" w14:textId="603C92A5" w:rsidR="00593FA6" w:rsidRDefault="00593FA6">
          <w:pPr>
            <w:pStyle w:val="TDC4"/>
            <w:tabs>
              <w:tab w:val="left" w:pos="1760"/>
              <w:tab w:val="right" w:leader="dot" w:pos="8494"/>
            </w:tabs>
            <w:rPr>
              <w:ins w:id="138" w:author="JORGE CONTRERAS ORTIZ" w:date="2021-09-04T12:18:00Z"/>
              <w:rFonts w:asciiTheme="minorHAnsi" w:eastAsiaTheme="minorEastAsia" w:hAnsiTheme="minorHAnsi" w:cstheme="minorBidi"/>
              <w:noProof/>
              <w:lang w:eastAsia="es-ES"/>
            </w:rPr>
          </w:pPr>
          <w:ins w:id="13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"_Toc81650379"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F85247">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_Toc81650379 \h </w:instrText>
            </w:r>
            <w:r>
              <w:rPr>
                <w:noProof/>
                <w:webHidden/>
              </w:rPr>
            </w:r>
          </w:ins>
          <w:r>
            <w:rPr>
              <w:noProof/>
              <w:webHidden/>
            </w:rPr>
            <w:fldChar w:fldCharType="separate"/>
          </w:r>
          <w:ins w:id="140" w:author="JORGE CONTRERAS ORTIZ" w:date="2021-09-04T12:18:00Z">
            <w:r>
              <w:rPr>
                <w:noProof/>
                <w:webHidden/>
              </w:rPr>
              <w:t>31</w:t>
            </w:r>
            <w:r>
              <w:rPr>
                <w:noProof/>
                <w:webHidden/>
              </w:rPr>
              <w:fldChar w:fldCharType="end"/>
            </w:r>
            <w:r w:rsidRPr="00F85247">
              <w:rPr>
                <w:rStyle w:val="Hipervnculo"/>
                <w:noProof/>
              </w:rPr>
              <w:fldChar w:fldCharType="end"/>
            </w:r>
          </w:ins>
        </w:p>
        <w:p w14:paraId="6EB5D788" w14:textId="5BD439C0" w:rsidR="00593FA6" w:rsidRDefault="00593FA6">
          <w:pPr>
            <w:pStyle w:val="TDC4"/>
            <w:tabs>
              <w:tab w:val="left" w:pos="1760"/>
              <w:tab w:val="right" w:leader="dot" w:pos="8494"/>
            </w:tabs>
            <w:rPr>
              <w:ins w:id="141" w:author="JORGE CONTRERAS ORTIZ" w:date="2021-09-04T12:18:00Z"/>
              <w:rFonts w:asciiTheme="minorHAnsi" w:eastAsiaTheme="minorEastAsia" w:hAnsiTheme="minorHAnsi" w:cstheme="minorBidi"/>
              <w:noProof/>
              <w:lang w:eastAsia="es-ES"/>
            </w:rPr>
          </w:pPr>
          <w:ins w:id="14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F85247">
              <w:rPr>
                <w:rStyle w:val="Hipervnculo"/>
                <w:noProof/>
              </w:rPr>
              <w:t>Capa Física [12], [14]</w:t>
            </w:r>
            <w:r>
              <w:rPr>
                <w:noProof/>
                <w:webHidden/>
              </w:rPr>
              <w:tab/>
            </w:r>
            <w:r>
              <w:rPr>
                <w:noProof/>
                <w:webHidden/>
              </w:rPr>
              <w:fldChar w:fldCharType="begin"/>
            </w:r>
            <w:r>
              <w:rPr>
                <w:noProof/>
                <w:webHidden/>
              </w:rPr>
              <w:instrText xml:space="preserve"> PAGEREF _Toc81650380 \h </w:instrText>
            </w:r>
            <w:r>
              <w:rPr>
                <w:noProof/>
                <w:webHidden/>
              </w:rPr>
            </w:r>
          </w:ins>
          <w:r>
            <w:rPr>
              <w:noProof/>
              <w:webHidden/>
            </w:rPr>
            <w:fldChar w:fldCharType="separate"/>
          </w:r>
          <w:ins w:id="143" w:author="JORGE CONTRERAS ORTIZ" w:date="2021-09-04T12:18:00Z">
            <w:r>
              <w:rPr>
                <w:noProof/>
                <w:webHidden/>
              </w:rPr>
              <w:t>34</w:t>
            </w:r>
            <w:r>
              <w:rPr>
                <w:noProof/>
                <w:webHidden/>
              </w:rPr>
              <w:fldChar w:fldCharType="end"/>
            </w:r>
            <w:r w:rsidRPr="00F85247">
              <w:rPr>
                <w:rStyle w:val="Hipervnculo"/>
                <w:noProof/>
              </w:rPr>
              <w:fldChar w:fldCharType="end"/>
            </w:r>
          </w:ins>
        </w:p>
        <w:p w14:paraId="511A5CD7" w14:textId="430FCF6D" w:rsidR="00593FA6" w:rsidRDefault="00593FA6">
          <w:pPr>
            <w:pStyle w:val="TDC4"/>
            <w:tabs>
              <w:tab w:val="left" w:pos="1760"/>
              <w:tab w:val="right" w:leader="dot" w:pos="8494"/>
            </w:tabs>
            <w:rPr>
              <w:ins w:id="144" w:author="JORGE CONTRERAS ORTIZ" w:date="2021-09-04T12:18:00Z"/>
              <w:rFonts w:asciiTheme="minorHAnsi" w:eastAsiaTheme="minorEastAsia" w:hAnsiTheme="minorHAnsi" w:cstheme="minorBidi"/>
              <w:noProof/>
              <w:lang w:eastAsia="es-ES"/>
            </w:rPr>
          </w:pPr>
          <w:ins w:id="14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F85247">
              <w:rPr>
                <w:rStyle w:val="Hipervnculo"/>
                <w:noProof/>
              </w:rPr>
              <w:t>Capa MAC (o enlace de Datos). [12], [14]</w:t>
            </w:r>
            <w:r>
              <w:rPr>
                <w:noProof/>
                <w:webHidden/>
              </w:rPr>
              <w:tab/>
            </w:r>
            <w:r>
              <w:rPr>
                <w:noProof/>
                <w:webHidden/>
              </w:rPr>
              <w:fldChar w:fldCharType="begin"/>
            </w:r>
            <w:r>
              <w:rPr>
                <w:noProof/>
                <w:webHidden/>
              </w:rPr>
              <w:instrText xml:space="preserve"> PAGEREF _Toc81650381 \h </w:instrText>
            </w:r>
            <w:r>
              <w:rPr>
                <w:noProof/>
                <w:webHidden/>
              </w:rPr>
            </w:r>
          </w:ins>
          <w:r>
            <w:rPr>
              <w:noProof/>
              <w:webHidden/>
            </w:rPr>
            <w:fldChar w:fldCharType="separate"/>
          </w:r>
          <w:ins w:id="146" w:author="JORGE CONTRERAS ORTIZ" w:date="2021-09-04T12:18:00Z">
            <w:r>
              <w:rPr>
                <w:noProof/>
                <w:webHidden/>
              </w:rPr>
              <w:t>34</w:t>
            </w:r>
            <w:r>
              <w:rPr>
                <w:noProof/>
                <w:webHidden/>
              </w:rPr>
              <w:fldChar w:fldCharType="end"/>
            </w:r>
            <w:r w:rsidRPr="00F85247">
              <w:rPr>
                <w:rStyle w:val="Hipervnculo"/>
                <w:noProof/>
              </w:rPr>
              <w:fldChar w:fldCharType="end"/>
            </w:r>
          </w:ins>
        </w:p>
        <w:p w14:paraId="7B687540" w14:textId="6A7E2912" w:rsidR="00593FA6" w:rsidRDefault="00593FA6">
          <w:pPr>
            <w:pStyle w:val="TDC4"/>
            <w:tabs>
              <w:tab w:val="left" w:pos="1760"/>
              <w:tab w:val="right" w:leader="dot" w:pos="8494"/>
            </w:tabs>
            <w:rPr>
              <w:ins w:id="147" w:author="JORGE CONTRERAS ORTIZ" w:date="2021-09-04T12:18:00Z"/>
              <w:rFonts w:asciiTheme="minorHAnsi" w:eastAsiaTheme="minorEastAsia" w:hAnsiTheme="minorHAnsi" w:cstheme="minorBidi"/>
              <w:noProof/>
              <w:lang w:eastAsia="es-ES"/>
            </w:rPr>
          </w:pPr>
          <w:ins w:id="14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F85247">
              <w:rPr>
                <w:rStyle w:val="Hipervnculo"/>
                <w:noProof/>
              </w:rPr>
              <w:t>Capa de adaptación 6LoWPAN [12]</w:t>
            </w:r>
            <w:r>
              <w:rPr>
                <w:noProof/>
                <w:webHidden/>
              </w:rPr>
              <w:tab/>
            </w:r>
            <w:r>
              <w:rPr>
                <w:noProof/>
                <w:webHidden/>
              </w:rPr>
              <w:fldChar w:fldCharType="begin"/>
            </w:r>
            <w:r>
              <w:rPr>
                <w:noProof/>
                <w:webHidden/>
              </w:rPr>
              <w:instrText xml:space="preserve"> PAGEREF _Toc81650382 \h </w:instrText>
            </w:r>
            <w:r>
              <w:rPr>
                <w:noProof/>
                <w:webHidden/>
              </w:rPr>
            </w:r>
          </w:ins>
          <w:r>
            <w:rPr>
              <w:noProof/>
              <w:webHidden/>
            </w:rPr>
            <w:fldChar w:fldCharType="separate"/>
          </w:r>
          <w:ins w:id="149" w:author="JORGE CONTRERAS ORTIZ" w:date="2021-09-04T12:18:00Z">
            <w:r>
              <w:rPr>
                <w:noProof/>
                <w:webHidden/>
              </w:rPr>
              <w:t>35</w:t>
            </w:r>
            <w:r>
              <w:rPr>
                <w:noProof/>
                <w:webHidden/>
              </w:rPr>
              <w:fldChar w:fldCharType="end"/>
            </w:r>
            <w:r w:rsidRPr="00F85247">
              <w:rPr>
                <w:rStyle w:val="Hipervnculo"/>
                <w:noProof/>
              </w:rPr>
              <w:fldChar w:fldCharType="end"/>
            </w:r>
          </w:ins>
        </w:p>
        <w:p w14:paraId="71670D96" w14:textId="02F2969B" w:rsidR="00593FA6" w:rsidRDefault="00593FA6">
          <w:pPr>
            <w:pStyle w:val="TDC4"/>
            <w:tabs>
              <w:tab w:val="left" w:pos="1760"/>
              <w:tab w:val="right" w:leader="dot" w:pos="8494"/>
            </w:tabs>
            <w:rPr>
              <w:ins w:id="150" w:author="JORGE CONTRERAS ORTIZ" w:date="2021-09-04T12:18:00Z"/>
              <w:rFonts w:asciiTheme="minorHAnsi" w:eastAsiaTheme="minorEastAsia" w:hAnsiTheme="minorHAnsi" w:cstheme="minorBidi"/>
              <w:noProof/>
              <w:lang w:eastAsia="es-ES"/>
            </w:rPr>
          </w:pPr>
          <w:ins w:id="15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F85247">
              <w:rPr>
                <w:rStyle w:val="Hipervnculo"/>
                <w:noProof/>
              </w:rPr>
              <w:t>Capa de Red [12]</w:t>
            </w:r>
            <w:r>
              <w:rPr>
                <w:noProof/>
                <w:webHidden/>
              </w:rPr>
              <w:tab/>
            </w:r>
            <w:r>
              <w:rPr>
                <w:noProof/>
                <w:webHidden/>
              </w:rPr>
              <w:fldChar w:fldCharType="begin"/>
            </w:r>
            <w:r>
              <w:rPr>
                <w:noProof/>
                <w:webHidden/>
              </w:rPr>
              <w:instrText xml:space="preserve"> PAGEREF _Toc81650383 \h </w:instrText>
            </w:r>
            <w:r>
              <w:rPr>
                <w:noProof/>
                <w:webHidden/>
              </w:rPr>
            </w:r>
          </w:ins>
          <w:r>
            <w:rPr>
              <w:noProof/>
              <w:webHidden/>
            </w:rPr>
            <w:fldChar w:fldCharType="separate"/>
          </w:r>
          <w:ins w:id="152" w:author="JORGE CONTRERAS ORTIZ" w:date="2021-09-04T12:18:00Z">
            <w:r>
              <w:rPr>
                <w:noProof/>
                <w:webHidden/>
              </w:rPr>
              <w:t>36</w:t>
            </w:r>
            <w:r>
              <w:rPr>
                <w:noProof/>
                <w:webHidden/>
              </w:rPr>
              <w:fldChar w:fldCharType="end"/>
            </w:r>
            <w:r w:rsidRPr="00F85247">
              <w:rPr>
                <w:rStyle w:val="Hipervnculo"/>
                <w:noProof/>
              </w:rPr>
              <w:fldChar w:fldCharType="end"/>
            </w:r>
          </w:ins>
        </w:p>
        <w:p w14:paraId="19811EB8" w14:textId="6F876E07" w:rsidR="00593FA6" w:rsidRDefault="00593FA6">
          <w:pPr>
            <w:pStyle w:val="TDC4"/>
            <w:tabs>
              <w:tab w:val="left" w:pos="1760"/>
              <w:tab w:val="right" w:leader="dot" w:pos="8494"/>
            </w:tabs>
            <w:rPr>
              <w:ins w:id="153" w:author="JORGE CONTRERAS ORTIZ" w:date="2021-09-04T12:18:00Z"/>
              <w:rFonts w:asciiTheme="minorHAnsi" w:eastAsiaTheme="minorEastAsia" w:hAnsiTheme="minorHAnsi" w:cstheme="minorBidi"/>
              <w:noProof/>
              <w:lang w:eastAsia="es-ES"/>
            </w:rPr>
          </w:pPr>
          <w:ins w:id="15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F85247">
              <w:rPr>
                <w:rStyle w:val="Hipervnculo"/>
                <w:noProof/>
              </w:rPr>
              <w:t>Protocolo de Enrutamiento</w:t>
            </w:r>
            <w:r>
              <w:rPr>
                <w:noProof/>
                <w:webHidden/>
              </w:rPr>
              <w:tab/>
            </w:r>
            <w:r>
              <w:rPr>
                <w:noProof/>
                <w:webHidden/>
              </w:rPr>
              <w:fldChar w:fldCharType="begin"/>
            </w:r>
            <w:r>
              <w:rPr>
                <w:noProof/>
                <w:webHidden/>
              </w:rPr>
              <w:instrText xml:space="preserve"> PAGEREF _Toc81650384 \h </w:instrText>
            </w:r>
            <w:r>
              <w:rPr>
                <w:noProof/>
                <w:webHidden/>
              </w:rPr>
            </w:r>
          </w:ins>
          <w:r>
            <w:rPr>
              <w:noProof/>
              <w:webHidden/>
            </w:rPr>
            <w:fldChar w:fldCharType="separate"/>
          </w:r>
          <w:ins w:id="155" w:author="JORGE CONTRERAS ORTIZ" w:date="2021-09-04T12:18:00Z">
            <w:r>
              <w:rPr>
                <w:noProof/>
                <w:webHidden/>
              </w:rPr>
              <w:t>36</w:t>
            </w:r>
            <w:r>
              <w:rPr>
                <w:noProof/>
                <w:webHidden/>
              </w:rPr>
              <w:fldChar w:fldCharType="end"/>
            </w:r>
            <w:r w:rsidRPr="00F85247">
              <w:rPr>
                <w:rStyle w:val="Hipervnculo"/>
                <w:noProof/>
              </w:rPr>
              <w:fldChar w:fldCharType="end"/>
            </w:r>
          </w:ins>
        </w:p>
        <w:p w14:paraId="098429A0" w14:textId="358C97F1" w:rsidR="00593FA6" w:rsidRDefault="00593FA6">
          <w:pPr>
            <w:pStyle w:val="TDC4"/>
            <w:tabs>
              <w:tab w:val="left" w:pos="1760"/>
              <w:tab w:val="right" w:leader="dot" w:pos="8494"/>
            </w:tabs>
            <w:rPr>
              <w:ins w:id="156" w:author="JORGE CONTRERAS ORTIZ" w:date="2021-09-04T12:18:00Z"/>
              <w:rFonts w:asciiTheme="minorHAnsi" w:eastAsiaTheme="minorEastAsia" w:hAnsiTheme="minorHAnsi" w:cstheme="minorBidi"/>
              <w:noProof/>
              <w:lang w:eastAsia="es-ES"/>
            </w:rPr>
          </w:pPr>
          <w:ins w:id="15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F85247">
              <w:rPr>
                <w:rStyle w:val="Hipervnculo"/>
                <w:noProof/>
              </w:rPr>
              <w:t>Capa de Transporte [12]</w:t>
            </w:r>
            <w:r>
              <w:rPr>
                <w:noProof/>
                <w:webHidden/>
              </w:rPr>
              <w:tab/>
            </w:r>
            <w:r>
              <w:rPr>
                <w:noProof/>
                <w:webHidden/>
              </w:rPr>
              <w:fldChar w:fldCharType="begin"/>
            </w:r>
            <w:r>
              <w:rPr>
                <w:noProof/>
                <w:webHidden/>
              </w:rPr>
              <w:instrText xml:space="preserve"> PAGEREF _Toc81650385 \h </w:instrText>
            </w:r>
            <w:r>
              <w:rPr>
                <w:noProof/>
                <w:webHidden/>
              </w:rPr>
            </w:r>
          </w:ins>
          <w:r>
            <w:rPr>
              <w:noProof/>
              <w:webHidden/>
            </w:rPr>
            <w:fldChar w:fldCharType="separate"/>
          </w:r>
          <w:ins w:id="158" w:author="JORGE CONTRERAS ORTIZ" w:date="2021-09-04T12:18:00Z">
            <w:r>
              <w:rPr>
                <w:noProof/>
                <w:webHidden/>
              </w:rPr>
              <w:t>37</w:t>
            </w:r>
            <w:r>
              <w:rPr>
                <w:noProof/>
                <w:webHidden/>
              </w:rPr>
              <w:fldChar w:fldCharType="end"/>
            </w:r>
            <w:r w:rsidRPr="00F85247">
              <w:rPr>
                <w:rStyle w:val="Hipervnculo"/>
                <w:noProof/>
              </w:rPr>
              <w:fldChar w:fldCharType="end"/>
            </w:r>
          </w:ins>
        </w:p>
        <w:p w14:paraId="2E3D9C1E" w14:textId="16438630" w:rsidR="00593FA6" w:rsidRDefault="00593FA6">
          <w:pPr>
            <w:pStyle w:val="TDC4"/>
            <w:tabs>
              <w:tab w:val="left" w:pos="1760"/>
              <w:tab w:val="right" w:leader="dot" w:pos="8494"/>
            </w:tabs>
            <w:rPr>
              <w:ins w:id="159" w:author="JORGE CONTRERAS ORTIZ" w:date="2021-09-04T12:18:00Z"/>
              <w:rFonts w:asciiTheme="minorHAnsi" w:eastAsiaTheme="minorEastAsia" w:hAnsiTheme="minorHAnsi" w:cstheme="minorBidi"/>
              <w:noProof/>
              <w:lang w:eastAsia="es-ES"/>
            </w:rPr>
          </w:pPr>
          <w:ins w:id="16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F85247">
              <w:rPr>
                <w:rStyle w:val="Hipervnculo"/>
                <w:noProof/>
              </w:rPr>
              <w:t>Seguridad y Comisión de dispositivos [10], [12]</w:t>
            </w:r>
            <w:r>
              <w:rPr>
                <w:noProof/>
                <w:webHidden/>
              </w:rPr>
              <w:tab/>
            </w:r>
            <w:r>
              <w:rPr>
                <w:noProof/>
                <w:webHidden/>
              </w:rPr>
              <w:fldChar w:fldCharType="begin"/>
            </w:r>
            <w:r>
              <w:rPr>
                <w:noProof/>
                <w:webHidden/>
              </w:rPr>
              <w:instrText xml:space="preserve"> PAGEREF _Toc81650386 \h </w:instrText>
            </w:r>
            <w:r>
              <w:rPr>
                <w:noProof/>
                <w:webHidden/>
              </w:rPr>
            </w:r>
          </w:ins>
          <w:r>
            <w:rPr>
              <w:noProof/>
              <w:webHidden/>
            </w:rPr>
            <w:fldChar w:fldCharType="separate"/>
          </w:r>
          <w:ins w:id="161" w:author="JORGE CONTRERAS ORTIZ" w:date="2021-09-04T12:18:00Z">
            <w:r>
              <w:rPr>
                <w:noProof/>
                <w:webHidden/>
              </w:rPr>
              <w:t>37</w:t>
            </w:r>
            <w:r>
              <w:rPr>
                <w:noProof/>
                <w:webHidden/>
              </w:rPr>
              <w:fldChar w:fldCharType="end"/>
            </w:r>
            <w:r w:rsidRPr="00F85247">
              <w:rPr>
                <w:rStyle w:val="Hipervnculo"/>
                <w:noProof/>
              </w:rPr>
              <w:fldChar w:fldCharType="end"/>
            </w:r>
          </w:ins>
        </w:p>
        <w:p w14:paraId="0C9AFF32" w14:textId="4E73D06A" w:rsidR="00593FA6" w:rsidRDefault="00593FA6">
          <w:pPr>
            <w:pStyle w:val="TDC1"/>
            <w:tabs>
              <w:tab w:val="left" w:pos="442"/>
              <w:tab w:val="right" w:leader="dot" w:pos="8494"/>
            </w:tabs>
            <w:rPr>
              <w:ins w:id="162" w:author="JORGE CONTRERAS ORTIZ" w:date="2021-09-04T12:18:00Z"/>
              <w:rFonts w:asciiTheme="minorHAnsi" w:eastAsiaTheme="minorEastAsia" w:hAnsiTheme="minorHAnsi" w:cstheme="minorBidi"/>
              <w:noProof/>
              <w:lang w:eastAsia="es-ES"/>
            </w:rPr>
          </w:pPr>
          <w:ins w:id="16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w:t>
            </w:r>
            <w:r>
              <w:rPr>
                <w:rFonts w:asciiTheme="minorHAnsi" w:eastAsiaTheme="minorEastAsia" w:hAnsiTheme="minorHAnsi" w:cstheme="minorBidi"/>
                <w:noProof/>
                <w:lang w:eastAsia="es-ES"/>
              </w:rPr>
              <w:tab/>
            </w:r>
            <w:r w:rsidRPr="00F85247">
              <w:rPr>
                <w:rStyle w:val="Hipervnculo"/>
                <w:noProof/>
              </w:rPr>
              <w:t>ANALISIS DE LA TECNOLOGÍA THREAD</w:t>
            </w:r>
            <w:r>
              <w:rPr>
                <w:noProof/>
                <w:webHidden/>
              </w:rPr>
              <w:tab/>
            </w:r>
            <w:r>
              <w:rPr>
                <w:noProof/>
                <w:webHidden/>
              </w:rPr>
              <w:fldChar w:fldCharType="begin"/>
            </w:r>
            <w:r>
              <w:rPr>
                <w:noProof/>
                <w:webHidden/>
              </w:rPr>
              <w:instrText xml:space="preserve"> PAGEREF _Toc81650387 \h </w:instrText>
            </w:r>
            <w:r>
              <w:rPr>
                <w:noProof/>
                <w:webHidden/>
              </w:rPr>
            </w:r>
          </w:ins>
          <w:r>
            <w:rPr>
              <w:noProof/>
              <w:webHidden/>
            </w:rPr>
            <w:fldChar w:fldCharType="separate"/>
          </w:r>
          <w:ins w:id="164" w:author="JORGE CONTRERAS ORTIZ" w:date="2021-09-04T12:18:00Z">
            <w:r>
              <w:rPr>
                <w:noProof/>
                <w:webHidden/>
              </w:rPr>
              <w:t>39</w:t>
            </w:r>
            <w:r>
              <w:rPr>
                <w:noProof/>
                <w:webHidden/>
              </w:rPr>
              <w:fldChar w:fldCharType="end"/>
            </w:r>
            <w:r w:rsidRPr="00F85247">
              <w:rPr>
                <w:rStyle w:val="Hipervnculo"/>
                <w:noProof/>
              </w:rPr>
              <w:fldChar w:fldCharType="end"/>
            </w:r>
          </w:ins>
        </w:p>
        <w:p w14:paraId="313CE1E7" w14:textId="532550FE" w:rsidR="00593FA6" w:rsidRDefault="00593FA6">
          <w:pPr>
            <w:pStyle w:val="TDC2"/>
            <w:tabs>
              <w:tab w:val="left" w:pos="880"/>
              <w:tab w:val="right" w:leader="dot" w:pos="8494"/>
            </w:tabs>
            <w:rPr>
              <w:ins w:id="165" w:author="JORGE CONTRERAS ORTIZ" w:date="2021-09-04T12:18:00Z"/>
              <w:rFonts w:asciiTheme="minorHAnsi" w:eastAsiaTheme="minorEastAsia" w:hAnsiTheme="minorHAnsi" w:cstheme="minorBidi"/>
              <w:noProof/>
              <w:lang w:eastAsia="es-ES"/>
            </w:rPr>
          </w:pPr>
          <w:ins w:id="16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w:t>
            </w:r>
            <w:r>
              <w:rPr>
                <w:rFonts w:asciiTheme="minorHAnsi" w:eastAsiaTheme="minorEastAsia" w:hAnsiTheme="minorHAnsi" w:cstheme="minorBidi"/>
                <w:noProof/>
                <w:lang w:eastAsia="es-ES"/>
              </w:rPr>
              <w:tab/>
            </w:r>
            <w:r w:rsidRPr="00F85247">
              <w:rPr>
                <w:rStyle w:val="Hipervnculo"/>
                <w:noProof/>
              </w:rPr>
              <w:t>ANÁLISIS INICIAL DE LA TECNOLOGÍA THREAD</w:t>
            </w:r>
            <w:r>
              <w:rPr>
                <w:noProof/>
                <w:webHidden/>
              </w:rPr>
              <w:tab/>
            </w:r>
            <w:r>
              <w:rPr>
                <w:noProof/>
                <w:webHidden/>
              </w:rPr>
              <w:fldChar w:fldCharType="begin"/>
            </w:r>
            <w:r>
              <w:rPr>
                <w:noProof/>
                <w:webHidden/>
              </w:rPr>
              <w:instrText xml:space="preserve"> PAGEREF _Toc81650388 \h </w:instrText>
            </w:r>
            <w:r>
              <w:rPr>
                <w:noProof/>
                <w:webHidden/>
              </w:rPr>
            </w:r>
          </w:ins>
          <w:r>
            <w:rPr>
              <w:noProof/>
              <w:webHidden/>
            </w:rPr>
            <w:fldChar w:fldCharType="separate"/>
          </w:r>
          <w:ins w:id="167" w:author="JORGE CONTRERAS ORTIZ" w:date="2021-09-04T12:18:00Z">
            <w:r>
              <w:rPr>
                <w:noProof/>
                <w:webHidden/>
              </w:rPr>
              <w:t>39</w:t>
            </w:r>
            <w:r>
              <w:rPr>
                <w:noProof/>
                <w:webHidden/>
              </w:rPr>
              <w:fldChar w:fldCharType="end"/>
            </w:r>
            <w:r w:rsidRPr="00F85247">
              <w:rPr>
                <w:rStyle w:val="Hipervnculo"/>
                <w:noProof/>
              </w:rPr>
              <w:fldChar w:fldCharType="end"/>
            </w:r>
          </w:ins>
        </w:p>
        <w:p w14:paraId="07B3325D" w14:textId="2293CE25" w:rsidR="00593FA6" w:rsidRDefault="00593FA6">
          <w:pPr>
            <w:pStyle w:val="TDC3"/>
            <w:rPr>
              <w:ins w:id="168" w:author="JORGE CONTRERAS ORTIZ" w:date="2021-09-04T12:18:00Z"/>
              <w:rFonts w:asciiTheme="minorHAnsi" w:hAnsiTheme="minorHAnsi" w:cstheme="minorBidi"/>
              <w:noProof/>
            </w:rPr>
          </w:pPr>
          <w:ins w:id="16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"_Toc81650389"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3.1.1.</w:t>
            </w:r>
            <w:r>
              <w:rPr>
                <w:rFonts w:asciiTheme="minorHAnsi" w:hAnsiTheme="minorHAnsi" w:cstheme="minorBidi"/>
                <w:noProof/>
              </w:rPr>
              <w:tab/>
            </w:r>
            <w:r w:rsidRPr="00F85247">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_Toc81650389 \h </w:instrText>
            </w:r>
            <w:r>
              <w:rPr>
                <w:noProof/>
                <w:webHidden/>
              </w:rPr>
            </w:r>
          </w:ins>
          <w:r>
            <w:rPr>
              <w:noProof/>
              <w:webHidden/>
            </w:rPr>
            <w:fldChar w:fldCharType="separate"/>
          </w:r>
          <w:ins w:id="170" w:author="JORGE CONTRERAS ORTIZ" w:date="2021-09-04T12:18:00Z">
            <w:r>
              <w:rPr>
                <w:noProof/>
                <w:webHidden/>
              </w:rPr>
              <w:t>40</w:t>
            </w:r>
            <w:r>
              <w:rPr>
                <w:noProof/>
                <w:webHidden/>
              </w:rPr>
              <w:fldChar w:fldCharType="end"/>
            </w:r>
            <w:r w:rsidRPr="00F85247">
              <w:rPr>
                <w:rStyle w:val="Hipervnculo"/>
                <w:noProof/>
              </w:rPr>
              <w:fldChar w:fldCharType="end"/>
            </w:r>
          </w:ins>
        </w:p>
        <w:p w14:paraId="009FCC4B" w14:textId="13E0CCE3" w:rsidR="00593FA6" w:rsidRDefault="00593FA6">
          <w:pPr>
            <w:pStyle w:val="TDC4"/>
            <w:tabs>
              <w:tab w:val="left" w:pos="1760"/>
              <w:tab w:val="right" w:leader="dot" w:pos="8494"/>
            </w:tabs>
            <w:rPr>
              <w:ins w:id="171" w:author="JORGE CONTRERAS ORTIZ" w:date="2021-09-04T12:18:00Z"/>
              <w:rFonts w:asciiTheme="minorHAnsi" w:eastAsiaTheme="minorEastAsia" w:hAnsiTheme="minorHAnsi" w:cstheme="minorBidi"/>
              <w:noProof/>
              <w:lang w:eastAsia="es-ES"/>
            </w:rPr>
          </w:pPr>
          <w:ins w:id="17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F85247">
              <w:rPr>
                <w:rStyle w:val="Hipervnculo"/>
                <w:noProof/>
              </w:rPr>
              <w:t>CARACTERÍSTICAS MÓDULO RF KTWM102</w:t>
            </w:r>
            <w:r>
              <w:rPr>
                <w:noProof/>
                <w:webHidden/>
              </w:rPr>
              <w:tab/>
            </w:r>
            <w:r>
              <w:rPr>
                <w:noProof/>
                <w:webHidden/>
              </w:rPr>
              <w:fldChar w:fldCharType="begin"/>
            </w:r>
            <w:r>
              <w:rPr>
                <w:noProof/>
                <w:webHidden/>
              </w:rPr>
              <w:instrText xml:space="preserve"> PAGEREF _Toc81650390 \h </w:instrText>
            </w:r>
            <w:r>
              <w:rPr>
                <w:noProof/>
                <w:webHidden/>
              </w:rPr>
            </w:r>
          </w:ins>
          <w:r>
            <w:rPr>
              <w:noProof/>
              <w:webHidden/>
            </w:rPr>
            <w:fldChar w:fldCharType="separate"/>
          </w:r>
          <w:ins w:id="173" w:author="JORGE CONTRERAS ORTIZ" w:date="2021-09-04T12:18:00Z">
            <w:r>
              <w:rPr>
                <w:noProof/>
                <w:webHidden/>
              </w:rPr>
              <w:t>40</w:t>
            </w:r>
            <w:r>
              <w:rPr>
                <w:noProof/>
                <w:webHidden/>
              </w:rPr>
              <w:fldChar w:fldCharType="end"/>
            </w:r>
            <w:r w:rsidRPr="00F85247">
              <w:rPr>
                <w:rStyle w:val="Hipervnculo"/>
                <w:noProof/>
              </w:rPr>
              <w:fldChar w:fldCharType="end"/>
            </w:r>
          </w:ins>
        </w:p>
        <w:p w14:paraId="0D6CF6B2" w14:textId="512B4278" w:rsidR="00593FA6" w:rsidRDefault="00593FA6">
          <w:pPr>
            <w:pStyle w:val="TDC4"/>
            <w:tabs>
              <w:tab w:val="left" w:pos="1760"/>
              <w:tab w:val="right" w:leader="dot" w:pos="8494"/>
            </w:tabs>
            <w:rPr>
              <w:ins w:id="174" w:author="JORGE CONTRERAS ORTIZ" w:date="2021-09-04T12:18:00Z"/>
              <w:rFonts w:asciiTheme="minorHAnsi" w:eastAsiaTheme="minorEastAsia" w:hAnsiTheme="minorHAnsi" w:cstheme="minorBidi"/>
              <w:noProof/>
              <w:lang w:eastAsia="es-ES"/>
            </w:rPr>
          </w:pPr>
          <w:ins w:id="17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F85247">
              <w:rPr>
                <w:rStyle w:val="Hipervnculo"/>
                <w:noProof/>
              </w:rPr>
              <w:t>CARACTERÍSTICAS KTDG102 EVALUATION DONGLE</w:t>
            </w:r>
            <w:r>
              <w:rPr>
                <w:noProof/>
                <w:webHidden/>
              </w:rPr>
              <w:tab/>
            </w:r>
            <w:r>
              <w:rPr>
                <w:noProof/>
                <w:webHidden/>
              </w:rPr>
              <w:fldChar w:fldCharType="begin"/>
            </w:r>
            <w:r>
              <w:rPr>
                <w:noProof/>
                <w:webHidden/>
              </w:rPr>
              <w:instrText xml:space="preserve"> PAGEREF _Toc81650391 \h </w:instrText>
            </w:r>
            <w:r>
              <w:rPr>
                <w:noProof/>
                <w:webHidden/>
              </w:rPr>
            </w:r>
          </w:ins>
          <w:r>
            <w:rPr>
              <w:noProof/>
              <w:webHidden/>
            </w:rPr>
            <w:fldChar w:fldCharType="separate"/>
          </w:r>
          <w:ins w:id="176" w:author="JORGE CONTRERAS ORTIZ" w:date="2021-09-04T12:18:00Z">
            <w:r>
              <w:rPr>
                <w:noProof/>
                <w:webHidden/>
              </w:rPr>
              <w:t>40</w:t>
            </w:r>
            <w:r>
              <w:rPr>
                <w:noProof/>
                <w:webHidden/>
              </w:rPr>
              <w:fldChar w:fldCharType="end"/>
            </w:r>
            <w:r w:rsidRPr="00F85247">
              <w:rPr>
                <w:rStyle w:val="Hipervnculo"/>
                <w:noProof/>
              </w:rPr>
              <w:fldChar w:fldCharType="end"/>
            </w:r>
          </w:ins>
        </w:p>
        <w:p w14:paraId="2840CCE7" w14:textId="27689820" w:rsidR="00593FA6" w:rsidRDefault="00593FA6">
          <w:pPr>
            <w:pStyle w:val="TDC4"/>
            <w:tabs>
              <w:tab w:val="left" w:pos="1760"/>
              <w:tab w:val="right" w:leader="dot" w:pos="8494"/>
            </w:tabs>
            <w:rPr>
              <w:ins w:id="177" w:author="JORGE CONTRERAS ORTIZ" w:date="2021-09-04T12:18:00Z"/>
              <w:rFonts w:asciiTheme="minorHAnsi" w:eastAsiaTheme="minorEastAsia" w:hAnsiTheme="minorHAnsi" w:cstheme="minorBidi"/>
              <w:noProof/>
              <w:lang w:eastAsia="es-ES"/>
            </w:rPr>
          </w:pPr>
          <w:ins w:id="17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F85247">
              <w:rPr>
                <w:rStyle w:val="Hipervnculo"/>
                <w:noProof/>
              </w:rPr>
              <w:t>CARACTERÍSTICAS DEL BORDER ROUTER KTBRN1</w:t>
            </w:r>
            <w:r>
              <w:rPr>
                <w:noProof/>
                <w:webHidden/>
              </w:rPr>
              <w:tab/>
            </w:r>
            <w:r>
              <w:rPr>
                <w:noProof/>
                <w:webHidden/>
              </w:rPr>
              <w:fldChar w:fldCharType="begin"/>
            </w:r>
            <w:r>
              <w:rPr>
                <w:noProof/>
                <w:webHidden/>
              </w:rPr>
              <w:instrText xml:space="preserve"> PAGEREF _Toc81650392 \h </w:instrText>
            </w:r>
            <w:r>
              <w:rPr>
                <w:noProof/>
                <w:webHidden/>
              </w:rPr>
            </w:r>
          </w:ins>
          <w:r>
            <w:rPr>
              <w:noProof/>
              <w:webHidden/>
            </w:rPr>
            <w:fldChar w:fldCharType="separate"/>
          </w:r>
          <w:ins w:id="179" w:author="JORGE CONTRERAS ORTIZ" w:date="2021-09-04T12:18:00Z">
            <w:r>
              <w:rPr>
                <w:noProof/>
                <w:webHidden/>
              </w:rPr>
              <w:t>40</w:t>
            </w:r>
            <w:r>
              <w:rPr>
                <w:noProof/>
                <w:webHidden/>
              </w:rPr>
              <w:fldChar w:fldCharType="end"/>
            </w:r>
            <w:r w:rsidRPr="00F85247">
              <w:rPr>
                <w:rStyle w:val="Hipervnculo"/>
                <w:noProof/>
              </w:rPr>
              <w:fldChar w:fldCharType="end"/>
            </w:r>
          </w:ins>
        </w:p>
        <w:p w14:paraId="59018EC6" w14:textId="424BDD81" w:rsidR="00593FA6" w:rsidRDefault="00593FA6">
          <w:pPr>
            <w:pStyle w:val="TDC4"/>
            <w:tabs>
              <w:tab w:val="left" w:pos="1760"/>
              <w:tab w:val="right" w:leader="dot" w:pos="8494"/>
            </w:tabs>
            <w:rPr>
              <w:ins w:id="180" w:author="JORGE CONTRERAS ORTIZ" w:date="2021-09-04T12:18:00Z"/>
              <w:rFonts w:asciiTheme="minorHAnsi" w:eastAsiaTheme="minorEastAsia" w:hAnsiTheme="minorHAnsi" w:cstheme="minorBidi"/>
              <w:noProof/>
              <w:lang w:eastAsia="es-ES"/>
            </w:rPr>
          </w:pPr>
          <w:ins w:id="18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F85247">
              <w:rPr>
                <w:rStyle w:val="Hipervnculo"/>
                <w:noProof/>
              </w:rPr>
              <w:t>CARACTERÍSTICAS KINOS – NETWORK OS</w:t>
            </w:r>
            <w:r>
              <w:rPr>
                <w:noProof/>
                <w:webHidden/>
              </w:rPr>
              <w:tab/>
            </w:r>
            <w:r>
              <w:rPr>
                <w:noProof/>
                <w:webHidden/>
              </w:rPr>
              <w:fldChar w:fldCharType="begin"/>
            </w:r>
            <w:r>
              <w:rPr>
                <w:noProof/>
                <w:webHidden/>
              </w:rPr>
              <w:instrText xml:space="preserve"> PAGEREF _Toc81650393 \h </w:instrText>
            </w:r>
            <w:r>
              <w:rPr>
                <w:noProof/>
                <w:webHidden/>
              </w:rPr>
            </w:r>
          </w:ins>
          <w:r>
            <w:rPr>
              <w:noProof/>
              <w:webHidden/>
            </w:rPr>
            <w:fldChar w:fldCharType="separate"/>
          </w:r>
          <w:ins w:id="182" w:author="JORGE CONTRERAS ORTIZ" w:date="2021-09-04T12:18:00Z">
            <w:r>
              <w:rPr>
                <w:noProof/>
                <w:webHidden/>
              </w:rPr>
              <w:t>41</w:t>
            </w:r>
            <w:r>
              <w:rPr>
                <w:noProof/>
                <w:webHidden/>
              </w:rPr>
              <w:fldChar w:fldCharType="end"/>
            </w:r>
            <w:r w:rsidRPr="00F85247">
              <w:rPr>
                <w:rStyle w:val="Hipervnculo"/>
                <w:noProof/>
              </w:rPr>
              <w:fldChar w:fldCharType="end"/>
            </w:r>
          </w:ins>
        </w:p>
        <w:p w14:paraId="2BCF23C0" w14:textId="0CB09049" w:rsidR="00593FA6" w:rsidRDefault="00593FA6">
          <w:pPr>
            <w:pStyle w:val="TDC3"/>
            <w:rPr>
              <w:ins w:id="183" w:author="JORGE CONTRERAS ORTIZ" w:date="2021-09-04T12:18:00Z"/>
              <w:rFonts w:asciiTheme="minorHAnsi" w:hAnsiTheme="minorHAnsi" w:cstheme="minorBidi"/>
              <w:noProof/>
            </w:rPr>
          </w:pPr>
          <w:ins w:id="18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3.1.2.</w:t>
            </w:r>
            <w:r>
              <w:rPr>
                <w:rFonts w:asciiTheme="minorHAnsi" w:hAnsiTheme="minorHAnsi" w:cstheme="minorBidi"/>
                <w:noProof/>
              </w:rPr>
              <w:tab/>
            </w:r>
            <w:r w:rsidRPr="00F85247">
              <w:rPr>
                <w:rStyle w:val="Hipervnculo"/>
                <w:noProof/>
              </w:rPr>
              <w:t>EJEMPLOS DE OTROS DISPOSITIVOS</w:t>
            </w:r>
            <w:r>
              <w:rPr>
                <w:noProof/>
                <w:webHidden/>
              </w:rPr>
              <w:tab/>
            </w:r>
            <w:r>
              <w:rPr>
                <w:noProof/>
                <w:webHidden/>
              </w:rPr>
              <w:fldChar w:fldCharType="begin"/>
            </w:r>
            <w:r>
              <w:rPr>
                <w:noProof/>
                <w:webHidden/>
              </w:rPr>
              <w:instrText xml:space="preserve"> PAGEREF _Toc81650394 \h </w:instrText>
            </w:r>
            <w:r>
              <w:rPr>
                <w:noProof/>
                <w:webHidden/>
              </w:rPr>
            </w:r>
          </w:ins>
          <w:r>
            <w:rPr>
              <w:noProof/>
              <w:webHidden/>
            </w:rPr>
            <w:fldChar w:fldCharType="separate"/>
          </w:r>
          <w:ins w:id="185" w:author="JORGE CONTRERAS ORTIZ" w:date="2021-09-04T12:18:00Z">
            <w:r>
              <w:rPr>
                <w:noProof/>
                <w:webHidden/>
              </w:rPr>
              <w:t>41</w:t>
            </w:r>
            <w:r>
              <w:rPr>
                <w:noProof/>
                <w:webHidden/>
              </w:rPr>
              <w:fldChar w:fldCharType="end"/>
            </w:r>
            <w:r w:rsidRPr="00F85247">
              <w:rPr>
                <w:rStyle w:val="Hipervnculo"/>
                <w:noProof/>
              </w:rPr>
              <w:fldChar w:fldCharType="end"/>
            </w:r>
          </w:ins>
        </w:p>
        <w:p w14:paraId="449B486D" w14:textId="1C90E27F" w:rsidR="00593FA6" w:rsidRDefault="00593FA6">
          <w:pPr>
            <w:pStyle w:val="TDC2"/>
            <w:tabs>
              <w:tab w:val="left" w:pos="880"/>
              <w:tab w:val="right" w:leader="dot" w:pos="8494"/>
            </w:tabs>
            <w:rPr>
              <w:ins w:id="186" w:author="JORGE CONTRERAS ORTIZ" w:date="2021-09-04T12:18:00Z"/>
              <w:rFonts w:asciiTheme="minorHAnsi" w:eastAsiaTheme="minorEastAsia" w:hAnsiTheme="minorHAnsi" w:cstheme="minorBidi"/>
              <w:noProof/>
              <w:lang w:eastAsia="es-ES"/>
            </w:rPr>
          </w:pPr>
          <w:ins w:id="18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w:t>
            </w:r>
            <w:r>
              <w:rPr>
                <w:rFonts w:asciiTheme="minorHAnsi" w:eastAsiaTheme="minorEastAsia" w:hAnsiTheme="minorHAnsi" w:cstheme="minorBidi"/>
                <w:noProof/>
                <w:lang w:eastAsia="es-ES"/>
              </w:rPr>
              <w:tab/>
            </w:r>
            <w:r w:rsidRPr="00F85247">
              <w:rPr>
                <w:rStyle w:val="Hipervnculo"/>
                <w:noProof/>
              </w:rPr>
              <w:t>CONFIGURACIONES INICIALES</w:t>
            </w:r>
            <w:r>
              <w:rPr>
                <w:noProof/>
                <w:webHidden/>
              </w:rPr>
              <w:tab/>
            </w:r>
            <w:r>
              <w:rPr>
                <w:noProof/>
                <w:webHidden/>
              </w:rPr>
              <w:fldChar w:fldCharType="begin"/>
            </w:r>
            <w:r>
              <w:rPr>
                <w:noProof/>
                <w:webHidden/>
              </w:rPr>
              <w:instrText xml:space="preserve"> PAGEREF _Toc81650395 \h </w:instrText>
            </w:r>
            <w:r>
              <w:rPr>
                <w:noProof/>
                <w:webHidden/>
              </w:rPr>
            </w:r>
          </w:ins>
          <w:r>
            <w:rPr>
              <w:noProof/>
              <w:webHidden/>
            </w:rPr>
            <w:fldChar w:fldCharType="separate"/>
          </w:r>
          <w:ins w:id="188" w:author="JORGE CONTRERAS ORTIZ" w:date="2021-09-04T12:18:00Z">
            <w:r>
              <w:rPr>
                <w:noProof/>
                <w:webHidden/>
              </w:rPr>
              <w:t>42</w:t>
            </w:r>
            <w:r>
              <w:rPr>
                <w:noProof/>
                <w:webHidden/>
              </w:rPr>
              <w:fldChar w:fldCharType="end"/>
            </w:r>
            <w:r w:rsidRPr="00F85247">
              <w:rPr>
                <w:rStyle w:val="Hipervnculo"/>
                <w:noProof/>
              </w:rPr>
              <w:fldChar w:fldCharType="end"/>
            </w:r>
          </w:ins>
        </w:p>
        <w:p w14:paraId="143668F9" w14:textId="2D357ADB" w:rsidR="00593FA6" w:rsidRDefault="00593FA6">
          <w:pPr>
            <w:pStyle w:val="TDC3"/>
            <w:rPr>
              <w:ins w:id="189" w:author="JORGE CONTRERAS ORTIZ" w:date="2021-09-04T12:18:00Z"/>
              <w:rFonts w:asciiTheme="minorHAnsi" w:hAnsiTheme="minorHAnsi" w:cstheme="minorBidi"/>
              <w:noProof/>
            </w:rPr>
          </w:pPr>
          <w:ins w:id="19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w:t>
            </w:r>
            <w:r>
              <w:rPr>
                <w:rFonts w:asciiTheme="minorHAnsi" w:hAnsiTheme="minorHAnsi" w:cstheme="minorBidi"/>
                <w:noProof/>
              </w:rPr>
              <w:tab/>
            </w:r>
            <w:r w:rsidRPr="00F85247">
              <w:rPr>
                <w:rStyle w:val="Hipervnculo"/>
                <w:noProof/>
              </w:rPr>
              <w:t>CONFIGURACIÓN DEL BORDER ROUTER</w:t>
            </w:r>
            <w:r>
              <w:rPr>
                <w:noProof/>
                <w:webHidden/>
              </w:rPr>
              <w:tab/>
            </w:r>
            <w:r>
              <w:rPr>
                <w:noProof/>
                <w:webHidden/>
              </w:rPr>
              <w:fldChar w:fldCharType="begin"/>
            </w:r>
            <w:r>
              <w:rPr>
                <w:noProof/>
                <w:webHidden/>
              </w:rPr>
              <w:instrText xml:space="preserve"> PAGEREF _Toc81650396 \h </w:instrText>
            </w:r>
            <w:r>
              <w:rPr>
                <w:noProof/>
                <w:webHidden/>
              </w:rPr>
            </w:r>
          </w:ins>
          <w:r>
            <w:rPr>
              <w:noProof/>
              <w:webHidden/>
            </w:rPr>
            <w:fldChar w:fldCharType="separate"/>
          </w:r>
          <w:ins w:id="191" w:author="JORGE CONTRERAS ORTIZ" w:date="2021-09-04T12:18:00Z">
            <w:r>
              <w:rPr>
                <w:noProof/>
                <w:webHidden/>
              </w:rPr>
              <w:t>42</w:t>
            </w:r>
            <w:r>
              <w:rPr>
                <w:noProof/>
                <w:webHidden/>
              </w:rPr>
              <w:fldChar w:fldCharType="end"/>
            </w:r>
            <w:r w:rsidRPr="00F85247">
              <w:rPr>
                <w:rStyle w:val="Hipervnculo"/>
                <w:noProof/>
              </w:rPr>
              <w:fldChar w:fldCharType="end"/>
            </w:r>
          </w:ins>
        </w:p>
        <w:p w14:paraId="0665D71A" w14:textId="21D9B651" w:rsidR="00593FA6" w:rsidRDefault="00593FA6">
          <w:pPr>
            <w:pStyle w:val="TDC4"/>
            <w:tabs>
              <w:tab w:val="left" w:pos="1760"/>
              <w:tab w:val="right" w:leader="dot" w:pos="8494"/>
            </w:tabs>
            <w:rPr>
              <w:ins w:id="192" w:author="JORGE CONTRERAS ORTIZ" w:date="2021-09-04T12:18:00Z"/>
              <w:rFonts w:asciiTheme="minorHAnsi" w:eastAsiaTheme="minorEastAsia" w:hAnsiTheme="minorHAnsi" w:cstheme="minorBidi"/>
              <w:noProof/>
              <w:lang w:eastAsia="es-ES"/>
            </w:rPr>
          </w:pPr>
          <w:ins w:id="19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F85247">
              <w:rPr>
                <w:rStyle w:val="Hipervnculo"/>
                <w:noProof/>
              </w:rPr>
              <w:t>REQUERIMIENTOS</w:t>
            </w:r>
            <w:r>
              <w:rPr>
                <w:noProof/>
                <w:webHidden/>
              </w:rPr>
              <w:tab/>
            </w:r>
            <w:r>
              <w:rPr>
                <w:noProof/>
                <w:webHidden/>
              </w:rPr>
              <w:fldChar w:fldCharType="begin"/>
            </w:r>
            <w:r>
              <w:rPr>
                <w:noProof/>
                <w:webHidden/>
              </w:rPr>
              <w:instrText xml:space="preserve"> PAGEREF _Toc81650397 \h </w:instrText>
            </w:r>
            <w:r>
              <w:rPr>
                <w:noProof/>
                <w:webHidden/>
              </w:rPr>
            </w:r>
          </w:ins>
          <w:r>
            <w:rPr>
              <w:noProof/>
              <w:webHidden/>
            </w:rPr>
            <w:fldChar w:fldCharType="separate"/>
          </w:r>
          <w:ins w:id="194" w:author="JORGE CONTRERAS ORTIZ" w:date="2021-09-04T12:18:00Z">
            <w:r>
              <w:rPr>
                <w:noProof/>
                <w:webHidden/>
              </w:rPr>
              <w:t>42</w:t>
            </w:r>
            <w:r>
              <w:rPr>
                <w:noProof/>
                <w:webHidden/>
              </w:rPr>
              <w:fldChar w:fldCharType="end"/>
            </w:r>
            <w:r w:rsidRPr="00F85247">
              <w:rPr>
                <w:rStyle w:val="Hipervnculo"/>
                <w:noProof/>
              </w:rPr>
              <w:fldChar w:fldCharType="end"/>
            </w:r>
          </w:ins>
        </w:p>
        <w:p w14:paraId="0BF9AE3B" w14:textId="4BBF9EB5" w:rsidR="00593FA6" w:rsidRDefault="00593FA6">
          <w:pPr>
            <w:pStyle w:val="TDC4"/>
            <w:tabs>
              <w:tab w:val="left" w:pos="1760"/>
              <w:tab w:val="right" w:leader="dot" w:pos="8494"/>
            </w:tabs>
            <w:rPr>
              <w:ins w:id="195" w:author="JORGE CONTRERAS ORTIZ" w:date="2021-09-04T12:18:00Z"/>
              <w:rFonts w:asciiTheme="minorHAnsi" w:eastAsiaTheme="minorEastAsia" w:hAnsiTheme="minorHAnsi" w:cstheme="minorBidi"/>
              <w:noProof/>
              <w:lang w:eastAsia="es-ES"/>
            </w:rPr>
          </w:pPr>
          <w:ins w:id="19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F85247">
              <w:rPr>
                <w:rStyle w:val="Hipervnculo"/>
                <w:noProof/>
              </w:rPr>
              <w:t>GUÍA DE INSTALACIÓN</w:t>
            </w:r>
            <w:r>
              <w:rPr>
                <w:noProof/>
                <w:webHidden/>
              </w:rPr>
              <w:tab/>
            </w:r>
            <w:r>
              <w:rPr>
                <w:noProof/>
                <w:webHidden/>
              </w:rPr>
              <w:fldChar w:fldCharType="begin"/>
            </w:r>
            <w:r>
              <w:rPr>
                <w:noProof/>
                <w:webHidden/>
              </w:rPr>
              <w:instrText xml:space="preserve"> PAGEREF _Toc81650398 \h </w:instrText>
            </w:r>
            <w:r>
              <w:rPr>
                <w:noProof/>
                <w:webHidden/>
              </w:rPr>
            </w:r>
          </w:ins>
          <w:r>
            <w:rPr>
              <w:noProof/>
              <w:webHidden/>
            </w:rPr>
            <w:fldChar w:fldCharType="separate"/>
          </w:r>
          <w:ins w:id="197" w:author="JORGE CONTRERAS ORTIZ" w:date="2021-09-04T12:18:00Z">
            <w:r>
              <w:rPr>
                <w:noProof/>
                <w:webHidden/>
              </w:rPr>
              <w:t>42</w:t>
            </w:r>
            <w:r>
              <w:rPr>
                <w:noProof/>
                <w:webHidden/>
              </w:rPr>
              <w:fldChar w:fldCharType="end"/>
            </w:r>
            <w:r w:rsidRPr="00F85247">
              <w:rPr>
                <w:rStyle w:val="Hipervnculo"/>
                <w:noProof/>
              </w:rPr>
              <w:fldChar w:fldCharType="end"/>
            </w:r>
          </w:ins>
        </w:p>
        <w:p w14:paraId="049DC03D" w14:textId="519ED70B" w:rsidR="00593FA6" w:rsidRDefault="00593FA6">
          <w:pPr>
            <w:pStyle w:val="TDC5"/>
            <w:tabs>
              <w:tab w:val="left" w:pos="2017"/>
              <w:tab w:val="right" w:leader="dot" w:pos="8494"/>
            </w:tabs>
            <w:rPr>
              <w:ins w:id="198" w:author="JORGE CONTRERAS ORTIZ" w:date="2021-09-04T12:18:00Z"/>
              <w:rFonts w:asciiTheme="minorHAnsi" w:eastAsiaTheme="minorEastAsia" w:hAnsiTheme="minorHAnsi" w:cstheme="minorBidi"/>
              <w:noProof/>
              <w:lang w:eastAsia="es-ES"/>
            </w:rPr>
          </w:pPr>
          <w:ins w:id="19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"_Toc81650399"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3.2.1.2.1.</w:t>
            </w:r>
            <w:r>
              <w:rPr>
                <w:rFonts w:asciiTheme="minorHAnsi" w:eastAsiaTheme="minorEastAsia" w:hAnsiTheme="minorHAnsi" w:cstheme="minorBidi"/>
                <w:noProof/>
                <w:lang w:eastAsia="es-ES"/>
              </w:rPr>
              <w:tab/>
            </w:r>
            <w:r w:rsidRPr="00F85247">
              <w:rPr>
                <w:rStyle w:val="Hipervnculo"/>
                <w:noProof/>
              </w:rPr>
              <w:t>DESCARGA DEL SOFTWARE REQUERIDO</w:t>
            </w:r>
            <w:r>
              <w:rPr>
                <w:noProof/>
                <w:webHidden/>
              </w:rPr>
              <w:tab/>
            </w:r>
            <w:r>
              <w:rPr>
                <w:noProof/>
                <w:webHidden/>
              </w:rPr>
              <w:fldChar w:fldCharType="begin"/>
            </w:r>
            <w:r>
              <w:rPr>
                <w:noProof/>
                <w:webHidden/>
              </w:rPr>
              <w:instrText xml:space="preserve"> PAGEREF _Toc81650399 \h </w:instrText>
            </w:r>
            <w:r>
              <w:rPr>
                <w:noProof/>
                <w:webHidden/>
              </w:rPr>
            </w:r>
          </w:ins>
          <w:r>
            <w:rPr>
              <w:noProof/>
              <w:webHidden/>
            </w:rPr>
            <w:fldChar w:fldCharType="separate"/>
          </w:r>
          <w:ins w:id="200" w:author="JORGE CONTRERAS ORTIZ" w:date="2021-09-04T12:18:00Z">
            <w:r>
              <w:rPr>
                <w:noProof/>
                <w:webHidden/>
              </w:rPr>
              <w:t>42</w:t>
            </w:r>
            <w:r>
              <w:rPr>
                <w:noProof/>
                <w:webHidden/>
              </w:rPr>
              <w:fldChar w:fldCharType="end"/>
            </w:r>
            <w:r w:rsidRPr="00F85247">
              <w:rPr>
                <w:rStyle w:val="Hipervnculo"/>
                <w:noProof/>
              </w:rPr>
              <w:fldChar w:fldCharType="end"/>
            </w:r>
          </w:ins>
        </w:p>
        <w:p w14:paraId="32E49D7B" w14:textId="43E77BE9" w:rsidR="00593FA6" w:rsidRDefault="00593FA6">
          <w:pPr>
            <w:pStyle w:val="TDC5"/>
            <w:tabs>
              <w:tab w:val="left" w:pos="2017"/>
              <w:tab w:val="right" w:leader="dot" w:pos="8494"/>
            </w:tabs>
            <w:rPr>
              <w:ins w:id="201" w:author="JORGE CONTRERAS ORTIZ" w:date="2021-09-04T12:18:00Z"/>
              <w:rFonts w:asciiTheme="minorHAnsi" w:eastAsiaTheme="minorEastAsia" w:hAnsiTheme="minorHAnsi" w:cstheme="minorBidi"/>
              <w:noProof/>
              <w:lang w:eastAsia="es-ES"/>
            </w:rPr>
          </w:pPr>
          <w:ins w:id="20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3.2.1.2.2.</w:t>
            </w:r>
            <w:r>
              <w:rPr>
                <w:rFonts w:asciiTheme="minorHAnsi" w:eastAsiaTheme="minorEastAsia" w:hAnsiTheme="minorHAnsi" w:cstheme="minorBidi"/>
                <w:noProof/>
                <w:lang w:eastAsia="es-ES"/>
              </w:rPr>
              <w:tab/>
            </w:r>
            <w:r w:rsidRPr="00F85247">
              <w:rPr>
                <w:rStyle w:val="Hipervnculo"/>
                <w:noProof/>
              </w:rPr>
              <w:t>FLASHEAR LA IMAGEN EN LA TARJETA SD</w:t>
            </w:r>
            <w:r>
              <w:rPr>
                <w:noProof/>
                <w:webHidden/>
              </w:rPr>
              <w:tab/>
            </w:r>
            <w:r>
              <w:rPr>
                <w:noProof/>
                <w:webHidden/>
              </w:rPr>
              <w:fldChar w:fldCharType="begin"/>
            </w:r>
            <w:r>
              <w:rPr>
                <w:noProof/>
                <w:webHidden/>
              </w:rPr>
              <w:instrText xml:space="preserve"> PAGEREF _Toc81650400 \h </w:instrText>
            </w:r>
            <w:r>
              <w:rPr>
                <w:noProof/>
                <w:webHidden/>
              </w:rPr>
            </w:r>
          </w:ins>
          <w:r>
            <w:rPr>
              <w:noProof/>
              <w:webHidden/>
            </w:rPr>
            <w:fldChar w:fldCharType="separate"/>
          </w:r>
          <w:ins w:id="203" w:author="JORGE CONTRERAS ORTIZ" w:date="2021-09-04T12:18:00Z">
            <w:r>
              <w:rPr>
                <w:noProof/>
                <w:webHidden/>
              </w:rPr>
              <w:t>43</w:t>
            </w:r>
            <w:r>
              <w:rPr>
                <w:noProof/>
                <w:webHidden/>
              </w:rPr>
              <w:fldChar w:fldCharType="end"/>
            </w:r>
            <w:r w:rsidRPr="00F85247">
              <w:rPr>
                <w:rStyle w:val="Hipervnculo"/>
                <w:noProof/>
              </w:rPr>
              <w:fldChar w:fldCharType="end"/>
            </w:r>
          </w:ins>
        </w:p>
        <w:p w14:paraId="077A4FCE" w14:textId="11984AB9" w:rsidR="00593FA6" w:rsidRDefault="00593FA6">
          <w:pPr>
            <w:pStyle w:val="TDC5"/>
            <w:tabs>
              <w:tab w:val="left" w:pos="2017"/>
              <w:tab w:val="right" w:leader="dot" w:pos="8494"/>
            </w:tabs>
            <w:rPr>
              <w:ins w:id="204" w:author="JORGE CONTRERAS ORTIZ" w:date="2021-09-04T12:18:00Z"/>
              <w:rFonts w:asciiTheme="minorHAnsi" w:eastAsiaTheme="minorEastAsia" w:hAnsiTheme="minorHAnsi" w:cstheme="minorBidi"/>
              <w:noProof/>
              <w:lang w:eastAsia="es-ES"/>
            </w:rPr>
          </w:pPr>
          <w:ins w:id="20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3.2.1.2.3.</w:t>
            </w:r>
            <w:r>
              <w:rPr>
                <w:rFonts w:asciiTheme="minorHAnsi" w:eastAsiaTheme="minorEastAsia" w:hAnsiTheme="minorHAnsi" w:cstheme="minorBidi"/>
                <w:noProof/>
                <w:lang w:eastAsia="es-ES"/>
              </w:rPr>
              <w:tab/>
            </w:r>
            <w:r w:rsidRPr="00F85247">
              <w:rPr>
                <w:rStyle w:val="Hipervnculo"/>
                <w:noProof/>
              </w:rPr>
              <w:t>PRIMERA INSTALACIÓN</w:t>
            </w:r>
            <w:r>
              <w:rPr>
                <w:noProof/>
                <w:webHidden/>
              </w:rPr>
              <w:tab/>
            </w:r>
            <w:r>
              <w:rPr>
                <w:noProof/>
                <w:webHidden/>
              </w:rPr>
              <w:fldChar w:fldCharType="begin"/>
            </w:r>
            <w:r>
              <w:rPr>
                <w:noProof/>
                <w:webHidden/>
              </w:rPr>
              <w:instrText xml:space="preserve"> PAGEREF _Toc81650401 \h </w:instrText>
            </w:r>
            <w:r>
              <w:rPr>
                <w:noProof/>
                <w:webHidden/>
              </w:rPr>
            </w:r>
          </w:ins>
          <w:r>
            <w:rPr>
              <w:noProof/>
              <w:webHidden/>
            </w:rPr>
            <w:fldChar w:fldCharType="separate"/>
          </w:r>
          <w:ins w:id="206" w:author="JORGE CONTRERAS ORTIZ" w:date="2021-09-04T12:18:00Z">
            <w:r>
              <w:rPr>
                <w:noProof/>
                <w:webHidden/>
              </w:rPr>
              <w:t>43</w:t>
            </w:r>
            <w:r>
              <w:rPr>
                <w:noProof/>
                <w:webHidden/>
              </w:rPr>
              <w:fldChar w:fldCharType="end"/>
            </w:r>
            <w:r w:rsidRPr="00F85247">
              <w:rPr>
                <w:rStyle w:val="Hipervnculo"/>
                <w:noProof/>
              </w:rPr>
              <w:fldChar w:fldCharType="end"/>
            </w:r>
          </w:ins>
        </w:p>
        <w:p w14:paraId="7A543653" w14:textId="31815687" w:rsidR="00593FA6" w:rsidRDefault="00593FA6">
          <w:pPr>
            <w:pStyle w:val="TDC6"/>
            <w:tabs>
              <w:tab w:val="left" w:pos="2421"/>
              <w:tab w:val="right" w:leader="dot" w:pos="8494"/>
            </w:tabs>
            <w:rPr>
              <w:ins w:id="207" w:author="JORGE CONTRERAS ORTIZ" w:date="2021-09-04T12:18:00Z"/>
              <w:rFonts w:asciiTheme="minorHAnsi" w:eastAsiaTheme="minorEastAsia" w:hAnsiTheme="minorHAnsi" w:cstheme="minorBidi"/>
              <w:noProof/>
              <w:lang w:eastAsia="es-ES"/>
            </w:rPr>
          </w:pPr>
          <w:ins w:id="20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3.2.1.2.3.1.</w:t>
            </w:r>
            <w:r>
              <w:rPr>
                <w:rFonts w:asciiTheme="minorHAnsi" w:eastAsiaTheme="minorEastAsia" w:hAnsiTheme="minorHAnsi" w:cstheme="minorBidi"/>
                <w:noProof/>
                <w:lang w:eastAsia="es-ES"/>
              </w:rPr>
              <w:tab/>
            </w:r>
            <w:r w:rsidRPr="00F85247">
              <w:rPr>
                <w:rStyle w:val="Hipervnculo"/>
                <w:noProof/>
              </w:rPr>
              <w:t>CONEXIÓN VÍA PUERTO USB SERIE</w:t>
            </w:r>
            <w:r>
              <w:rPr>
                <w:noProof/>
                <w:webHidden/>
              </w:rPr>
              <w:tab/>
            </w:r>
            <w:r>
              <w:rPr>
                <w:noProof/>
                <w:webHidden/>
              </w:rPr>
              <w:fldChar w:fldCharType="begin"/>
            </w:r>
            <w:r>
              <w:rPr>
                <w:noProof/>
                <w:webHidden/>
              </w:rPr>
              <w:instrText xml:space="preserve"> PAGEREF _Toc81650402 \h </w:instrText>
            </w:r>
            <w:r>
              <w:rPr>
                <w:noProof/>
                <w:webHidden/>
              </w:rPr>
            </w:r>
          </w:ins>
          <w:r>
            <w:rPr>
              <w:noProof/>
              <w:webHidden/>
            </w:rPr>
            <w:fldChar w:fldCharType="separate"/>
          </w:r>
          <w:ins w:id="209" w:author="JORGE CONTRERAS ORTIZ" w:date="2021-09-04T12:18:00Z">
            <w:r>
              <w:rPr>
                <w:noProof/>
                <w:webHidden/>
              </w:rPr>
              <w:t>44</w:t>
            </w:r>
            <w:r>
              <w:rPr>
                <w:noProof/>
                <w:webHidden/>
              </w:rPr>
              <w:fldChar w:fldCharType="end"/>
            </w:r>
            <w:r w:rsidRPr="00F85247">
              <w:rPr>
                <w:rStyle w:val="Hipervnculo"/>
                <w:noProof/>
              </w:rPr>
              <w:fldChar w:fldCharType="end"/>
            </w:r>
          </w:ins>
        </w:p>
        <w:p w14:paraId="0BB4F99A" w14:textId="592A50E5" w:rsidR="00593FA6" w:rsidRDefault="00593FA6">
          <w:pPr>
            <w:pStyle w:val="TDC4"/>
            <w:tabs>
              <w:tab w:val="left" w:pos="1760"/>
              <w:tab w:val="right" w:leader="dot" w:pos="8494"/>
            </w:tabs>
            <w:rPr>
              <w:ins w:id="210" w:author="JORGE CONTRERAS ORTIZ" w:date="2021-09-04T12:18:00Z"/>
              <w:rFonts w:asciiTheme="minorHAnsi" w:eastAsiaTheme="minorEastAsia" w:hAnsiTheme="minorHAnsi" w:cstheme="minorBidi"/>
              <w:noProof/>
              <w:lang w:eastAsia="es-ES"/>
            </w:rPr>
          </w:pPr>
          <w:ins w:id="21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F85247">
              <w:rPr>
                <w:rStyle w:val="Hipervnculo"/>
                <w:noProof/>
              </w:rPr>
              <w:t>PANEL DE ADMINISTRACIÓN WEB</w:t>
            </w:r>
            <w:r>
              <w:rPr>
                <w:noProof/>
                <w:webHidden/>
              </w:rPr>
              <w:tab/>
            </w:r>
            <w:r>
              <w:rPr>
                <w:noProof/>
                <w:webHidden/>
              </w:rPr>
              <w:fldChar w:fldCharType="begin"/>
            </w:r>
            <w:r>
              <w:rPr>
                <w:noProof/>
                <w:webHidden/>
              </w:rPr>
              <w:instrText xml:space="preserve"> PAGEREF _Toc81650403 \h </w:instrText>
            </w:r>
            <w:r>
              <w:rPr>
                <w:noProof/>
                <w:webHidden/>
              </w:rPr>
            </w:r>
          </w:ins>
          <w:r>
            <w:rPr>
              <w:noProof/>
              <w:webHidden/>
            </w:rPr>
            <w:fldChar w:fldCharType="separate"/>
          </w:r>
          <w:ins w:id="212" w:author="JORGE CONTRERAS ORTIZ" w:date="2021-09-04T12:18:00Z">
            <w:r>
              <w:rPr>
                <w:noProof/>
                <w:webHidden/>
              </w:rPr>
              <w:t>46</w:t>
            </w:r>
            <w:r>
              <w:rPr>
                <w:noProof/>
                <w:webHidden/>
              </w:rPr>
              <w:fldChar w:fldCharType="end"/>
            </w:r>
            <w:r w:rsidRPr="00F85247">
              <w:rPr>
                <w:rStyle w:val="Hipervnculo"/>
                <w:noProof/>
              </w:rPr>
              <w:fldChar w:fldCharType="end"/>
            </w:r>
          </w:ins>
        </w:p>
        <w:p w14:paraId="38D84EB4" w14:textId="7C2BB985" w:rsidR="00593FA6" w:rsidRDefault="00593FA6">
          <w:pPr>
            <w:pStyle w:val="TDC5"/>
            <w:tabs>
              <w:tab w:val="left" w:pos="2017"/>
              <w:tab w:val="right" w:leader="dot" w:pos="8494"/>
            </w:tabs>
            <w:rPr>
              <w:ins w:id="213" w:author="JORGE CONTRERAS ORTIZ" w:date="2021-09-04T12:18:00Z"/>
              <w:rFonts w:asciiTheme="minorHAnsi" w:eastAsiaTheme="minorEastAsia" w:hAnsiTheme="minorHAnsi" w:cstheme="minorBidi"/>
              <w:noProof/>
              <w:lang w:eastAsia="es-ES"/>
            </w:rPr>
          </w:pPr>
          <w:ins w:id="21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3.2.1.3.1.</w:t>
            </w:r>
            <w:r>
              <w:rPr>
                <w:rFonts w:asciiTheme="minorHAnsi" w:eastAsiaTheme="minorEastAsia" w:hAnsiTheme="minorHAnsi" w:cstheme="minorBidi"/>
                <w:noProof/>
                <w:lang w:eastAsia="es-ES"/>
              </w:rPr>
              <w:tab/>
            </w:r>
            <w:r w:rsidRPr="00F85247">
              <w:rPr>
                <w:rStyle w:val="Hipervnculo"/>
                <w:noProof/>
              </w:rPr>
              <w:t>CAMBIAR LA CONFIGURACIÓN DE RED</w:t>
            </w:r>
            <w:r>
              <w:rPr>
                <w:noProof/>
                <w:webHidden/>
              </w:rPr>
              <w:tab/>
            </w:r>
            <w:r>
              <w:rPr>
                <w:noProof/>
                <w:webHidden/>
              </w:rPr>
              <w:fldChar w:fldCharType="begin"/>
            </w:r>
            <w:r>
              <w:rPr>
                <w:noProof/>
                <w:webHidden/>
              </w:rPr>
              <w:instrText xml:space="preserve"> PAGEREF _Toc81650404 \h </w:instrText>
            </w:r>
            <w:r>
              <w:rPr>
                <w:noProof/>
                <w:webHidden/>
              </w:rPr>
            </w:r>
          </w:ins>
          <w:r>
            <w:rPr>
              <w:noProof/>
              <w:webHidden/>
            </w:rPr>
            <w:fldChar w:fldCharType="separate"/>
          </w:r>
          <w:ins w:id="215" w:author="JORGE CONTRERAS ORTIZ" w:date="2021-09-04T12:18:00Z">
            <w:r>
              <w:rPr>
                <w:noProof/>
                <w:webHidden/>
              </w:rPr>
              <w:t>47</w:t>
            </w:r>
            <w:r>
              <w:rPr>
                <w:noProof/>
                <w:webHidden/>
              </w:rPr>
              <w:fldChar w:fldCharType="end"/>
            </w:r>
            <w:r w:rsidRPr="00F85247">
              <w:rPr>
                <w:rStyle w:val="Hipervnculo"/>
                <w:noProof/>
              </w:rPr>
              <w:fldChar w:fldCharType="end"/>
            </w:r>
          </w:ins>
        </w:p>
        <w:p w14:paraId="5D502D59" w14:textId="436C253A" w:rsidR="00593FA6" w:rsidRDefault="00593FA6">
          <w:pPr>
            <w:pStyle w:val="TDC5"/>
            <w:tabs>
              <w:tab w:val="left" w:pos="2017"/>
              <w:tab w:val="right" w:leader="dot" w:pos="8494"/>
            </w:tabs>
            <w:rPr>
              <w:ins w:id="216" w:author="JORGE CONTRERAS ORTIZ" w:date="2021-09-04T12:18:00Z"/>
              <w:rFonts w:asciiTheme="minorHAnsi" w:eastAsiaTheme="minorEastAsia" w:hAnsiTheme="minorHAnsi" w:cstheme="minorBidi"/>
              <w:noProof/>
              <w:lang w:eastAsia="es-ES"/>
            </w:rPr>
          </w:pPr>
          <w:ins w:id="21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3.2.1.3.2.</w:t>
            </w:r>
            <w:r>
              <w:rPr>
                <w:rFonts w:asciiTheme="minorHAnsi" w:eastAsiaTheme="minorEastAsia" w:hAnsiTheme="minorHAnsi" w:cstheme="minorBidi"/>
                <w:noProof/>
                <w:lang w:eastAsia="es-ES"/>
              </w:rPr>
              <w:tab/>
            </w:r>
            <w:r w:rsidRPr="00F85247">
              <w:rPr>
                <w:rStyle w:val="Hipervnculo"/>
                <w:noProof/>
              </w:rPr>
              <w:t>ACTUALIZAR KiBRA</w:t>
            </w:r>
            <w:r>
              <w:rPr>
                <w:noProof/>
                <w:webHidden/>
              </w:rPr>
              <w:tab/>
            </w:r>
            <w:r>
              <w:rPr>
                <w:noProof/>
                <w:webHidden/>
              </w:rPr>
              <w:fldChar w:fldCharType="begin"/>
            </w:r>
            <w:r>
              <w:rPr>
                <w:noProof/>
                <w:webHidden/>
              </w:rPr>
              <w:instrText xml:space="preserve"> PAGEREF _Toc81650405 \h </w:instrText>
            </w:r>
            <w:r>
              <w:rPr>
                <w:noProof/>
                <w:webHidden/>
              </w:rPr>
            </w:r>
          </w:ins>
          <w:r>
            <w:rPr>
              <w:noProof/>
              <w:webHidden/>
            </w:rPr>
            <w:fldChar w:fldCharType="separate"/>
          </w:r>
          <w:ins w:id="218" w:author="JORGE CONTRERAS ORTIZ" w:date="2021-09-04T12:18:00Z">
            <w:r>
              <w:rPr>
                <w:noProof/>
                <w:webHidden/>
              </w:rPr>
              <w:t>48</w:t>
            </w:r>
            <w:r>
              <w:rPr>
                <w:noProof/>
                <w:webHidden/>
              </w:rPr>
              <w:fldChar w:fldCharType="end"/>
            </w:r>
            <w:r w:rsidRPr="00F85247">
              <w:rPr>
                <w:rStyle w:val="Hipervnculo"/>
                <w:noProof/>
              </w:rPr>
              <w:fldChar w:fldCharType="end"/>
            </w:r>
          </w:ins>
        </w:p>
        <w:p w14:paraId="67E8A6FE" w14:textId="1DC80B6F" w:rsidR="00593FA6" w:rsidRDefault="00593FA6">
          <w:pPr>
            <w:pStyle w:val="TDC5"/>
            <w:tabs>
              <w:tab w:val="left" w:pos="2017"/>
              <w:tab w:val="right" w:leader="dot" w:pos="8494"/>
            </w:tabs>
            <w:rPr>
              <w:ins w:id="219" w:author="JORGE CONTRERAS ORTIZ" w:date="2021-09-04T12:18:00Z"/>
              <w:rFonts w:asciiTheme="minorHAnsi" w:eastAsiaTheme="minorEastAsia" w:hAnsiTheme="minorHAnsi" w:cstheme="minorBidi"/>
              <w:noProof/>
              <w:lang w:eastAsia="es-ES"/>
            </w:rPr>
          </w:pPr>
          <w:ins w:id="22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w:t>
            </w:r>
            <w:r>
              <w:rPr>
                <w:rFonts w:asciiTheme="minorHAnsi" w:eastAsiaTheme="minorEastAsia" w:hAnsiTheme="minorHAnsi" w:cstheme="minorBidi"/>
                <w:noProof/>
                <w:lang w:eastAsia="es-ES"/>
              </w:rPr>
              <w:tab/>
            </w:r>
            <w:r w:rsidRPr="00F85247">
              <w:rPr>
                <w:rStyle w:val="Hipervnculo"/>
                <w:noProof/>
              </w:rPr>
              <w:t>CONFIGURAR BORDER ROUTER</w:t>
            </w:r>
            <w:r>
              <w:rPr>
                <w:noProof/>
                <w:webHidden/>
              </w:rPr>
              <w:tab/>
            </w:r>
            <w:r>
              <w:rPr>
                <w:noProof/>
                <w:webHidden/>
              </w:rPr>
              <w:fldChar w:fldCharType="begin"/>
            </w:r>
            <w:r>
              <w:rPr>
                <w:noProof/>
                <w:webHidden/>
              </w:rPr>
              <w:instrText xml:space="preserve"> PAGEREF _Toc81650406 \h </w:instrText>
            </w:r>
            <w:r>
              <w:rPr>
                <w:noProof/>
                <w:webHidden/>
              </w:rPr>
            </w:r>
          </w:ins>
          <w:r>
            <w:rPr>
              <w:noProof/>
              <w:webHidden/>
            </w:rPr>
            <w:fldChar w:fldCharType="separate"/>
          </w:r>
          <w:ins w:id="221" w:author="JORGE CONTRERAS ORTIZ" w:date="2021-09-04T12:18:00Z">
            <w:r>
              <w:rPr>
                <w:noProof/>
                <w:webHidden/>
              </w:rPr>
              <w:t>49</w:t>
            </w:r>
            <w:r>
              <w:rPr>
                <w:noProof/>
                <w:webHidden/>
              </w:rPr>
              <w:fldChar w:fldCharType="end"/>
            </w:r>
            <w:r w:rsidRPr="00F85247">
              <w:rPr>
                <w:rStyle w:val="Hipervnculo"/>
                <w:noProof/>
              </w:rPr>
              <w:fldChar w:fldCharType="end"/>
            </w:r>
          </w:ins>
        </w:p>
        <w:p w14:paraId="635B3B2F" w14:textId="160CF1B0" w:rsidR="00593FA6" w:rsidRDefault="00593FA6">
          <w:pPr>
            <w:pStyle w:val="TDC6"/>
            <w:tabs>
              <w:tab w:val="left" w:pos="2421"/>
              <w:tab w:val="right" w:leader="dot" w:pos="8494"/>
            </w:tabs>
            <w:rPr>
              <w:ins w:id="222" w:author="JORGE CONTRERAS ORTIZ" w:date="2021-09-04T12:18:00Z"/>
              <w:rFonts w:asciiTheme="minorHAnsi" w:eastAsiaTheme="minorEastAsia" w:hAnsiTheme="minorHAnsi" w:cstheme="minorBidi"/>
              <w:noProof/>
              <w:lang w:eastAsia="es-ES"/>
            </w:rPr>
          </w:pPr>
          <w:ins w:id="22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3.2.1.3.3.1.</w:t>
            </w:r>
            <w:r>
              <w:rPr>
                <w:rFonts w:asciiTheme="minorHAnsi" w:eastAsiaTheme="minorEastAsia" w:hAnsiTheme="minorHAnsi" w:cstheme="minorBidi"/>
                <w:noProof/>
                <w:lang w:eastAsia="es-ES"/>
              </w:rPr>
              <w:tab/>
            </w:r>
            <w:r w:rsidRPr="00F85247">
              <w:rPr>
                <w:rStyle w:val="Hipervnculo"/>
                <w:noProof/>
              </w:rPr>
              <w:t>UNIRSE O FORMAR UNA RED THREAD</w:t>
            </w:r>
            <w:r>
              <w:rPr>
                <w:noProof/>
                <w:webHidden/>
              </w:rPr>
              <w:tab/>
            </w:r>
            <w:r>
              <w:rPr>
                <w:noProof/>
                <w:webHidden/>
              </w:rPr>
              <w:fldChar w:fldCharType="begin"/>
            </w:r>
            <w:r>
              <w:rPr>
                <w:noProof/>
                <w:webHidden/>
              </w:rPr>
              <w:instrText xml:space="preserve"> PAGEREF _Toc81650407 \h </w:instrText>
            </w:r>
            <w:r>
              <w:rPr>
                <w:noProof/>
                <w:webHidden/>
              </w:rPr>
            </w:r>
          </w:ins>
          <w:r>
            <w:rPr>
              <w:noProof/>
              <w:webHidden/>
            </w:rPr>
            <w:fldChar w:fldCharType="separate"/>
          </w:r>
          <w:ins w:id="224" w:author="JORGE CONTRERAS ORTIZ" w:date="2021-09-04T12:18:00Z">
            <w:r>
              <w:rPr>
                <w:noProof/>
                <w:webHidden/>
              </w:rPr>
              <w:t>49</w:t>
            </w:r>
            <w:r>
              <w:rPr>
                <w:noProof/>
                <w:webHidden/>
              </w:rPr>
              <w:fldChar w:fldCharType="end"/>
            </w:r>
            <w:r w:rsidRPr="00F85247">
              <w:rPr>
                <w:rStyle w:val="Hipervnculo"/>
                <w:noProof/>
              </w:rPr>
              <w:fldChar w:fldCharType="end"/>
            </w:r>
          </w:ins>
        </w:p>
        <w:p w14:paraId="3DFA5CE8" w14:textId="639AFC7D" w:rsidR="00593FA6" w:rsidRDefault="00593FA6">
          <w:pPr>
            <w:pStyle w:val="TDC6"/>
            <w:tabs>
              <w:tab w:val="left" w:pos="2421"/>
              <w:tab w:val="right" w:leader="dot" w:pos="8494"/>
            </w:tabs>
            <w:rPr>
              <w:ins w:id="225" w:author="JORGE CONTRERAS ORTIZ" w:date="2021-09-04T12:18:00Z"/>
              <w:rFonts w:asciiTheme="minorHAnsi" w:eastAsiaTheme="minorEastAsia" w:hAnsiTheme="minorHAnsi" w:cstheme="minorBidi"/>
              <w:noProof/>
              <w:lang w:eastAsia="es-ES"/>
            </w:rPr>
          </w:pPr>
          <w:ins w:id="22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3.2.1.3.3.2.</w:t>
            </w:r>
            <w:r>
              <w:rPr>
                <w:rFonts w:asciiTheme="minorHAnsi" w:eastAsiaTheme="minorEastAsia" w:hAnsiTheme="minorHAnsi" w:cstheme="minorBidi"/>
                <w:noProof/>
                <w:lang w:eastAsia="es-ES"/>
              </w:rPr>
              <w:tab/>
            </w:r>
            <w:r w:rsidRPr="00F85247">
              <w:rPr>
                <w:rStyle w:val="Hipervnculo"/>
                <w:noProof/>
              </w:rPr>
              <w:t>BACKBONE ROUTER SERVER (BBR).</w:t>
            </w:r>
            <w:r>
              <w:rPr>
                <w:noProof/>
                <w:webHidden/>
              </w:rPr>
              <w:tab/>
            </w:r>
            <w:r>
              <w:rPr>
                <w:noProof/>
                <w:webHidden/>
              </w:rPr>
              <w:fldChar w:fldCharType="begin"/>
            </w:r>
            <w:r>
              <w:rPr>
                <w:noProof/>
                <w:webHidden/>
              </w:rPr>
              <w:instrText xml:space="preserve"> PAGEREF _Toc81650408 \h </w:instrText>
            </w:r>
            <w:r>
              <w:rPr>
                <w:noProof/>
                <w:webHidden/>
              </w:rPr>
            </w:r>
          </w:ins>
          <w:r>
            <w:rPr>
              <w:noProof/>
              <w:webHidden/>
            </w:rPr>
            <w:fldChar w:fldCharType="separate"/>
          </w:r>
          <w:ins w:id="227" w:author="JORGE CONTRERAS ORTIZ" w:date="2021-09-04T12:18:00Z">
            <w:r>
              <w:rPr>
                <w:noProof/>
                <w:webHidden/>
              </w:rPr>
              <w:t>50</w:t>
            </w:r>
            <w:r>
              <w:rPr>
                <w:noProof/>
                <w:webHidden/>
              </w:rPr>
              <w:fldChar w:fldCharType="end"/>
            </w:r>
            <w:r w:rsidRPr="00F85247">
              <w:rPr>
                <w:rStyle w:val="Hipervnculo"/>
                <w:noProof/>
              </w:rPr>
              <w:fldChar w:fldCharType="end"/>
            </w:r>
          </w:ins>
        </w:p>
        <w:p w14:paraId="48CAFA29" w14:textId="09E5EF66" w:rsidR="00593FA6" w:rsidRDefault="00593FA6">
          <w:pPr>
            <w:pStyle w:val="TDC6"/>
            <w:tabs>
              <w:tab w:val="left" w:pos="2421"/>
              <w:tab w:val="right" w:leader="dot" w:pos="8494"/>
            </w:tabs>
            <w:rPr>
              <w:ins w:id="228" w:author="JORGE CONTRERAS ORTIZ" w:date="2021-09-04T12:18:00Z"/>
              <w:rFonts w:asciiTheme="minorHAnsi" w:eastAsiaTheme="minorEastAsia" w:hAnsiTheme="minorHAnsi" w:cstheme="minorBidi"/>
              <w:noProof/>
              <w:lang w:eastAsia="es-ES"/>
            </w:rPr>
          </w:pPr>
          <w:ins w:id="22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"_Toc81650409"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3.2.1.3.3.3.</w:t>
            </w:r>
            <w:r>
              <w:rPr>
                <w:rFonts w:asciiTheme="minorHAnsi" w:eastAsiaTheme="minorEastAsia" w:hAnsiTheme="minorHAnsi" w:cstheme="minorBidi"/>
                <w:noProof/>
                <w:lang w:eastAsia="es-ES"/>
              </w:rPr>
              <w:tab/>
            </w:r>
            <w:r w:rsidRPr="00F85247">
              <w:rPr>
                <w:rStyle w:val="Hipervnculo"/>
                <w:noProof/>
              </w:rPr>
              <w:t>PREFIJO DE RED (NETWORK PREFIX)</w:t>
            </w:r>
            <w:r>
              <w:rPr>
                <w:noProof/>
                <w:webHidden/>
              </w:rPr>
              <w:tab/>
            </w:r>
            <w:r>
              <w:rPr>
                <w:noProof/>
                <w:webHidden/>
              </w:rPr>
              <w:fldChar w:fldCharType="begin"/>
            </w:r>
            <w:r>
              <w:rPr>
                <w:noProof/>
                <w:webHidden/>
              </w:rPr>
              <w:instrText xml:space="preserve"> PAGEREF _Toc81650409 \h </w:instrText>
            </w:r>
            <w:r>
              <w:rPr>
                <w:noProof/>
                <w:webHidden/>
              </w:rPr>
            </w:r>
          </w:ins>
          <w:r>
            <w:rPr>
              <w:noProof/>
              <w:webHidden/>
            </w:rPr>
            <w:fldChar w:fldCharType="separate"/>
          </w:r>
          <w:ins w:id="230" w:author="JORGE CONTRERAS ORTIZ" w:date="2021-09-04T12:18:00Z">
            <w:r>
              <w:rPr>
                <w:noProof/>
                <w:webHidden/>
              </w:rPr>
              <w:t>51</w:t>
            </w:r>
            <w:r>
              <w:rPr>
                <w:noProof/>
                <w:webHidden/>
              </w:rPr>
              <w:fldChar w:fldCharType="end"/>
            </w:r>
            <w:r w:rsidRPr="00F85247">
              <w:rPr>
                <w:rStyle w:val="Hipervnculo"/>
                <w:noProof/>
              </w:rPr>
              <w:fldChar w:fldCharType="end"/>
            </w:r>
          </w:ins>
        </w:p>
        <w:p w14:paraId="2DEBD47B" w14:textId="271FDEB3" w:rsidR="00593FA6" w:rsidRDefault="00593FA6">
          <w:pPr>
            <w:pStyle w:val="TDC5"/>
            <w:tabs>
              <w:tab w:val="left" w:pos="2017"/>
              <w:tab w:val="right" w:leader="dot" w:pos="8494"/>
            </w:tabs>
            <w:rPr>
              <w:ins w:id="231" w:author="JORGE CONTRERAS ORTIZ" w:date="2021-09-04T12:18:00Z"/>
              <w:rFonts w:asciiTheme="minorHAnsi" w:eastAsiaTheme="minorEastAsia" w:hAnsiTheme="minorHAnsi" w:cstheme="minorBidi"/>
              <w:noProof/>
              <w:lang w:eastAsia="es-ES"/>
            </w:rPr>
          </w:pPr>
          <w:ins w:id="232"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"_Toc81650410"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3.2.1.3.4.</w:t>
            </w:r>
            <w:r>
              <w:rPr>
                <w:rFonts w:asciiTheme="minorHAnsi" w:eastAsiaTheme="minorEastAsia" w:hAnsiTheme="minorHAnsi" w:cstheme="minorBidi"/>
                <w:noProof/>
                <w:lang w:eastAsia="es-ES"/>
              </w:rPr>
              <w:tab/>
            </w:r>
            <w:r w:rsidRPr="00F85247">
              <w:rPr>
                <w:rStyle w:val="Hipervnculo"/>
                <w:noProof/>
                <w:lang w:val="en-US"/>
              </w:rPr>
              <w:t>INICIO DEL BORDER ROUTER (START-UP).</w:t>
            </w:r>
            <w:r>
              <w:rPr>
                <w:noProof/>
                <w:webHidden/>
              </w:rPr>
              <w:tab/>
            </w:r>
            <w:r>
              <w:rPr>
                <w:noProof/>
                <w:webHidden/>
              </w:rPr>
              <w:fldChar w:fldCharType="begin"/>
            </w:r>
            <w:r>
              <w:rPr>
                <w:noProof/>
                <w:webHidden/>
              </w:rPr>
              <w:instrText xml:space="preserve"> PAGEREF _Toc81650410 \h </w:instrText>
            </w:r>
            <w:r>
              <w:rPr>
                <w:noProof/>
                <w:webHidden/>
              </w:rPr>
            </w:r>
          </w:ins>
          <w:r>
            <w:rPr>
              <w:noProof/>
              <w:webHidden/>
            </w:rPr>
            <w:fldChar w:fldCharType="separate"/>
          </w:r>
          <w:ins w:id="233" w:author="JORGE CONTRERAS ORTIZ" w:date="2021-09-04T12:18:00Z">
            <w:r>
              <w:rPr>
                <w:noProof/>
                <w:webHidden/>
              </w:rPr>
              <w:t>52</w:t>
            </w:r>
            <w:r>
              <w:rPr>
                <w:noProof/>
                <w:webHidden/>
              </w:rPr>
              <w:fldChar w:fldCharType="end"/>
            </w:r>
            <w:r w:rsidRPr="00F85247">
              <w:rPr>
                <w:rStyle w:val="Hipervnculo"/>
                <w:noProof/>
              </w:rPr>
              <w:fldChar w:fldCharType="end"/>
            </w:r>
          </w:ins>
        </w:p>
        <w:p w14:paraId="4B434781" w14:textId="7B9990F3" w:rsidR="00593FA6" w:rsidRDefault="00593FA6">
          <w:pPr>
            <w:pStyle w:val="TDC5"/>
            <w:tabs>
              <w:tab w:val="left" w:pos="2017"/>
              <w:tab w:val="right" w:leader="dot" w:pos="8494"/>
            </w:tabs>
            <w:rPr>
              <w:ins w:id="234" w:author="JORGE CONTRERAS ORTIZ" w:date="2021-09-04T12:18:00Z"/>
              <w:rFonts w:asciiTheme="minorHAnsi" w:eastAsiaTheme="minorEastAsia" w:hAnsiTheme="minorHAnsi" w:cstheme="minorBidi"/>
              <w:noProof/>
              <w:lang w:eastAsia="es-ES"/>
            </w:rPr>
          </w:pPr>
          <w:ins w:id="23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w:t>
            </w:r>
            <w:r>
              <w:rPr>
                <w:rFonts w:asciiTheme="minorHAnsi" w:eastAsiaTheme="minorEastAsia" w:hAnsiTheme="minorHAnsi" w:cstheme="minorBidi"/>
                <w:noProof/>
                <w:lang w:eastAsia="es-ES"/>
              </w:rPr>
              <w:tab/>
            </w:r>
            <w:r w:rsidRPr="00F85247">
              <w:rPr>
                <w:rStyle w:val="Hipervnculo"/>
                <w:noProof/>
              </w:rPr>
              <w:t>SERVICIOS</w:t>
            </w:r>
            <w:r>
              <w:rPr>
                <w:noProof/>
                <w:webHidden/>
              </w:rPr>
              <w:tab/>
            </w:r>
            <w:r>
              <w:rPr>
                <w:noProof/>
                <w:webHidden/>
              </w:rPr>
              <w:fldChar w:fldCharType="begin"/>
            </w:r>
            <w:r>
              <w:rPr>
                <w:noProof/>
                <w:webHidden/>
              </w:rPr>
              <w:instrText xml:space="preserve"> PAGEREF _Toc81650411 \h </w:instrText>
            </w:r>
            <w:r>
              <w:rPr>
                <w:noProof/>
                <w:webHidden/>
              </w:rPr>
            </w:r>
          </w:ins>
          <w:r>
            <w:rPr>
              <w:noProof/>
              <w:webHidden/>
            </w:rPr>
            <w:fldChar w:fldCharType="separate"/>
          </w:r>
          <w:ins w:id="236" w:author="JORGE CONTRERAS ORTIZ" w:date="2021-09-04T12:18:00Z">
            <w:r>
              <w:rPr>
                <w:noProof/>
                <w:webHidden/>
              </w:rPr>
              <w:t>56</w:t>
            </w:r>
            <w:r>
              <w:rPr>
                <w:noProof/>
                <w:webHidden/>
              </w:rPr>
              <w:fldChar w:fldCharType="end"/>
            </w:r>
            <w:r w:rsidRPr="00F85247">
              <w:rPr>
                <w:rStyle w:val="Hipervnculo"/>
                <w:noProof/>
              </w:rPr>
              <w:fldChar w:fldCharType="end"/>
            </w:r>
          </w:ins>
        </w:p>
        <w:p w14:paraId="6F1AEB04" w14:textId="62B83D55" w:rsidR="00593FA6" w:rsidRDefault="00593FA6">
          <w:pPr>
            <w:pStyle w:val="TDC6"/>
            <w:tabs>
              <w:tab w:val="left" w:pos="2421"/>
              <w:tab w:val="right" w:leader="dot" w:pos="8494"/>
            </w:tabs>
            <w:rPr>
              <w:ins w:id="237" w:author="JORGE CONTRERAS ORTIZ" w:date="2021-09-04T12:18:00Z"/>
              <w:rFonts w:asciiTheme="minorHAnsi" w:eastAsiaTheme="minorEastAsia" w:hAnsiTheme="minorHAnsi" w:cstheme="minorBidi"/>
              <w:noProof/>
              <w:lang w:eastAsia="es-ES"/>
            </w:rPr>
          </w:pPr>
          <w:ins w:id="23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3.2.1.3.5.1.</w:t>
            </w:r>
            <w:r>
              <w:rPr>
                <w:rFonts w:asciiTheme="minorHAnsi" w:eastAsiaTheme="minorEastAsia" w:hAnsiTheme="minorHAnsi" w:cstheme="minorBidi"/>
                <w:noProof/>
                <w:lang w:eastAsia="es-ES"/>
              </w:rPr>
              <w:tab/>
            </w:r>
            <w:r w:rsidRPr="00F85247">
              <w:rPr>
                <w:rStyle w:val="Hipervnculo"/>
                <w:noProof/>
              </w:rPr>
              <w:t>Servidor Backbone Router</w:t>
            </w:r>
            <w:r>
              <w:rPr>
                <w:noProof/>
                <w:webHidden/>
              </w:rPr>
              <w:tab/>
            </w:r>
            <w:r>
              <w:rPr>
                <w:noProof/>
                <w:webHidden/>
              </w:rPr>
              <w:fldChar w:fldCharType="begin"/>
            </w:r>
            <w:r>
              <w:rPr>
                <w:noProof/>
                <w:webHidden/>
              </w:rPr>
              <w:instrText xml:space="preserve"> PAGEREF _Toc81650412 \h </w:instrText>
            </w:r>
            <w:r>
              <w:rPr>
                <w:noProof/>
                <w:webHidden/>
              </w:rPr>
            </w:r>
          </w:ins>
          <w:r>
            <w:rPr>
              <w:noProof/>
              <w:webHidden/>
            </w:rPr>
            <w:fldChar w:fldCharType="separate"/>
          </w:r>
          <w:ins w:id="239" w:author="JORGE CONTRERAS ORTIZ" w:date="2021-09-04T12:18:00Z">
            <w:r>
              <w:rPr>
                <w:noProof/>
                <w:webHidden/>
              </w:rPr>
              <w:t>56</w:t>
            </w:r>
            <w:r>
              <w:rPr>
                <w:noProof/>
                <w:webHidden/>
              </w:rPr>
              <w:fldChar w:fldCharType="end"/>
            </w:r>
            <w:r w:rsidRPr="00F85247">
              <w:rPr>
                <w:rStyle w:val="Hipervnculo"/>
                <w:noProof/>
              </w:rPr>
              <w:fldChar w:fldCharType="end"/>
            </w:r>
          </w:ins>
        </w:p>
        <w:p w14:paraId="76B6D968" w14:textId="2E500A83" w:rsidR="00593FA6" w:rsidRDefault="00593FA6">
          <w:pPr>
            <w:pStyle w:val="TDC6"/>
            <w:tabs>
              <w:tab w:val="left" w:pos="2421"/>
              <w:tab w:val="right" w:leader="dot" w:pos="8494"/>
            </w:tabs>
            <w:rPr>
              <w:ins w:id="240" w:author="JORGE CONTRERAS ORTIZ" w:date="2021-09-04T12:18:00Z"/>
              <w:rFonts w:asciiTheme="minorHAnsi" w:eastAsiaTheme="minorEastAsia" w:hAnsiTheme="minorHAnsi" w:cstheme="minorBidi"/>
              <w:noProof/>
              <w:lang w:eastAsia="es-ES"/>
            </w:rPr>
          </w:pPr>
          <w:ins w:id="24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3.2.1.3.5.2.</w:t>
            </w:r>
            <w:r>
              <w:rPr>
                <w:rFonts w:asciiTheme="minorHAnsi" w:eastAsiaTheme="minorEastAsia" w:hAnsiTheme="minorHAnsi" w:cstheme="minorBidi"/>
                <w:noProof/>
                <w:lang w:eastAsia="es-ES"/>
              </w:rPr>
              <w:tab/>
            </w:r>
            <w:r w:rsidRPr="00F85247">
              <w:rPr>
                <w:rStyle w:val="Hipervnculo"/>
                <w:noProof/>
              </w:rPr>
              <w:t>DHCP</w:t>
            </w:r>
            <w:r>
              <w:rPr>
                <w:noProof/>
                <w:webHidden/>
              </w:rPr>
              <w:tab/>
            </w:r>
            <w:r>
              <w:rPr>
                <w:noProof/>
                <w:webHidden/>
              </w:rPr>
              <w:fldChar w:fldCharType="begin"/>
            </w:r>
            <w:r>
              <w:rPr>
                <w:noProof/>
                <w:webHidden/>
              </w:rPr>
              <w:instrText xml:space="preserve"> PAGEREF _Toc81650413 \h </w:instrText>
            </w:r>
            <w:r>
              <w:rPr>
                <w:noProof/>
                <w:webHidden/>
              </w:rPr>
            </w:r>
          </w:ins>
          <w:r>
            <w:rPr>
              <w:noProof/>
              <w:webHidden/>
            </w:rPr>
            <w:fldChar w:fldCharType="separate"/>
          </w:r>
          <w:ins w:id="242" w:author="JORGE CONTRERAS ORTIZ" w:date="2021-09-04T12:18:00Z">
            <w:r>
              <w:rPr>
                <w:noProof/>
                <w:webHidden/>
              </w:rPr>
              <w:t>57</w:t>
            </w:r>
            <w:r>
              <w:rPr>
                <w:noProof/>
                <w:webHidden/>
              </w:rPr>
              <w:fldChar w:fldCharType="end"/>
            </w:r>
            <w:r w:rsidRPr="00F85247">
              <w:rPr>
                <w:rStyle w:val="Hipervnculo"/>
                <w:noProof/>
              </w:rPr>
              <w:fldChar w:fldCharType="end"/>
            </w:r>
          </w:ins>
        </w:p>
        <w:p w14:paraId="5FBF6CC8" w14:textId="7A08C7B1" w:rsidR="00593FA6" w:rsidRDefault="00593FA6">
          <w:pPr>
            <w:pStyle w:val="TDC6"/>
            <w:tabs>
              <w:tab w:val="left" w:pos="2421"/>
              <w:tab w:val="right" w:leader="dot" w:pos="8494"/>
            </w:tabs>
            <w:rPr>
              <w:ins w:id="243" w:author="JORGE CONTRERAS ORTIZ" w:date="2021-09-04T12:18:00Z"/>
              <w:rFonts w:asciiTheme="minorHAnsi" w:eastAsiaTheme="minorEastAsia" w:hAnsiTheme="minorHAnsi" w:cstheme="minorBidi"/>
              <w:noProof/>
              <w:lang w:eastAsia="es-ES"/>
            </w:rPr>
          </w:pPr>
          <w:ins w:id="24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3.2.1.3.5.3.</w:t>
            </w:r>
            <w:r>
              <w:rPr>
                <w:rFonts w:asciiTheme="minorHAnsi" w:eastAsiaTheme="minorEastAsia" w:hAnsiTheme="minorHAnsi" w:cstheme="minorBidi"/>
                <w:noProof/>
                <w:lang w:eastAsia="es-ES"/>
              </w:rPr>
              <w:tab/>
            </w:r>
            <w:r w:rsidRPr="00F85247">
              <w:rPr>
                <w:rStyle w:val="Hipervnculo"/>
                <w:noProof/>
              </w:rPr>
              <w:t>NAT64</w:t>
            </w:r>
            <w:r>
              <w:rPr>
                <w:noProof/>
                <w:webHidden/>
              </w:rPr>
              <w:tab/>
            </w:r>
            <w:r>
              <w:rPr>
                <w:noProof/>
                <w:webHidden/>
              </w:rPr>
              <w:fldChar w:fldCharType="begin"/>
            </w:r>
            <w:r>
              <w:rPr>
                <w:noProof/>
                <w:webHidden/>
              </w:rPr>
              <w:instrText xml:space="preserve"> PAGEREF _Toc81650414 \h </w:instrText>
            </w:r>
            <w:r>
              <w:rPr>
                <w:noProof/>
                <w:webHidden/>
              </w:rPr>
            </w:r>
          </w:ins>
          <w:r>
            <w:rPr>
              <w:noProof/>
              <w:webHidden/>
            </w:rPr>
            <w:fldChar w:fldCharType="separate"/>
          </w:r>
          <w:ins w:id="245" w:author="JORGE CONTRERAS ORTIZ" w:date="2021-09-04T12:18:00Z">
            <w:r>
              <w:rPr>
                <w:noProof/>
                <w:webHidden/>
              </w:rPr>
              <w:t>58</w:t>
            </w:r>
            <w:r>
              <w:rPr>
                <w:noProof/>
                <w:webHidden/>
              </w:rPr>
              <w:fldChar w:fldCharType="end"/>
            </w:r>
            <w:r w:rsidRPr="00F85247">
              <w:rPr>
                <w:rStyle w:val="Hipervnculo"/>
                <w:noProof/>
              </w:rPr>
              <w:fldChar w:fldCharType="end"/>
            </w:r>
          </w:ins>
        </w:p>
        <w:p w14:paraId="4DBD1430" w14:textId="2F241C42" w:rsidR="00593FA6" w:rsidRDefault="00593FA6">
          <w:pPr>
            <w:pStyle w:val="TDC6"/>
            <w:tabs>
              <w:tab w:val="left" w:pos="2421"/>
              <w:tab w:val="right" w:leader="dot" w:pos="8494"/>
            </w:tabs>
            <w:rPr>
              <w:ins w:id="246" w:author="JORGE CONTRERAS ORTIZ" w:date="2021-09-04T12:18:00Z"/>
              <w:rFonts w:asciiTheme="minorHAnsi" w:eastAsiaTheme="minorEastAsia" w:hAnsiTheme="minorHAnsi" w:cstheme="minorBidi"/>
              <w:noProof/>
              <w:lang w:eastAsia="es-ES"/>
            </w:rPr>
          </w:pPr>
          <w:ins w:id="24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3.2.1.3.5.4.</w:t>
            </w:r>
            <w:r>
              <w:rPr>
                <w:rFonts w:asciiTheme="minorHAnsi" w:eastAsiaTheme="minorEastAsia" w:hAnsiTheme="minorHAnsi" w:cstheme="minorBidi"/>
                <w:noProof/>
                <w:lang w:eastAsia="es-ES"/>
              </w:rPr>
              <w:tab/>
            </w:r>
            <w:r w:rsidRPr="00F85247">
              <w:rPr>
                <w:rStyle w:val="Hipervnculo"/>
                <w:noProof/>
              </w:rPr>
              <w:t>Commissioner</w:t>
            </w:r>
            <w:r>
              <w:rPr>
                <w:noProof/>
                <w:webHidden/>
              </w:rPr>
              <w:tab/>
            </w:r>
            <w:r>
              <w:rPr>
                <w:noProof/>
                <w:webHidden/>
              </w:rPr>
              <w:fldChar w:fldCharType="begin"/>
            </w:r>
            <w:r>
              <w:rPr>
                <w:noProof/>
                <w:webHidden/>
              </w:rPr>
              <w:instrText xml:space="preserve"> PAGEREF _Toc81650415 \h </w:instrText>
            </w:r>
            <w:r>
              <w:rPr>
                <w:noProof/>
                <w:webHidden/>
              </w:rPr>
            </w:r>
          </w:ins>
          <w:r>
            <w:rPr>
              <w:noProof/>
              <w:webHidden/>
            </w:rPr>
            <w:fldChar w:fldCharType="separate"/>
          </w:r>
          <w:ins w:id="248" w:author="JORGE CONTRERAS ORTIZ" w:date="2021-09-04T12:18:00Z">
            <w:r>
              <w:rPr>
                <w:noProof/>
                <w:webHidden/>
              </w:rPr>
              <w:t>59</w:t>
            </w:r>
            <w:r>
              <w:rPr>
                <w:noProof/>
                <w:webHidden/>
              </w:rPr>
              <w:fldChar w:fldCharType="end"/>
            </w:r>
            <w:r w:rsidRPr="00F85247">
              <w:rPr>
                <w:rStyle w:val="Hipervnculo"/>
                <w:noProof/>
              </w:rPr>
              <w:fldChar w:fldCharType="end"/>
            </w:r>
          </w:ins>
        </w:p>
        <w:p w14:paraId="69BC65FA" w14:textId="191860C5" w:rsidR="00593FA6" w:rsidRDefault="00593FA6">
          <w:pPr>
            <w:pStyle w:val="TDC5"/>
            <w:tabs>
              <w:tab w:val="left" w:pos="2017"/>
              <w:tab w:val="right" w:leader="dot" w:pos="8494"/>
            </w:tabs>
            <w:rPr>
              <w:ins w:id="249" w:author="JORGE CONTRERAS ORTIZ" w:date="2021-09-04T12:18:00Z"/>
              <w:rFonts w:asciiTheme="minorHAnsi" w:eastAsiaTheme="minorEastAsia" w:hAnsiTheme="minorHAnsi" w:cstheme="minorBidi"/>
              <w:noProof/>
              <w:lang w:eastAsia="es-ES"/>
            </w:rPr>
          </w:pPr>
          <w:ins w:id="25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3.2.1.3.6.</w:t>
            </w:r>
            <w:r>
              <w:rPr>
                <w:rFonts w:asciiTheme="minorHAnsi" w:eastAsiaTheme="minorEastAsia" w:hAnsiTheme="minorHAnsi" w:cstheme="minorBidi"/>
                <w:noProof/>
                <w:lang w:eastAsia="es-ES"/>
              </w:rPr>
              <w:tab/>
            </w:r>
            <w:r w:rsidRPr="00F85247">
              <w:rPr>
                <w:rStyle w:val="Hipervnculo"/>
                <w:noProof/>
              </w:rPr>
              <w:t>Visual Network</w:t>
            </w:r>
            <w:r>
              <w:rPr>
                <w:noProof/>
                <w:webHidden/>
              </w:rPr>
              <w:tab/>
            </w:r>
            <w:r>
              <w:rPr>
                <w:noProof/>
                <w:webHidden/>
              </w:rPr>
              <w:fldChar w:fldCharType="begin"/>
            </w:r>
            <w:r>
              <w:rPr>
                <w:noProof/>
                <w:webHidden/>
              </w:rPr>
              <w:instrText xml:space="preserve"> PAGEREF _Toc81650416 \h </w:instrText>
            </w:r>
            <w:r>
              <w:rPr>
                <w:noProof/>
                <w:webHidden/>
              </w:rPr>
            </w:r>
          </w:ins>
          <w:r>
            <w:rPr>
              <w:noProof/>
              <w:webHidden/>
            </w:rPr>
            <w:fldChar w:fldCharType="separate"/>
          </w:r>
          <w:ins w:id="251" w:author="JORGE CONTRERAS ORTIZ" w:date="2021-09-04T12:18:00Z">
            <w:r>
              <w:rPr>
                <w:noProof/>
                <w:webHidden/>
              </w:rPr>
              <w:t>60</w:t>
            </w:r>
            <w:r>
              <w:rPr>
                <w:noProof/>
                <w:webHidden/>
              </w:rPr>
              <w:fldChar w:fldCharType="end"/>
            </w:r>
            <w:r w:rsidRPr="00F85247">
              <w:rPr>
                <w:rStyle w:val="Hipervnculo"/>
                <w:noProof/>
              </w:rPr>
              <w:fldChar w:fldCharType="end"/>
            </w:r>
          </w:ins>
        </w:p>
        <w:p w14:paraId="7BA12147" w14:textId="14FBE5B5" w:rsidR="00593FA6" w:rsidRDefault="00593FA6">
          <w:pPr>
            <w:pStyle w:val="TDC5"/>
            <w:tabs>
              <w:tab w:val="left" w:pos="2017"/>
              <w:tab w:val="right" w:leader="dot" w:pos="8494"/>
            </w:tabs>
            <w:rPr>
              <w:ins w:id="252" w:author="JORGE CONTRERAS ORTIZ" w:date="2021-09-04T12:18:00Z"/>
              <w:rFonts w:asciiTheme="minorHAnsi" w:eastAsiaTheme="minorEastAsia" w:hAnsiTheme="minorHAnsi" w:cstheme="minorBidi"/>
              <w:noProof/>
              <w:lang w:eastAsia="es-ES"/>
            </w:rPr>
          </w:pPr>
          <w:ins w:id="25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3.2.1.3.7.</w:t>
            </w:r>
            <w:r>
              <w:rPr>
                <w:rFonts w:asciiTheme="minorHAnsi" w:eastAsiaTheme="minorEastAsia" w:hAnsiTheme="minorHAnsi" w:cstheme="minorBidi"/>
                <w:noProof/>
                <w:lang w:eastAsia="es-ES"/>
              </w:rPr>
              <w:tab/>
            </w:r>
            <w:r w:rsidRPr="00F85247">
              <w:rPr>
                <w:rStyle w:val="Hipervnculo"/>
                <w:noProof/>
              </w:rPr>
              <w:t>Logs</w:t>
            </w:r>
            <w:r>
              <w:rPr>
                <w:noProof/>
                <w:webHidden/>
              </w:rPr>
              <w:tab/>
            </w:r>
            <w:r>
              <w:rPr>
                <w:noProof/>
                <w:webHidden/>
              </w:rPr>
              <w:fldChar w:fldCharType="begin"/>
            </w:r>
            <w:r>
              <w:rPr>
                <w:noProof/>
                <w:webHidden/>
              </w:rPr>
              <w:instrText xml:space="preserve"> PAGEREF _Toc81650417 \h </w:instrText>
            </w:r>
            <w:r>
              <w:rPr>
                <w:noProof/>
                <w:webHidden/>
              </w:rPr>
            </w:r>
          </w:ins>
          <w:r>
            <w:rPr>
              <w:noProof/>
              <w:webHidden/>
            </w:rPr>
            <w:fldChar w:fldCharType="separate"/>
          </w:r>
          <w:ins w:id="254" w:author="JORGE CONTRERAS ORTIZ" w:date="2021-09-04T12:18:00Z">
            <w:r>
              <w:rPr>
                <w:noProof/>
                <w:webHidden/>
              </w:rPr>
              <w:t>61</w:t>
            </w:r>
            <w:r>
              <w:rPr>
                <w:noProof/>
                <w:webHidden/>
              </w:rPr>
              <w:fldChar w:fldCharType="end"/>
            </w:r>
            <w:r w:rsidRPr="00F85247">
              <w:rPr>
                <w:rStyle w:val="Hipervnculo"/>
                <w:noProof/>
              </w:rPr>
              <w:fldChar w:fldCharType="end"/>
            </w:r>
          </w:ins>
        </w:p>
        <w:p w14:paraId="6F868B7D" w14:textId="7D6532AA" w:rsidR="00593FA6" w:rsidRDefault="00593FA6">
          <w:pPr>
            <w:pStyle w:val="TDC4"/>
            <w:tabs>
              <w:tab w:val="left" w:pos="1760"/>
              <w:tab w:val="right" w:leader="dot" w:pos="8494"/>
            </w:tabs>
            <w:rPr>
              <w:ins w:id="255" w:author="JORGE CONTRERAS ORTIZ" w:date="2021-09-04T12:18:00Z"/>
              <w:rFonts w:asciiTheme="minorHAnsi" w:eastAsiaTheme="minorEastAsia" w:hAnsiTheme="minorHAnsi" w:cstheme="minorBidi"/>
              <w:noProof/>
              <w:lang w:eastAsia="es-ES"/>
            </w:rPr>
          </w:pPr>
          <w:ins w:id="25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F85247">
              <w:rPr>
                <w:rStyle w:val="Hipervnculo"/>
                <w:noProof/>
              </w:rPr>
              <w:t>Breve resumen</w:t>
            </w:r>
            <w:r>
              <w:rPr>
                <w:noProof/>
                <w:webHidden/>
              </w:rPr>
              <w:tab/>
            </w:r>
            <w:r>
              <w:rPr>
                <w:noProof/>
                <w:webHidden/>
              </w:rPr>
              <w:fldChar w:fldCharType="begin"/>
            </w:r>
            <w:r>
              <w:rPr>
                <w:noProof/>
                <w:webHidden/>
              </w:rPr>
              <w:instrText xml:space="preserve"> PAGEREF _Toc81650418 \h </w:instrText>
            </w:r>
            <w:r>
              <w:rPr>
                <w:noProof/>
                <w:webHidden/>
              </w:rPr>
            </w:r>
          </w:ins>
          <w:r>
            <w:rPr>
              <w:noProof/>
              <w:webHidden/>
            </w:rPr>
            <w:fldChar w:fldCharType="separate"/>
          </w:r>
          <w:ins w:id="257" w:author="JORGE CONTRERAS ORTIZ" w:date="2021-09-04T12:18:00Z">
            <w:r>
              <w:rPr>
                <w:noProof/>
                <w:webHidden/>
              </w:rPr>
              <w:t>62</w:t>
            </w:r>
            <w:r>
              <w:rPr>
                <w:noProof/>
                <w:webHidden/>
              </w:rPr>
              <w:fldChar w:fldCharType="end"/>
            </w:r>
            <w:r w:rsidRPr="00F85247">
              <w:rPr>
                <w:rStyle w:val="Hipervnculo"/>
                <w:noProof/>
              </w:rPr>
              <w:fldChar w:fldCharType="end"/>
            </w:r>
          </w:ins>
        </w:p>
        <w:p w14:paraId="17A22D6E" w14:textId="53DABCB7" w:rsidR="00593FA6" w:rsidRDefault="00593FA6">
          <w:pPr>
            <w:pStyle w:val="TDC5"/>
            <w:tabs>
              <w:tab w:val="left" w:pos="2017"/>
              <w:tab w:val="right" w:leader="dot" w:pos="8494"/>
            </w:tabs>
            <w:rPr>
              <w:ins w:id="258" w:author="JORGE CONTRERAS ORTIZ" w:date="2021-09-04T12:18:00Z"/>
              <w:rFonts w:asciiTheme="minorHAnsi" w:eastAsiaTheme="minorEastAsia" w:hAnsiTheme="minorHAnsi" w:cstheme="minorBidi"/>
              <w:noProof/>
              <w:lang w:eastAsia="es-ES"/>
            </w:rPr>
          </w:pPr>
          <w:ins w:id="25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"_Toc81650419"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3.2.1.4.1.</w:t>
            </w:r>
            <w:r>
              <w:rPr>
                <w:rFonts w:asciiTheme="minorHAnsi" w:eastAsiaTheme="minorEastAsia" w:hAnsiTheme="minorHAnsi" w:cstheme="minorBidi"/>
                <w:noProof/>
                <w:lang w:eastAsia="es-ES"/>
              </w:rPr>
              <w:tab/>
            </w:r>
            <w:r w:rsidRPr="00F85247">
              <w:rPr>
                <w:rStyle w:val="Hipervnculo"/>
                <w:noProof/>
              </w:rPr>
              <w:t>Sistema de ficheros avanzado</w:t>
            </w:r>
            <w:r>
              <w:rPr>
                <w:noProof/>
                <w:webHidden/>
              </w:rPr>
              <w:tab/>
            </w:r>
            <w:r>
              <w:rPr>
                <w:noProof/>
                <w:webHidden/>
              </w:rPr>
              <w:fldChar w:fldCharType="begin"/>
            </w:r>
            <w:r>
              <w:rPr>
                <w:noProof/>
                <w:webHidden/>
              </w:rPr>
              <w:instrText xml:space="preserve"> PAGEREF _Toc81650419 \h </w:instrText>
            </w:r>
            <w:r>
              <w:rPr>
                <w:noProof/>
                <w:webHidden/>
              </w:rPr>
            </w:r>
          </w:ins>
          <w:r>
            <w:rPr>
              <w:noProof/>
              <w:webHidden/>
            </w:rPr>
            <w:fldChar w:fldCharType="separate"/>
          </w:r>
          <w:ins w:id="260" w:author="JORGE CONTRERAS ORTIZ" w:date="2021-09-04T12:18:00Z">
            <w:r>
              <w:rPr>
                <w:noProof/>
                <w:webHidden/>
              </w:rPr>
              <w:t>62</w:t>
            </w:r>
            <w:r>
              <w:rPr>
                <w:noProof/>
                <w:webHidden/>
              </w:rPr>
              <w:fldChar w:fldCharType="end"/>
            </w:r>
            <w:r w:rsidRPr="00F85247">
              <w:rPr>
                <w:rStyle w:val="Hipervnculo"/>
                <w:noProof/>
              </w:rPr>
              <w:fldChar w:fldCharType="end"/>
            </w:r>
          </w:ins>
        </w:p>
        <w:p w14:paraId="43B5818B" w14:textId="219E4781" w:rsidR="00593FA6" w:rsidRDefault="00593FA6">
          <w:pPr>
            <w:pStyle w:val="TDC5"/>
            <w:tabs>
              <w:tab w:val="left" w:pos="2017"/>
              <w:tab w:val="right" w:leader="dot" w:pos="8494"/>
            </w:tabs>
            <w:rPr>
              <w:ins w:id="261" w:author="JORGE CONTRERAS ORTIZ" w:date="2021-09-04T12:18:00Z"/>
              <w:rFonts w:asciiTheme="minorHAnsi" w:eastAsiaTheme="minorEastAsia" w:hAnsiTheme="minorHAnsi" w:cstheme="minorBidi"/>
              <w:noProof/>
              <w:lang w:eastAsia="es-ES"/>
            </w:rPr>
          </w:pPr>
          <w:ins w:id="26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3.2.1.4.2.</w:t>
            </w:r>
            <w:r>
              <w:rPr>
                <w:rFonts w:asciiTheme="minorHAnsi" w:eastAsiaTheme="minorEastAsia" w:hAnsiTheme="minorHAnsi" w:cstheme="minorBidi"/>
                <w:noProof/>
                <w:lang w:eastAsia="es-ES"/>
              </w:rPr>
              <w:tab/>
            </w:r>
            <w:r w:rsidRPr="00F85247">
              <w:rPr>
                <w:rStyle w:val="Hipervnculo"/>
                <w:noProof/>
              </w:rPr>
              <w:t>Servicios críticos</w:t>
            </w:r>
            <w:r>
              <w:rPr>
                <w:noProof/>
                <w:webHidden/>
              </w:rPr>
              <w:tab/>
            </w:r>
            <w:r>
              <w:rPr>
                <w:noProof/>
                <w:webHidden/>
              </w:rPr>
              <w:fldChar w:fldCharType="begin"/>
            </w:r>
            <w:r>
              <w:rPr>
                <w:noProof/>
                <w:webHidden/>
              </w:rPr>
              <w:instrText xml:space="preserve"> PAGEREF _Toc81650420 \h </w:instrText>
            </w:r>
            <w:r>
              <w:rPr>
                <w:noProof/>
                <w:webHidden/>
              </w:rPr>
            </w:r>
          </w:ins>
          <w:r>
            <w:rPr>
              <w:noProof/>
              <w:webHidden/>
            </w:rPr>
            <w:fldChar w:fldCharType="separate"/>
          </w:r>
          <w:ins w:id="263" w:author="JORGE CONTRERAS ORTIZ" w:date="2021-09-04T12:18:00Z">
            <w:r>
              <w:rPr>
                <w:noProof/>
                <w:webHidden/>
              </w:rPr>
              <w:t>62</w:t>
            </w:r>
            <w:r>
              <w:rPr>
                <w:noProof/>
                <w:webHidden/>
              </w:rPr>
              <w:fldChar w:fldCharType="end"/>
            </w:r>
            <w:r w:rsidRPr="00F85247">
              <w:rPr>
                <w:rStyle w:val="Hipervnculo"/>
                <w:noProof/>
              </w:rPr>
              <w:fldChar w:fldCharType="end"/>
            </w:r>
          </w:ins>
        </w:p>
        <w:p w14:paraId="25378E42" w14:textId="1D368A31" w:rsidR="00593FA6" w:rsidRDefault="00593FA6">
          <w:pPr>
            <w:pStyle w:val="TDC5"/>
            <w:tabs>
              <w:tab w:val="left" w:pos="2017"/>
              <w:tab w:val="right" w:leader="dot" w:pos="8494"/>
            </w:tabs>
            <w:rPr>
              <w:ins w:id="264" w:author="JORGE CONTRERAS ORTIZ" w:date="2021-09-04T12:18:00Z"/>
              <w:rFonts w:asciiTheme="minorHAnsi" w:eastAsiaTheme="minorEastAsia" w:hAnsiTheme="minorHAnsi" w:cstheme="minorBidi"/>
              <w:noProof/>
              <w:lang w:eastAsia="es-ES"/>
            </w:rPr>
          </w:pPr>
          <w:ins w:id="26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3.2.1.4.3.</w:t>
            </w:r>
            <w:r>
              <w:rPr>
                <w:rFonts w:asciiTheme="minorHAnsi" w:eastAsiaTheme="minorEastAsia" w:hAnsiTheme="minorHAnsi" w:cstheme="minorBidi"/>
                <w:noProof/>
                <w:lang w:eastAsia="es-ES"/>
              </w:rPr>
              <w:tab/>
            </w:r>
            <w:r w:rsidRPr="00F85247">
              <w:rPr>
                <w:rStyle w:val="Hipervnculo"/>
                <w:noProof/>
              </w:rPr>
              <w:t>Comunicación entre Procesos</w:t>
            </w:r>
            <w:r>
              <w:rPr>
                <w:noProof/>
                <w:webHidden/>
              </w:rPr>
              <w:tab/>
            </w:r>
            <w:r>
              <w:rPr>
                <w:noProof/>
                <w:webHidden/>
              </w:rPr>
              <w:fldChar w:fldCharType="begin"/>
            </w:r>
            <w:r>
              <w:rPr>
                <w:noProof/>
                <w:webHidden/>
              </w:rPr>
              <w:instrText xml:space="preserve"> PAGEREF _Toc81650421 \h </w:instrText>
            </w:r>
            <w:r>
              <w:rPr>
                <w:noProof/>
                <w:webHidden/>
              </w:rPr>
            </w:r>
          </w:ins>
          <w:r>
            <w:rPr>
              <w:noProof/>
              <w:webHidden/>
            </w:rPr>
            <w:fldChar w:fldCharType="separate"/>
          </w:r>
          <w:ins w:id="266" w:author="JORGE CONTRERAS ORTIZ" w:date="2021-09-04T12:18:00Z">
            <w:r>
              <w:rPr>
                <w:noProof/>
                <w:webHidden/>
              </w:rPr>
              <w:t>63</w:t>
            </w:r>
            <w:r>
              <w:rPr>
                <w:noProof/>
                <w:webHidden/>
              </w:rPr>
              <w:fldChar w:fldCharType="end"/>
            </w:r>
            <w:r w:rsidRPr="00F85247">
              <w:rPr>
                <w:rStyle w:val="Hipervnculo"/>
                <w:noProof/>
              </w:rPr>
              <w:fldChar w:fldCharType="end"/>
            </w:r>
          </w:ins>
        </w:p>
        <w:p w14:paraId="5F594EDE" w14:textId="2A5E04C4" w:rsidR="00593FA6" w:rsidRDefault="00593FA6">
          <w:pPr>
            <w:pStyle w:val="TDC3"/>
            <w:rPr>
              <w:ins w:id="267" w:author="JORGE CONTRERAS ORTIZ" w:date="2021-09-04T12:18:00Z"/>
              <w:rFonts w:asciiTheme="minorHAnsi" w:hAnsiTheme="minorHAnsi" w:cstheme="minorBidi"/>
              <w:noProof/>
            </w:rPr>
          </w:pPr>
          <w:ins w:id="26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rFonts w:eastAsiaTheme="minorHAnsi"/>
                <w:noProof/>
              </w:rPr>
              <w:t>3.2.2.</w:t>
            </w:r>
            <w:r>
              <w:rPr>
                <w:rFonts w:asciiTheme="minorHAnsi" w:hAnsiTheme="minorHAnsi" w:cstheme="minorBidi"/>
                <w:noProof/>
              </w:rPr>
              <w:tab/>
            </w:r>
            <w:r w:rsidRPr="00F85247">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_Toc81650422 \h </w:instrText>
            </w:r>
            <w:r>
              <w:rPr>
                <w:noProof/>
                <w:webHidden/>
              </w:rPr>
            </w:r>
          </w:ins>
          <w:r>
            <w:rPr>
              <w:noProof/>
              <w:webHidden/>
            </w:rPr>
            <w:fldChar w:fldCharType="separate"/>
          </w:r>
          <w:ins w:id="269" w:author="JORGE CONTRERAS ORTIZ" w:date="2021-09-04T12:18:00Z">
            <w:r>
              <w:rPr>
                <w:noProof/>
                <w:webHidden/>
              </w:rPr>
              <w:t>64</w:t>
            </w:r>
            <w:r>
              <w:rPr>
                <w:noProof/>
                <w:webHidden/>
              </w:rPr>
              <w:fldChar w:fldCharType="end"/>
            </w:r>
            <w:r w:rsidRPr="00F85247">
              <w:rPr>
                <w:rStyle w:val="Hipervnculo"/>
                <w:noProof/>
              </w:rPr>
              <w:fldChar w:fldCharType="end"/>
            </w:r>
          </w:ins>
        </w:p>
        <w:p w14:paraId="00339323" w14:textId="51E9F46E" w:rsidR="00593FA6" w:rsidRDefault="00593FA6">
          <w:pPr>
            <w:pStyle w:val="TDC4"/>
            <w:tabs>
              <w:tab w:val="left" w:pos="1760"/>
              <w:tab w:val="right" w:leader="dot" w:pos="8494"/>
            </w:tabs>
            <w:rPr>
              <w:ins w:id="270" w:author="JORGE CONTRERAS ORTIZ" w:date="2021-09-04T12:18:00Z"/>
              <w:rFonts w:asciiTheme="minorHAnsi" w:eastAsiaTheme="minorEastAsia" w:hAnsiTheme="minorHAnsi" w:cstheme="minorBidi"/>
              <w:noProof/>
              <w:lang w:eastAsia="es-ES"/>
            </w:rPr>
          </w:pPr>
          <w:ins w:id="27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F85247">
              <w:rPr>
                <w:rStyle w:val="Hipervnculo"/>
                <w:noProof/>
              </w:rPr>
              <w:t>Instalación de Drivers USB y del Bootloader</w:t>
            </w:r>
            <w:r>
              <w:rPr>
                <w:noProof/>
                <w:webHidden/>
              </w:rPr>
              <w:tab/>
            </w:r>
            <w:r>
              <w:rPr>
                <w:noProof/>
                <w:webHidden/>
              </w:rPr>
              <w:fldChar w:fldCharType="begin"/>
            </w:r>
            <w:r>
              <w:rPr>
                <w:noProof/>
                <w:webHidden/>
              </w:rPr>
              <w:instrText xml:space="preserve"> PAGEREF _Toc81650423 \h </w:instrText>
            </w:r>
            <w:r>
              <w:rPr>
                <w:noProof/>
                <w:webHidden/>
              </w:rPr>
            </w:r>
          </w:ins>
          <w:r>
            <w:rPr>
              <w:noProof/>
              <w:webHidden/>
            </w:rPr>
            <w:fldChar w:fldCharType="separate"/>
          </w:r>
          <w:ins w:id="272" w:author="JORGE CONTRERAS ORTIZ" w:date="2021-09-04T12:18:00Z">
            <w:r>
              <w:rPr>
                <w:noProof/>
                <w:webHidden/>
              </w:rPr>
              <w:t>64</w:t>
            </w:r>
            <w:r>
              <w:rPr>
                <w:noProof/>
                <w:webHidden/>
              </w:rPr>
              <w:fldChar w:fldCharType="end"/>
            </w:r>
            <w:r w:rsidRPr="00F85247">
              <w:rPr>
                <w:rStyle w:val="Hipervnculo"/>
                <w:noProof/>
              </w:rPr>
              <w:fldChar w:fldCharType="end"/>
            </w:r>
          </w:ins>
        </w:p>
        <w:p w14:paraId="55A05C30" w14:textId="1E8DA6B0" w:rsidR="00593FA6" w:rsidRDefault="00593FA6">
          <w:pPr>
            <w:pStyle w:val="TDC5"/>
            <w:tabs>
              <w:tab w:val="left" w:pos="2017"/>
              <w:tab w:val="right" w:leader="dot" w:pos="8494"/>
            </w:tabs>
            <w:rPr>
              <w:ins w:id="273" w:author="JORGE CONTRERAS ORTIZ" w:date="2021-09-04T12:18:00Z"/>
              <w:rFonts w:asciiTheme="minorHAnsi" w:eastAsiaTheme="minorEastAsia" w:hAnsiTheme="minorHAnsi" w:cstheme="minorBidi"/>
              <w:noProof/>
              <w:lang w:eastAsia="es-ES"/>
            </w:rPr>
          </w:pPr>
          <w:ins w:id="27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3.2.2.1.1.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_Toc81650424 \h </w:instrText>
            </w:r>
            <w:r>
              <w:rPr>
                <w:noProof/>
                <w:webHidden/>
              </w:rPr>
            </w:r>
          </w:ins>
          <w:r>
            <w:rPr>
              <w:noProof/>
              <w:webHidden/>
            </w:rPr>
            <w:fldChar w:fldCharType="separate"/>
          </w:r>
          <w:ins w:id="275" w:author="JORGE CONTRERAS ORTIZ" w:date="2021-09-04T12:18:00Z">
            <w:r>
              <w:rPr>
                <w:noProof/>
                <w:webHidden/>
              </w:rPr>
              <w:t>65</w:t>
            </w:r>
            <w:r>
              <w:rPr>
                <w:noProof/>
                <w:webHidden/>
              </w:rPr>
              <w:fldChar w:fldCharType="end"/>
            </w:r>
            <w:r w:rsidRPr="00F85247">
              <w:rPr>
                <w:rStyle w:val="Hipervnculo"/>
                <w:noProof/>
              </w:rPr>
              <w:fldChar w:fldCharType="end"/>
            </w:r>
          </w:ins>
        </w:p>
        <w:p w14:paraId="03FD794E" w14:textId="5449A51D" w:rsidR="00593FA6" w:rsidRDefault="00593FA6">
          <w:pPr>
            <w:pStyle w:val="TDC5"/>
            <w:tabs>
              <w:tab w:val="left" w:pos="2017"/>
              <w:tab w:val="right" w:leader="dot" w:pos="8494"/>
            </w:tabs>
            <w:rPr>
              <w:ins w:id="276" w:author="JORGE CONTRERAS ORTIZ" w:date="2021-09-04T12:18:00Z"/>
              <w:rFonts w:asciiTheme="minorHAnsi" w:eastAsiaTheme="minorEastAsia" w:hAnsiTheme="minorHAnsi" w:cstheme="minorBidi"/>
              <w:noProof/>
              <w:lang w:eastAsia="es-ES"/>
            </w:rPr>
          </w:pPr>
          <w:ins w:id="27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3.2.2.1.2.</w:t>
            </w:r>
            <w:r>
              <w:rPr>
                <w:rFonts w:asciiTheme="minorHAnsi" w:eastAsiaTheme="minorEastAsia" w:hAnsiTheme="minorHAnsi" w:cstheme="minorBidi"/>
                <w:noProof/>
                <w:lang w:eastAsia="es-ES"/>
              </w:rPr>
              <w:tab/>
            </w:r>
            <w:r w:rsidRPr="00F85247">
              <w:rPr>
                <w:rStyle w:val="Hipervnculo"/>
                <w:noProof/>
              </w:rPr>
              <w:t>Linux / MAC OS</w:t>
            </w:r>
            <w:r>
              <w:rPr>
                <w:noProof/>
                <w:webHidden/>
              </w:rPr>
              <w:tab/>
            </w:r>
            <w:r>
              <w:rPr>
                <w:noProof/>
                <w:webHidden/>
              </w:rPr>
              <w:fldChar w:fldCharType="begin"/>
            </w:r>
            <w:r>
              <w:rPr>
                <w:noProof/>
                <w:webHidden/>
              </w:rPr>
              <w:instrText xml:space="preserve"> PAGEREF _Toc81650425 \h </w:instrText>
            </w:r>
            <w:r>
              <w:rPr>
                <w:noProof/>
                <w:webHidden/>
              </w:rPr>
            </w:r>
          </w:ins>
          <w:r>
            <w:rPr>
              <w:noProof/>
              <w:webHidden/>
            </w:rPr>
            <w:fldChar w:fldCharType="separate"/>
          </w:r>
          <w:ins w:id="278" w:author="JORGE CONTRERAS ORTIZ" w:date="2021-09-04T12:18:00Z">
            <w:r>
              <w:rPr>
                <w:noProof/>
                <w:webHidden/>
              </w:rPr>
              <w:t>67</w:t>
            </w:r>
            <w:r>
              <w:rPr>
                <w:noProof/>
                <w:webHidden/>
              </w:rPr>
              <w:fldChar w:fldCharType="end"/>
            </w:r>
            <w:r w:rsidRPr="00F85247">
              <w:rPr>
                <w:rStyle w:val="Hipervnculo"/>
                <w:noProof/>
              </w:rPr>
              <w:fldChar w:fldCharType="end"/>
            </w:r>
          </w:ins>
        </w:p>
        <w:p w14:paraId="2E235B5C" w14:textId="5EAE5AFC" w:rsidR="00593FA6" w:rsidRDefault="00593FA6">
          <w:pPr>
            <w:pStyle w:val="TDC4"/>
            <w:tabs>
              <w:tab w:val="left" w:pos="1760"/>
              <w:tab w:val="right" w:leader="dot" w:pos="8494"/>
            </w:tabs>
            <w:rPr>
              <w:ins w:id="279" w:author="JORGE CONTRERAS ORTIZ" w:date="2021-09-04T12:18:00Z"/>
              <w:rFonts w:asciiTheme="minorHAnsi" w:eastAsiaTheme="minorEastAsia" w:hAnsiTheme="minorHAnsi" w:cstheme="minorBidi"/>
              <w:noProof/>
              <w:lang w:eastAsia="es-ES"/>
            </w:rPr>
          </w:pPr>
          <w:ins w:id="28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F85247">
              <w:rPr>
                <w:rStyle w:val="Hipervnculo"/>
                <w:noProof/>
              </w:rPr>
              <w:t>Install “dfu-util”</w:t>
            </w:r>
            <w:r>
              <w:rPr>
                <w:noProof/>
                <w:webHidden/>
              </w:rPr>
              <w:tab/>
            </w:r>
            <w:r>
              <w:rPr>
                <w:noProof/>
                <w:webHidden/>
              </w:rPr>
              <w:fldChar w:fldCharType="begin"/>
            </w:r>
            <w:r>
              <w:rPr>
                <w:noProof/>
                <w:webHidden/>
              </w:rPr>
              <w:instrText xml:space="preserve"> PAGEREF _Toc81650426 \h </w:instrText>
            </w:r>
            <w:r>
              <w:rPr>
                <w:noProof/>
                <w:webHidden/>
              </w:rPr>
            </w:r>
          </w:ins>
          <w:r>
            <w:rPr>
              <w:noProof/>
              <w:webHidden/>
            </w:rPr>
            <w:fldChar w:fldCharType="separate"/>
          </w:r>
          <w:ins w:id="281" w:author="JORGE CONTRERAS ORTIZ" w:date="2021-09-04T12:18:00Z">
            <w:r>
              <w:rPr>
                <w:noProof/>
                <w:webHidden/>
              </w:rPr>
              <w:t>67</w:t>
            </w:r>
            <w:r>
              <w:rPr>
                <w:noProof/>
                <w:webHidden/>
              </w:rPr>
              <w:fldChar w:fldCharType="end"/>
            </w:r>
            <w:r w:rsidRPr="00F85247">
              <w:rPr>
                <w:rStyle w:val="Hipervnculo"/>
                <w:noProof/>
              </w:rPr>
              <w:fldChar w:fldCharType="end"/>
            </w:r>
          </w:ins>
        </w:p>
        <w:p w14:paraId="1D74B0D7" w14:textId="63500BB4" w:rsidR="00593FA6" w:rsidRDefault="00593FA6">
          <w:pPr>
            <w:pStyle w:val="TDC4"/>
            <w:tabs>
              <w:tab w:val="left" w:pos="1760"/>
              <w:tab w:val="right" w:leader="dot" w:pos="8494"/>
            </w:tabs>
            <w:rPr>
              <w:ins w:id="282" w:author="JORGE CONTRERAS ORTIZ" w:date="2021-09-04T12:18:00Z"/>
              <w:rFonts w:asciiTheme="minorHAnsi" w:eastAsiaTheme="minorEastAsia" w:hAnsiTheme="minorHAnsi" w:cstheme="minorBidi"/>
              <w:noProof/>
              <w:lang w:eastAsia="es-ES"/>
            </w:rPr>
          </w:pPr>
          <w:ins w:id="28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F85247">
              <w:rPr>
                <w:rStyle w:val="Hipervnculo"/>
                <w:noProof/>
              </w:rPr>
              <w:t>Actualización de Firmware</w:t>
            </w:r>
            <w:r>
              <w:rPr>
                <w:noProof/>
                <w:webHidden/>
              </w:rPr>
              <w:tab/>
            </w:r>
            <w:r>
              <w:rPr>
                <w:noProof/>
                <w:webHidden/>
              </w:rPr>
              <w:fldChar w:fldCharType="begin"/>
            </w:r>
            <w:r>
              <w:rPr>
                <w:noProof/>
                <w:webHidden/>
              </w:rPr>
              <w:instrText xml:space="preserve"> PAGEREF _Toc81650427 \h </w:instrText>
            </w:r>
            <w:r>
              <w:rPr>
                <w:noProof/>
                <w:webHidden/>
              </w:rPr>
            </w:r>
          </w:ins>
          <w:r>
            <w:rPr>
              <w:noProof/>
              <w:webHidden/>
            </w:rPr>
            <w:fldChar w:fldCharType="separate"/>
          </w:r>
          <w:ins w:id="284" w:author="JORGE CONTRERAS ORTIZ" w:date="2021-09-04T12:18:00Z">
            <w:r>
              <w:rPr>
                <w:noProof/>
                <w:webHidden/>
              </w:rPr>
              <w:t>68</w:t>
            </w:r>
            <w:r>
              <w:rPr>
                <w:noProof/>
                <w:webHidden/>
              </w:rPr>
              <w:fldChar w:fldCharType="end"/>
            </w:r>
            <w:r w:rsidRPr="00F85247">
              <w:rPr>
                <w:rStyle w:val="Hipervnculo"/>
                <w:noProof/>
              </w:rPr>
              <w:fldChar w:fldCharType="end"/>
            </w:r>
          </w:ins>
        </w:p>
        <w:p w14:paraId="20B0E879" w14:textId="7BF023C4" w:rsidR="00593FA6" w:rsidRDefault="00593FA6">
          <w:pPr>
            <w:pStyle w:val="TDC4"/>
            <w:tabs>
              <w:tab w:val="left" w:pos="1760"/>
              <w:tab w:val="right" w:leader="dot" w:pos="8494"/>
            </w:tabs>
            <w:rPr>
              <w:ins w:id="285" w:author="JORGE CONTRERAS ORTIZ" w:date="2021-09-04T12:18:00Z"/>
              <w:rFonts w:asciiTheme="minorHAnsi" w:eastAsiaTheme="minorEastAsia" w:hAnsiTheme="minorHAnsi" w:cstheme="minorBidi"/>
              <w:noProof/>
              <w:lang w:eastAsia="es-ES"/>
            </w:rPr>
          </w:pPr>
          <w:ins w:id="28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F85247">
              <w:rPr>
                <w:rStyle w:val="Hipervnculo"/>
                <w:noProof/>
              </w:rPr>
              <w:t>Runtime – Instalación de Drivers USB</w:t>
            </w:r>
            <w:r>
              <w:rPr>
                <w:noProof/>
                <w:webHidden/>
              </w:rPr>
              <w:tab/>
            </w:r>
            <w:r>
              <w:rPr>
                <w:noProof/>
                <w:webHidden/>
              </w:rPr>
              <w:fldChar w:fldCharType="begin"/>
            </w:r>
            <w:r>
              <w:rPr>
                <w:noProof/>
                <w:webHidden/>
              </w:rPr>
              <w:instrText xml:space="preserve"> PAGEREF _Toc81650428 \h </w:instrText>
            </w:r>
            <w:r>
              <w:rPr>
                <w:noProof/>
                <w:webHidden/>
              </w:rPr>
            </w:r>
          </w:ins>
          <w:r>
            <w:rPr>
              <w:noProof/>
              <w:webHidden/>
            </w:rPr>
            <w:fldChar w:fldCharType="separate"/>
          </w:r>
          <w:ins w:id="287" w:author="JORGE CONTRERAS ORTIZ" w:date="2021-09-04T12:18:00Z">
            <w:r>
              <w:rPr>
                <w:noProof/>
                <w:webHidden/>
              </w:rPr>
              <w:t>70</w:t>
            </w:r>
            <w:r>
              <w:rPr>
                <w:noProof/>
                <w:webHidden/>
              </w:rPr>
              <w:fldChar w:fldCharType="end"/>
            </w:r>
            <w:r w:rsidRPr="00F85247">
              <w:rPr>
                <w:rStyle w:val="Hipervnculo"/>
                <w:noProof/>
              </w:rPr>
              <w:fldChar w:fldCharType="end"/>
            </w:r>
          </w:ins>
        </w:p>
        <w:p w14:paraId="3DD31E8F" w14:textId="3B652B50" w:rsidR="00593FA6" w:rsidRDefault="00593FA6">
          <w:pPr>
            <w:pStyle w:val="TDC5"/>
            <w:tabs>
              <w:tab w:val="left" w:pos="2017"/>
              <w:tab w:val="right" w:leader="dot" w:pos="8494"/>
            </w:tabs>
            <w:rPr>
              <w:ins w:id="288" w:author="JORGE CONTRERAS ORTIZ" w:date="2021-09-04T12:18:00Z"/>
              <w:rFonts w:asciiTheme="minorHAnsi" w:eastAsiaTheme="minorEastAsia" w:hAnsiTheme="minorHAnsi" w:cstheme="minorBidi"/>
              <w:noProof/>
              <w:lang w:eastAsia="es-ES"/>
            </w:rPr>
          </w:pPr>
          <w:ins w:id="28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"_Toc81650429"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_Toc81650429 \h </w:instrText>
            </w:r>
            <w:r>
              <w:rPr>
                <w:noProof/>
                <w:webHidden/>
              </w:rPr>
            </w:r>
          </w:ins>
          <w:r>
            <w:rPr>
              <w:noProof/>
              <w:webHidden/>
            </w:rPr>
            <w:fldChar w:fldCharType="separate"/>
          </w:r>
          <w:ins w:id="290" w:author="JORGE CONTRERAS ORTIZ" w:date="2021-09-04T12:18:00Z">
            <w:r>
              <w:rPr>
                <w:noProof/>
                <w:webHidden/>
              </w:rPr>
              <w:t>70</w:t>
            </w:r>
            <w:r>
              <w:rPr>
                <w:noProof/>
                <w:webHidden/>
              </w:rPr>
              <w:fldChar w:fldCharType="end"/>
            </w:r>
            <w:r w:rsidRPr="00F85247">
              <w:rPr>
                <w:rStyle w:val="Hipervnculo"/>
                <w:noProof/>
              </w:rPr>
              <w:fldChar w:fldCharType="end"/>
            </w:r>
          </w:ins>
        </w:p>
        <w:p w14:paraId="67481B0E" w14:textId="20ACF334" w:rsidR="00593FA6" w:rsidRDefault="00593FA6">
          <w:pPr>
            <w:pStyle w:val="TDC5"/>
            <w:tabs>
              <w:tab w:val="left" w:pos="2017"/>
              <w:tab w:val="right" w:leader="dot" w:pos="8494"/>
            </w:tabs>
            <w:rPr>
              <w:ins w:id="291" w:author="JORGE CONTRERAS ORTIZ" w:date="2021-09-04T12:18:00Z"/>
              <w:rFonts w:asciiTheme="minorHAnsi" w:eastAsiaTheme="minorEastAsia" w:hAnsiTheme="minorHAnsi" w:cstheme="minorBidi"/>
              <w:noProof/>
              <w:lang w:eastAsia="es-ES"/>
            </w:rPr>
          </w:pPr>
          <w:ins w:id="29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3.2.2.4.2.</w:t>
            </w:r>
            <w:r>
              <w:rPr>
                <w:rFonts w:asciiTheme="minorHAnsi" w:eastAsiaTheme="minorEastAsia" w:hAnsiTheme="minorHAnsi" w:cstheme="minorBidi"/>
                <w:noProof/>
                <w:lang w:eastAsia="es-ES"/>
              </w:rPr>
              <w:tab/>
            </w:r>
            <w:r w:rsidRPr="00F85247">
              <w:rPr>
                <w:rStyle w:val="Hipervnculo"/>
                <w:noProof/>
              </w:rPr>
              <w:t>Linux</w:t>
            </w:r>
            <w:r>
              <w:rPr>
                <w:noProof/>
                <w:webHidden/>
              </w:rPr>
              <w:tab/>
            </w:r>
            <w:r>
              <w:rPr>
                <w:noProof/>
                <w:webHidden/>
              </w:rPr>
              <w:fldChar w:fldCharType="begin"/>
            </w:r>
            <w:r>
              <w:rPr>
                <w:noProof/>
                <w:webHidden/>
              </w:rPr>
              <w:instrText xml:space="preserve"> PAGEREF _Toc81650430 \h </w:instrText>
            </w:r>
            <w:r>
              <w:rPr>
                <w:noProof/>
                <w:webHidden/>
              </w:rPr>
            </w:r>
          </w:ins>
          <w:r>
            <w:rPr>
              <w:noProof/>
              <w:webHidden/>
            </w:rPr>
            <w:fldChar w:fldCharType="separate"/>
          </w:r>
          <w:ins w:id="293" w:author="JORGE CONTRERAS ORTIZ" w:date="2021-09-04T12:18:00Z">
            <w:r>
              <w:rPr>
                <w:noProof/>
                <w:webHidden/>
              </w:rPr>
              <w:t>72</w:t>
            </w:r>
            <w:r>
              <w:rPr>
                <w:noProof/>
                <w:webHidden/>
              </w:rPr>
              <w:fldChar w:fldCharType="end"/>
            </w:r>
            <w:r w:rsidRPr="00F85247">
              <w:rPr>
                <w:rStyle w:val="Hipervnculo"/>
                <w:noProof/>
              </w:rPr>
              <w:fldChar w:fldCharType="end"/>
            </w:r>
          </w:ins>
        </w:p>
        <w:p w14:paraId="5442D063" w14:textId="5462031B" w:rsidR="00593FA6" w:rsidRDefault="00593FA6">
          <w:pPr>
            <w:pStyle w:val="TDC5"/>
            <w:tabs>
              <w:tab w:val="left" w:pos="2017"/>
              <w:tab w:val="right" w:leader="dot" w:pos="8494"/>
            </w:tabs>
            <w:rPr>
              <w:ins w:id="294" w:author="JORGE CONTRERAS ORTIZ" w:date="2021-09-04T12:18:00Z"/>
              <w:rFonts w:asciiTheme="minorHAnsi" w:eastAsiaTheme="minorEastAsia" w:hAnsiTheme="minorHAnsi" w:cstheme="minorBidi"/>
              <w:noProof/>
              <w:lang w:eastAsia="es-ES"/>
            </w:rPr>
          </w:pPr>
          <w:ins w:id="29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3.2.2.4.3.</w:t>
            </w:r>
            <w:r>
              <w:rPr>
                <w:rFonts w:asciiTheme="minorHAnsi" w:eastAsiaTheme="minorEastAsia" w:hAnsiTheme="minorHAnsi" w:cstheme="minorBidi"/>
                <w:noProof/>
                <w:lang w:eastAsia="es-ES"/>
              </w:rPr>
              <w:tab/>
            </w:r>
            <w:r w:rsidRPr="00F85247">
              <w:rPr>
                <w:rStyle w:val="Hipervnculo"/>
                <w:noProof/>
              </w:rPr>
              <w:t>MAC OS</w:t>
            </w:r>
            <w:r>
              <w:rPr>
                <w:noProof/>
                <w:webHidden/>
              </w:rPr>
              <w:tab/>
            </w:r>
            <w:r>
              <w:rPr>
                <w:noProof/>
                <w:webHidden/>
              </w:rPr>
              <w:fldChar w:fldCharType="begin"/>
            </w:r>
            <w:r>
              <w:rPr>
                <w:noProof/>
                <w:webHidden/>
              </w:rPr>
              <w:instrText xml:space="preserve"> PAGEREF _Toc81650431 \h </w:instrText>
            </w:r>
            <w:r>
              <w:rPr>
                <w:noProof/>
                <w:webHidden/>
              </w:rPr>
            </w:r>
          </w:ins>
          <w:r>
            <w:rPr>
              <w:noProof/>
              <w:webHidden/>
            </w:rPr>
            <w:fldChar w:fldCharType="separate"/>
          </w:r>
          <w:ins w:id="296" w:author="JORGE CONTRERAS ORTIZ" w:date="2021-09-04T12:18:00Z">
            <w:r>
              <w:rPr>
                <w:noProof/>
                <w:webHidden/>
              </w:rPr>
              <w:t>73</w:t>
            </w:r>
            <w:r>
              <w:rPr>
                <w:noProof/>
                <w:webHidden/>
              </w:rPr>
              <w:fldChar w:fldCharType="end"/>
            </w:r>
            <w:r w:rsidRPr="00F85247">
              <w:rPr>
                <w:rStyle w:val="Hipervnculo"/>
                <w:noProof/>
              </w:rPr>
              <w:fldChar w:fldCharType="end"/>
            </w:r>
          </w:ins>
        </w:p>
        <w:p w14:paraId="224139D0" w14:textId="497BF800" w:rsidR="00593FA6" w:rsidRDefault="00593FA6">
          <w:pPr>
            <w:pStyle w:val="TDC4"/>
            <w:tabs>
              <w:tab w:val="left" w:pos="1760"/>
              <w:tab w:val="right" w:leader="dot" w:pos="8494"/>
            </w:tabs>
            <w:rPr>
              <w:ins w:id="297" w:author="JORGE CONTRERAS ORTIZ" w:date="2021-09-04T12:18:00Z"/>
              <w:rFonts w:asciiTheme="minorHAnsi" w:eastAsiaTheme="minorEastAsia" w:hAnsiTheme="minorHAnsi" w:cstheme="minorBidi"/>
              <w:noProof/>
              <w:lang w:eastAsia="es-ES"/>
            </w:rPr>
          </w:pPr>
          <w:ins w:id="29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F85247">
              <w:rPr>
                <w:rStyle w:val="Hipervnculo"/>
                <w:noProof/>
              </w:rPr>
              <w:t>Configuración de Terminal COM</w:t>
            </w:r>
            <w:r>
              <w:rPr>
                <w:noProof/>
                <w:webHidden/>
              </w:rPr>
              <w:tab/>
            </w:r>
            <w:r>
              <w:rPr>
                <w:noProof/>
                <w:webHidden/>
              </w:rPr>
              <w:fldChar w:fldCharType="begin"/>
            </w:r>
            <w:r>
              <w:rPr>
                <w:noProof/>
                <w:webHidden/>
              </w:rPr>
              <w:instrText xml:space="preserve"> PAGEREF _Toc81650432 \h </w:instrText>
            </w:r>
            <w:r>
              <w:rPr>
                <w:noProof/>
                <w:webHidden/>
              </w:rPr>
            </w:r>
          </w:ins>
          <w:r>
            <w:rPr>
              <w:noProof/>
              <w:webHidden/>
            </w:rPr>
            <w:fldChar w:fldCharType="separate"/>
          </w:r>
          <w:ins w:id="299" w:author="JORGE CONTRERAS ORTIZ" w:date="2021-09-04T12:18:00Z">
            <w:r>
              <w:rPr>
                <w:noProof/>
                <w:webHidden/>
              </w:rPr>
              <w:t>73</w:t>
            </w:r>
            <w:r>
              <w:rPr>
                <w:noProof/>
                <w:webHidden/>
              </w:rPr>
              <w:fldChar w:fldCharType="end"/>
            </w:r>
            <w:r w:rsidRPr="00F85247">
              <w:rPr>
                <w:rStyle w:val="Hipervnculo"/>
                <w:noProof/>
              </w:rPr>
              <w:fldChar w:fldCharType="end"/>
            </w:r>
          </w:ins>
        </w:p>
        <w:p w14:paraId="3B539DDB" w14:textId="4E0D03A6" w:rsidR="00593FA6" w:rsidRDefault="00593FA6">
          <w:pPr>
            <w:pStyle w:val="TDC5"/>
            <w:tabs>
              <w:tab w:val="left" w:pos="2017"/>
              <w:tab w:val="right" w:leader="dot" w:pos="8494"/>
            </w:tabs>
            <w:rPr>
              <w:ins w:id="300" w:author="JORGE CONTRERAS ORTIZ" w:date="2021-09-04T12:18:00Z"/>
              <w:rFonts w:asciiTheme="minorHAnsi" w:eastAsiaTheme="minorEastAsia" w:hAnsiTheme="minorHAnsi" w:cstheme="minorBidi"/>
              <w:noProof/>
              <w:lang w:eastAsia="es-ES"/>
            </w:rPr>
          </w:pPr>
          <w:ins w:id="30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3.2.2.5.1.</w:t>
            </w:r>
            <w:r>
              <w:rPr>
                <w:rFonts w:asciiTheme="minorHAnsi" w:eastAsiaTheme="minorEastAsia" w:hAnsiTheme="minorHAnsi" w:cstheme="minorBidi"/>
                <w:noProof/>
                <w:lang w:eastAsia="es-ES"/>
              </w:rPr>
              <w:tab/>
            </w:r>
            <w:r w:rsidRPr="00F85247">
              <w:rPr>
                <w:rStyle w:val="Hipervnculo"/>
                <w:noProof/>
              </w:rPr>
              <w:t>Windows</w:t>
            </w:r>
            <w:r>
              <w:rPr>
                <w:noProof/>
                <w:webHidden/>
              </w:rPr>
              <w:tab/>
            </w:r>
            <w:r>
              <w:rPr>
                <w:noProof/>
                <w:webHidden/>
              </w:rPr>
              <w:fldChar w:fldCharType="begin"/>
            </w:r>
            <w:r>
              <w:rPr>
                <w:noProof/>
                <w:webHidden/>
              </w:rPr>
              <w:instrText xml:space="preserve"> PAGEREF _Toc81650433 \h </w:instrText>
            </w:r>
            <w:r>
              <w:rPr>
                <w:noProof/>
                <w:webHidden/>
              </w:rPr>
            </w:r>
          </w:ins>
          <w:r>
            <w:rPr>
              <w:noProof/>
              <w:webHidden/>
            </w:rPr>
            <w:fldChar w:fldCharType="separate"/>
          </w:r>
          <w:ins w:id="302" w:author="JORGE CONTRERAS ORTIZ" w:date="2021-09-04T12:18:00Z">
            <w:r>
              <w:rPr>
                <w:noProof/>
                <w:webHidden/>
              </w:rPr>
              <w:t>73</w:t>
            </w:r>
            <w:r>
              <w:rPr>
                <w:noProof/>
                <w:webHidden/>
              </w:rPr>
              <w:fldChar w:fldCharType="end"/>
            </w:r>
            <w:r w:rsidRPr="00F85247">
              <w:rPr>
                <w:rStyle w:val="Hipervnculo"/>
                <w:noProof/>
              </w:rPr>
              <w:fldChar w:fldCharType="end"/>
            </w:r>
          </w:ins>
        </w:p>
        <w:p w14:paraId="11DBA45E" w14:textId="23E6C04C" w:rsidR="00593FA6" w:rsidRDefault="00593FA6">
          <w:pPr>
            <w:pStyle w:val="TDC5"/>
            <w:tabs>
              <w:tab w:val="left" w:pos="2017"/>
              <w:tab w:val="right" w:leader="dot" w:pos="8494"/>
            </w:tabs>
            <w:rPr>
              <w:ins w:id="303" w:author="JORGE CONTRERAS ORTIZ" w:date="2021-09-04T12:18:00Z"/>
              <w:rFonts w:asciiTheme="minorHAnsi" w:eastAsiaTheme="minorEastAsia" w:hAnsiTheme="minorHAnsi" w:cstheme="minorBidi"/>
              <w:noProof/>
              <w:lang w:eastAsia="es-ES"/>
            </w:rPr>
          </w:pPr>
          <w:ins w:id="30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3.2.2.5.2.</w:t>
            </w:r>
            <w:r>
              <w:rPr>
                <w:rFonts w:asciiTheme="minorHAnsi" w:eastAsiaTheme="minorEastAsia" w:hAnsiTheme="minorHAnsi" w:cstheme="minorBidi"/>
                <w:noProof/>
                <w:lang w:eastAsia="es-ES"/>
              </w:rPr>
              <w:tab/>
            </w:r>
            <w:r w:rsidRPr="00F85247">
              <w:rPr>
                <w:rStyle w:val="Hipervnculo"/>
                <w:noProof/>
              </w:rPr>
              <w:t>Linux / MAC Os</w:t>
            </w:r>
            <w:r>
              <w:rPr>
                <w:noProof/>
                <w:webHidden/>
              </w:rPr>
              <w:tab/>
            </w:r>
            <w:r>
              <w:rPr>
                <w:noProof/>
                <w:webHidden/>
              </w:rPr>
              <w:fldChar w:fldCharType="begin"/>
            </w:r>
            <w:r>
              <w:rPr>
                <w:noProof/>
                <w:webHidden/>
              </w:rPr>
              <w:instrText xml:space="preserve"> PAGEREF _Toc81650434 \h </w:instrText>
            </w:r>
            <w:r>
              <w:rPr>
                <w:noProof/>
                <w:webHidden/>
              </w:rPr>
            </w:r>
          </w:ins>
          <w:r>
            <w:rPr>
              <w:noProof/>
              <w:webHidden/>
            </w:rPr>
            <w:fldChar w:fldCharType="separate"/>
          </w:r>
          <w:ins w:id="305" w:author="JORGE CONTRERAS ORTIZ" w:date="2021-09-04T12:18:00Z">
            <w:r>
              <w:rPr>
                <w:noProof/>
                <w:webHidden/>
              </w:rPr>
              <w:t>74</w:t>
            </w:r>
            <w:r>
              <w:rPr>
                <w:noProof/>
                <w:webHidden/>
              </w:rPr>
              <w:fldChar w:fldCharType="end"/>
            </w:r>
            <w:r w:rsidRPr="00F85247">
              <w:rPr>
                <w:rStyle w:val="Hipervnculo"/>
                <w:noProof/>
              </w:rPr>
              <w:fldChar w:fldCharType="end"/>
            </w:r>
          </w:ins>
        </w:p>
        <w:p w14:paraId="323D5A67" w14:textId="4A129248" w:rsidR="00593FA6" w:rsidRDefault="00593FA6">
          <w:pPr>
            <w:pStyle w:val="TDC2"/>
            <w:tabs>
              <w:tab w:val="left" w:pos="880"/>
              <w:tab w:val="right" w:leader="dot" w:pos="8494"/>
            </w:tabs>
            <w:rPr>
              <w:ins w:id="306" w:author="JORGE CONTRERAS ORTIZ" w:date="2021-09-04T12:18:00Z"/>
              <w:rFonts w:asciiTheme="minorHAnsi" w:eastAsiaTheme="minorEastAsia" w:hAnsiTheme="minorHAnsi" w:cstheme="minorBidi"/>
              <w:noProof/>
              <w:lang w:eastAsia="es-ES"/>
            </w:rPr>
          </w:pPr>
          <w:ins w:id="30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3.3.</w:t>
            </w:r>
            <w:r>
              <w:rPr>
                <w:rFonts w:asciiTheme="minorHAnsi" w:eastAsiaTheme="minorEastAsia" w:hAnsiTheme="minorHAnsi" w:cstheme="minorBidi"/>
                <w:noProof/>
                <w:lang w:eastAsia="es-ES"/>
              </w:rPr>
              <w:tab/>
            </w:r>
            <w:r w:rsidRPr="00F85247">
              <w:rPr>
                <w:rStyle w:val="Hipervnculo"/>
                <w:noProof/>
              </w:rPr>
              <w:t>CONFIGURACIÓN DE RED PARA KTWM102</w:t>
            </w:r>
            <w:r>
              <w:rPr>
                <w:noProof/>
                <w:webHidden/>
              </w:rPr>
              <w:tab/>
            </w:r>
            <w:r>
              <w:rPr>
                <w:noProof/>
                <w:webHidden/>
              </w:rPr>
              <w:fldChar w:fldCharType="begin"/>
            </w:r>
            <w:r>
              <w:rPr>
                <w:noProof/>
                <w:webHidden/>
              </w:rPr>
              <w:instrText xml:space="preserve"> PAGEREF _Toc81650435 \h </w:instrText>
            </w:r>
            <w:r>
              <w:rPr>
                <w:noProof/>
                <w:webHidden/>
              </w:rPr>
            </w:r>
          </w:ins>
          <w:r>
            <w:rPr>
              <w:noProof/>
              <w:webHidden/>
            </w:rPr>
            <w:fldChar w:fldCharType="separate"/>
          </w:r>
          <w:ins w:id="308" w:author="JORGE CONTRERAS ORTIZ" w:date="2021-09-04T12:18:00Z">
            <w:r>
              <w:rPr>
                <w:noProof/>
                <w:webHidden/>
              </w:rPr>
              <w:t>74</w:t>
            </w:r>
            <w:r>
              <w:rPr>
                <w:noProof/>
                <w:webHidden/>
              </w:rPr>
              <w:fldChar w:fldCharType="end"/>
            </w:r>
            <w:r w:rsidRPr="00F85247">
              <w:rPr>
                <w:rStyle w:val="Hipervnculo"/>
                <w:noProof/>
              </w:rPr>
              <w:fldChar w:fldCharType="end"/>
            </w:r>
          </w:ins>
        </w:p>
        <w:p w14:paraId="76C1FA5B" w14:textId="497F0215" w:rsidR="00593FA6" w:rsidRDefault="00593FA6">
          <w:pPr>
            <w:pStyle w:val="TDC3"/>
            <w:rPr>
              <w:ins w:id="309" w:author="JORGE CONTRERAS ORTIZ" w:date="2021-09-04T12:18:00Z"/>
              <w:rFonts w:asciiTheme="minorHAnsi" w:hAnsiTheme="minorHAnsi" w:cstheme="minorBidi"/>
              <w:noProof/>
            </w:rPr>
          </w:pPr>
          <w:ins w:id="31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3.3.1.</w:t>
            </w:r>
            <w:r>
              <w:rPr>
                <w:rFonts w:asciiTheme="minorHAnsi" w:hAnsiTheme="minorHAnsi" w:cstheme="minorBidi"/>
                <w:noProof/>
              </w:rPr>
              <w:tab/>
            </w:r>
            <w:r w:rsidRPr="00F85247">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_Toc81650436 \h </w:instrText>
            </w:r>
            <w:r>
              <w:rPr>
                <w:noProof/>
                <w:webHidden/>
              </w:rPr>
            </w:r>
          </w:ins>
          <w:r>
            <w:rPr>
              <w:noProof/>
              <w:webHidden/>
            </w:rPr>
            <w:fldChar w:fldCharType="separate"/>
          </w:r>
          <w:ins w:id="311" w:author="JORGE CONTRERAS ORTIZ" w:date="2021-09-04T12:18:00Z">
            <w:r>
              <w:rPr>
                <w:noProof/>
                <w:webHidden/>
              </w:rPr>
              <w:t>75</w:t>
            </w:r>
            <w:r>
              <w:rPr>
                <w:noProof/>
                <w:webHidden/>
              </w:rPr>
              <w:fldChar w:fldCharType="end"/>
            </w:r>
            <w:r w:rsidRPr="00F85247">
              <w:rPr>
                <w:rStyle w:val="Hipervnculo"/>
                <w:noProof/>
              </w:rPr>
              <w:fldChar w:fldCharType="end"/>
            </w:r>
          </w:ins>
        </w:p>
        <w:p w14:paraId="0AAE6634" w14:textId="20969C37" w:rsidR="00593FA6" w:rsidRDefault="00593FA6">
          <w:pPr>
            <w:pStyle w:val="TDC4"/>
            <w:tabs>
              <w:tab w:val="left" w:pos="1760"/>
              <w:tab w:val="right" w:leader="dot" w:pos="8494"/>
            </w:tabs>
            <w:rPr>
              <w:ins w:id="312" w:author="JORGE CONTRERAS ORTIZ" w:date="2021-09-04T12:18:00Z"/>
              <w:rFonts w:asciiTheme="minorHAnsi" w:eastAsiaTheme="minorEastAsia" w:hAnsiTheme="minorHAnsi" w:cstheme="minorBidi"/>
              <w:noProof/>
              <w:lang w:eastAsia="es-ES"/>
            </w:rPr>
          </w:pPr>
          <w:ins w:id="31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F85247">
              <w:rPr>
                <w:rStyle w:val="Hipervnculo"/>
                <w:noProof/>
              </w:rPr>
              <w:t>Sintaxis de los comandos</w:t>
            </w:r>
            <w:r>
              <w:rPr>
                <w:noProof/>
                <w:webHidden/>
              </w:rPr>
              <w:tab/>
            </w:r>
            <w:r>
              <w:rPr>
                <w:noProof/>
                <w:webHidden/>
              </w:rPr>
              <w:fldChar w:fldCharType="begin"/>
            </w:r>
            <w:r>
              <w:rPr>
                <w:noProof/>
                <w:webHidden/>
              </w:rPr>
              <w:instrText xml:space="preserve"> PAGEREF _Toc81650437 \h </w:instrText>
            </w:r>
            <w:r>
              <w:rPr>
                <w:noProof/>
                <w:webHidden/>
              </w:rPr>
            </w:r>
          </w:ins>
          <w:r>
            <w:rPr>
              <w:noProof/>
              <w:webHidden/>
            </w:rPr>
            <w:fldChar w:fldCharType="separate"/>
          </w:r>
          <w:ins w:id="314" w:author="JORGE CONTRERAS ORTIZ" w:date="2021-09-04T12:18:00Z">
            <w:r>
              <w:rPr>
                <w:noProof/>
                <w:webHidden/>
              </w:rPr>
              <w:t>75</w:t>
            </w:r>
            <w:r>
              <w:rPr>
                <w:noProof/>
                <w:webHidden/>
              </w:rPr>
              <w:fldChar w:fldCharType="end"/>
            </w:r>
            <w:r w:rsidRPr="00F85247">
              <w:rPr>
                <w:rStyle w:val="Hipervnculo"/>
                <w:noProof/>
              </w:rPr>
              <w:fldChar w:fldCharType="end"/>
            </w:r>
          </w:ins>
        </w:p>
        <w:p w14:paraId="5F939728" w14:textId="57F44C6F" w:rsidR="00593FA6" w:rsidRDefault="00593FA6">
          <w:pPr>
            <w:pStyle w:val="TDC4"/>
            <w:tabs>
              <w:tab w:val="left" w:pos="1760"/>
              <w:tab w:val="right" w:leader="dot" w:pos="8494"/>
            </w:tabs>
            <w:rPr>
              <w:ins w:id="315" w:author="JORGE CONTRERAS ORTIZ" w:date="2021-09-04T12:18:00Z"/>
              <w:rFonts w:asciiTheme="minorHAnsi" w:eastAsiaTheme="minorEastAsia" w:hAnsiTheme="minorHAnsi" w:cstheme="minorBidi"/>
              <w:noProof/>
              <w:lang w:eastAsia="es-ES"/>
            </w:rPr>
          </w:pPr>
          <w:ins w:id="31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F85247">
              <w:rPr>
                <w:rStyle w:val="Hipervnculo"/>
                <w:noProof/>
              </w:rPr>
              <w:t>Sintaxis de los parámetros</w:t>
            </w:r>
            <w:r>
              <w:rPr>
                <w:noProof/>
                <w:webHidden/>
              </w:rPr>
              <w:tab/>
            </w:r>
            <w:r>
              <w:rPr>
                <w:noProof/>
                <w:webHidden/>
              </w:rPr>
              <w:fldChar w:fldCharType="begin"/>
            </w:r>
            <w:r>
              <w:rPr>
                <w:noProof/>
                <w:webHidden/>
              </w:rPr>
              <w:instrText xml:space="preserve"> PAGEREF _Toc81650438 \h </w:instrText>
            </w:r>
            <w:r>
              <w:rPr>
                <w:noProof/>
                <w:webHidden/>
              </w:rPr>
            </w:r>
          </w:ins>
          <w:r>
            <w:rPr>
              <w:noProof/>
              <w:webHidden/>
            </w:rPr>
            <w:fldChar w:fldCharType="separate"/>
          </w:r>
          <w:ins w:id="317" w:author="JORGE CONTRERAS ORTIZ" w:date="2021-09-04T12:18:00Z">
            <w:r>
              <w:rPr>
                <w:noProof/>
                <w:webHidden/>
              </w:rPr>
              <w:t>76</w:t>
            </w:r>
            <w:r>
              <w:rPr>
                <w:noProof/>
                <w:webHidden/>
              </w:rPr>
              <w:fldChar w:fldCharType="end"/>
            </w:r>
            <w:r w:rsidRPr="00F85247">
              <w:rPr>
                <w:rStyle w:val="Hipervnculo"/>
                <w:noProof/>
              </w:rPr>
              <w:fldChar w:fldCharType="end"/>
            </w:r>
          </w:ins>
        </w:p>
        <w:p w14:paraId="3C1AB133" w14:textId="4AEE1CD7" w:rsidR="00593FA6" w:rsidRDefault="00593FA6">
          <w:pPr>
            <w:pStyle w:val="TDC4"/>
            <w:tabs>
              <w:tab w:val="left" w:pos="1760"/>
              <w:tab w:val="right" w:leader="dot" w:pos="8494"/>
            </w:tabs>
            <w:rPr>
              <w:ins w:id="318" w:author="JORGE CONTRERAS ORTIZ" w:date="2021-09-04T12:18:00Z"/>
              <w:rFonts w:asciiTheme="minorHAnsi" w:eastAsiaTheme="minorEastAsia" w:hAnsiTheme="minorHAnsi" w:cstheme="minorBidi"/>
              <w:noProof/>
              <w:lang w:eastAsia="es-ES"/>
            </w:rPr>
          </w:pPr>
          <w:ins w:id="31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"_Toc81650439"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F85247">
              <w:rPr>
                <w:rStyle w:val="Hipervnculo"/>
                <w:noProof/>
              </w:rPr>
              <w:t>Mensajes de Respuesta</w:t>
            </w:r>
            <w:r>
              <w:rPr>
                <w:noProof/>
                <w:webHidden/>
              </w:rPr>
              <w:tab/>
            </w:r>
            <w:r>
              <w:rPr>
                <w:noProof/>
                <w:webHidden/>
              </w:rPr>
              <w:fldChar w:fldCharType="begin"/>
            </w:r>
            <w:r>
              <w:rPr>
                <w:noProof/>
                <w:webHidden/>
              </w:rPr>
              <w:instrText xml:space="preserve"> PAGEREF _Toc81650439 \h </w:instrText>
            </w:r>
            <w:r>
              <w:rPr>
                <w:noProof/>
                <w:webHidden/>
              </w:rPr>
            </w:r>
          </w:ins>
          <w:r>
            <w:rPr>
              <w:noProof/>
              <w:webHidden/>
            </w:rPr>
            <w:fldChar w:fldCharType="separate"/>
          </w:r>
          <w:ins w:id="320" w:author="JORGE CONTRERAS ORTIZ" w:date="2021-09-04T12:18:00Z">
            <w:r>
              <w:rPr>
                <w:noProof/>
                <w:webHidden/>
              </w:rPr>
              <w:t>77</w:t>
            </w:r>
            <w:r>
              <w:rPr>
                <w:noProof/>
                <w:webHidden/>
              </w:rPr>
              <w:fldChar w:fldCharType="end"/>
            </w:r>
            <w:r w:rsidRPr="00F85247">
              <w:rPr>
                <w:rStyle w:val="Hipervnculo"/>
                <w:noProof/>
              </w:rPr>
              <w:fldChar w:fldCharType="end"/>
            </w:r>
          </w:ins>
        </w:p>
        <w:p w14:paraId="670CB8EF" w14:textId="262AB16E" w:rsidR="00593FA6" w:rsidRDefault="00593FA6">
          <w:pPr>
            <w:pStyle w:val="TDC3"/>
            <w:rPr>
              <w:ins w:id="321" w:author="JORGE CONTRERAS ORTIZ" w:date="2021-09-04T12:18:00Z"/>
              <w:rFonts w:asciiTheme="minorHAnsi" w:hAnsiTheme="minorHAnsi" w:cstheme="minorBidi"/>
              <w:noProof/>
            </w:rPr>
          </w:pPr>
          <w:ins w:id="32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rPr>
              <w:t>3.3.2.</w:t>
            </w:r>
            <w:r>
              <w:rPr>
                <w:rFonts w:asciiTheme="minorHAnsi" w:hAnsiTheme="minorHAnsi" w:cstheme="minorBidi"/>
                <w:noProof/>
              </w:rPr>
              <w:tab/>
            </w:r>
            <w:r w:rsidRPr="00F85247">
              <w:rPr>
                <w:rStyle w:val="Hipervnculo"/>
                <w:noProof/>
                <w:lang w:val="en-US"/>
              </w:rPr>
              <w:t>Kirale Binary Interface Reference Guide – Comandos KBI</w:t>
            </w:r>
            <w:r>
              <w:rPr>
                <w:noProof/>
                <w:webHidden/>
              </w:rPr>
              <w:tab/>
            </w:r>
            <w:r>
              <w:rPr>
                <w:noProof/>
                <w:webHidden/>
              </w:rPr>
              <w:fldChar w:fldCharType="begin"/>
            </w:r>
            <w:r>
              <w:rPr>
                <w:noProof/>
                <w:webHidden/>
              </w:rPr>
              <w:instrText xml:space="preserve"> PAGEREF _Toc81650440 \h </w:instrText>
            </w:r>
            <w:r>
              <w:rPr>
                <w:noProof/>
                <w:webHidden/>
              </w:rPr>
            </w:r>
          </w:ins>
          <w:r>
            <w:rPr>
              <w:noProof/>
              <w:webHidden/>
            </w:rPr>
            <w:fldChar w:fldCharType="separate"/>
          </w:r>
          <w:ins w:id="323" w:author="JORGE CONTRERAS ORTIZ" w:date="2021-09-04T12:18:00Z">
            <w:r>
              <w:rPr>
                <w:noProof/>
                <w:webHidden/>
              </w:rPr>
              <w:t>78</w:t>
            </w:r>
            <w:r>
              <w:rPr>
                <w:noProof/>
                <w:webHidden/>
              </w:rPr>
              <w:fldChar w:fldCharType="end"/>
            </w:r>
            <w:r w:rsidRPr="00F85247">
              <w:rPr>
                <w:rStyle w:val="Hipervnculo"/>
                <w:noProof/>
              </w:rPr>
              <w:fldChar w:fldCharType="end"/>
            </w:r>
          </w:ins>
        </w:p>
        <w:p w14:paraId="6E1F86A2" w14:textId="73B061CC" w:rsidR="00593FA6" w:rsidRDefault="00593FA6">
          <w:pPr>
            <w:pStyle w:val="TDC4"/>
            <w:tabs>
              <w:tab w:val="left" w:pos="1760"/>
              <w:tab w:val="right" w:leader="dot" w:pos="8494"/>
            </w:tabs>
            <w:rPr>
              <w:ins w:id="324" w:author="JORGE CONTRERAS ORTIZ" w:date="2021-09-04T12:18:00Z"/>
              <w:rFonts w:asciiTheme="minorHAnsi" w:eastAsiaTheme="minorEastAsia" w:hAnsiTheme="minorHAnsi" w:cstheme="minorBidi"/>
              <w:noProof/>
              <w:lang w:eastAsia="es-ES"/>
            </w:rPr>
          </w:pPr>
          <w:ins w:id="32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F85247">
              <w:rPr>
                <w:rStyle w:val="Hipervnculo"/>
                <w:noProof/>
              </w:rPr>
              <w:t>Operación de Interfaz</w:t>
            </w:r>
            <w:r>
              <w:rPr>
                <w:noProof/>
                <w:webHidden/>
              </w:rPr>
              <w:tab/>
            </w:r>
            <w:r>
              <w:rPr>
                <w:noProof/>
                <w:webHidden/>
              </w:rPr>
              <w:fldChar w:fldCharType="begin"/>
            </w:r>
            <w:r>
              <w:rPr>
                <w:noProof/>
                <w:webHidden/>
              </w:rPr>
              <w:instrText xml:space="preserve"> PAGEREF _Toc81650441 \h </w:instrText>
            </w:r>
            <w:r>
              <w:rPr>
                <w:noProof/>
                <w:webHidden/>
              </w:rPr>
            </w:r>
          </w:ins>
          <w:r>
            <w:rPr>
              <w:noProof/>
              <w:webHidden/>
            </w:rPr>
            <w:fldChar w:fldCharType="separate"/>
          </w:r>
          <w:ins w:id="326" w:author="JORGE CONTRERAS ORTIZ" w:date="2021-09-04T12:18:00Z">
            <w:r>
              <w:rPr>
                <w:noProof/>
                <w:webHidden/>
              </w:rPr>
              <w:t>78</w:t>
            </w:r>
            <w:r>
              <w:rPr>
                <w:noProof/>
                <w:webHidden/>
              </w:rPr>
              <w:fldChar w:fldCharType="end"/>
            </w:r>
            <w:r w:rsidRPr="00F85247">
              <w:rPr>
                <w:rStyle w:val="Hipervnculo"/>
                <w:noProof/>
              </w:rPr>
              <w:fldChar w:fldCharType="end"/>
            </w:r>
          </w:ins>
        </w:p>
        <w:p w14:paraId="4A7CDE93" w14:textId="122F23BB" w:rsidR="00593FA6" w:rsidRDefault="00593FA6">
          <w:pPr>
            <w:pStyle w:val="TDC4"/>
            <w:tabs>
              <w:tab w:val="left" w:pos="1760"/>
              <w:tab w:val="right" w:leader="dot" w:pos="8494"/>
            </w:tabs>
            <w:rPr>
              <w:ins w:id="327" w:author="JORGE CONTRERAS ORTIZ" w:date="2021-09-04T12:18:00Z"/>
              <w:rFonts w:asciiTheme="minorHAnsi" w:eastAsiaTheme="minorEastAsia" w:hAnsiTheme="minorHAnsi" w:cstheme="minorBidi"/>
              <w:noProof/>
              <w:lang w:eastAsia="es-ES"/>
            </w:rPr>
          </w:pPr>
          <w:ins w:id="32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F85247">
              <w:rPr>
                <w:rStyle w:val="Hipervnculo"/>
                <w:noProof/>
              </w:rPr>
              <w:t>Formato del paquete</w:t>
            </w:r>
            <w:r>
              <w:rPr>
                <w:noProof/>
                <w:webHidden/>
              </w:rPr>
              <w:tab/>
            </w:r>
            <w:r>
              <w:rPr>
                <w:noProof/>
                <w:webHidden/>
              </w:rPr>
              <w:fldChar w:fldCharType="begin"/>
            </w:r>
            <w:r>
              <w:rPr>
                <w:noProof/>
                <w:webHidden/>
              </w:rPr>
              <w:instrText xml:space="preserve"> PAGEREF _Toc81650442 \h </w:instrText>
            </w:r>
            <w:r>
              <w:rPr>
                <w:noProof/>
                <w:webHidden/>
              </w:rPr>
            </w:r>
          </w:ins>
          <w:r>
            <w:rPr>
              <w:noProof/>
              <w:webHidden/>
            </w:rPr>
            <w:fldChar w:fldCharType="separate"/>
          </w:r>
          <w:ins w:id="329" w:author="JORGE CONTRERAS ORTIZ" w:date="2021-09-04T12:18:00Z">
            <w:r>
              <w:rPr>
                <w:noProof/>
                <w:webHidden/>
              </w:rPr>
              <w:t>79</w:t>
            </w:r>
            <w:r>
              <w:rPr>
                <w:noProof/>
                <w:webHidden/>
              </w:rPr>
              <w:fldChar w:fldCharType="end"/>
            </w:r>
            <w:r w:rsidRPr="00F85247">
              <w:rPr>
                <w:rStyle w:val="Hipervnculo"/>
                <w:noProof/>
              </w:rPr>
              <w:fldChar w:fldCharType="end"/>
            </w:r>
          </w:ins>
        </w:p>
        <w:p w14:paraId="337392A2" w14:textId="5E697F8C" w:rsidR="00593FA6" w:rsidRDefault="00593FA6">
          <w:pPr>
            <w:pStyle w:val="TDC4"/>
            <w:tabs>
              <w:tab w:val="left" w:pos="1760"/>
              <w:tab w:val="right" w:leader="dot" w:pos="8494"/>
            </w:tabs>
            <w:rPr>
              <w:ins w:id="330" w:author="JORGE CONTRERAS ORTIZ" w:date="2021-09-04T12:18:00Z"/>
              <w:rFonts w:asciiTheme="minorHAnsi" w:eastAsiaTheme="minorEastAsia" w:hAnsiTheme="minorHAnsi" w:cstheme="minorBidi"/>
              <w:noProof/>
              <w:lang w:eastAsia="es-ES"/>
            </w:rPr>
          </w:pPr>
          <w:ins w:id="33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F85247">
              <w:rPr>
                <w:rStyle w:val="Hipervnculo"/>
                <w:noProof/>
              </w:rPr>
              <w:t>Representación de datos</w:t>
            </w:r>
            <w:r>
              <w:rPr>
                <w:noProof/>
                <w:webHidden/>
              </w:rPr>
              <w:tab/>
            </w:r>
            <w:r>
              <w:rPr>
                <w:noProof/>
                <w:webHidden/>
              </w:rPr>
              <w:fldChar w:fldCharType="begin"/>
            </w:r>
            <w:r>
              <w:rPr>
                <w:noProof/>
                <w:webHidden/>
              </w:rPr>
              <w:instrText xml:space="preserve"> PAGEREF _Toc81650443 \h </w:instrText>
            </w:r>
            <w:r>
              <w:rPr>
                <w:noProof/>
                <w:webHidden/>
              </w:rPr>
            </w:r>
          </w:ins>
          <w:r>
            <w:rPr>
              <w:noProof/>
              <w:webHidden/>
            </w:rPr>
            <w:fldChar w:fldCharType="separate"/>
          </w:r>
          <w:ins w:id="332" w:author="JORGE CONTRERAS ORTIZ" w:date="2021-09-04T12:18:00Z">
            <w:r>
              <w:rPr>
                <w:noProof/>
                <w:webHidden/>
              </w:rPr>
              <w:t>80</w:t>
            </w:r>
            <w:r>
              <w:rPr>
                <w:noProof/>
                <w:webHidden/>
              </w:rPr>
              <w:fldChar w:fldCharType="end"/>
            </w:r>
            <w:r w:rsidRPr="00F85247">
              <w:rPr>
                <w:rStyle w:val="Hipervnculo"/>
                <w:noProof/>
              </w:rPr>
              <w:fldChar w:fldCharType="end"/>
            </w:r>
          </w:ins>
        </w:p>
        <w:p w14:paraId="73CD1389" w14:textId="0E8DF28A" w:rsidR="00593FA6" w:rsidRDefault="00593FA6">
          <w:pPr>
            <w:pStyle w:val="TDC4"/>
            <w:tabs>
              <w:tab w:val="left" w:pos="1760"/>
              <w:tab w:val="right" w:leader="dot" w:pos="8494"/>
            </w:tabs>
            <w:rPr>
              <w:ins w:id="333" w:author="JORGE CONTRERAS ORTIZ" w:date="2021-09-04T12:18:00Z"/>
              <w:rFonts w:asciiTheme="minorHAnsi" w:eastAsiaTheme="minorEastAsia" w:hAnsiTheme="minorHAnsi" w:cstheme="minorBidi"/>
              <w:noProof/>
              <w:lang w:eastAsia="es-ES"/>
            </w:rPr>
          </w:pPr>
          <w:ins w:id="33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F85247">
              <w:rPr>
                <w:rStyle w:val="Hipervnculo"/>
                <w:noProof/>
              </w:rPr>
              <w:t>Comandos y Respuestas</w:t>
            </w:r>
            <w:r>
              <w:rPr>
                <w:noProof/>
                <w:webHidden/>
              </w:rPr>
              <w:tab/>
            </w:r>
            <w:r>
              <w:rPr>
                <w:noProof/>
                <w:webHidden/>
              </w:rPr>
              <w:fldChar w:fldCharType="begin"/>
            </w:r>
            <w:r>
              <w:rPr>
                <w:noProof/>
                <w:webHidden/>
              </w:rPr>
              <w:instrText xml:space="preserve"> PAGEREF _Toc81650444 \h </w:instrText>
            </w:r>
            <w:r>
              <w:rPr>
                <w:noProof/>
                <w:webHidden/>
              </w:rPr>
            </w:r>
          </w:ins>
          <w:r>
            <w:rPr>
              <w:noProof/>
              <w:webHidden/>
            </w:rPr>
            <w:fldChar w:fldCharType="separate"/>
          </w:r>
          <w:ins w:id="335" w:author="JORGE CONTRERAS ORTIZ" w:date="2021-09-04T12:18:00Z">
            <w:r>
              <w:rPr>
                <w:noProof/>
                <w:webHidden/>
              </w:rPr>
              <w:t>81</w:t>
            </w:r>
            <w:r>
              <w:rPr>
                <w:noProof/>
                <w:webHidden/>
              </w:rPr>
              <w:fldChar w:fldCharType="end"/>
            </w:r>
            <w:r w:rsidRPr="00F85247">
              <w:rPr>
                <w:rStyle w:val="Hipervnculo"/>
                <w:noProof/>
              </w:rPr>
              <w:fldChar w:fldCharType="end"/>
            </w:r>
          </w:ins>
        </w:p>
        <w:p w14:paraId="1D7361F0" w14:textId="3A238CA6" w:rsidR="00593FA6" w:rsidRDefault="00593FA6">
          <w:pPr>
            <w:pStyle w:val="TDC4"/>
            <w:tabs>
              <w:tab w:val="left" w:pos="1760"/>
              <w:tab w:val="right" w:leader="dot" w:pos="8494"/>
            </w:tabs>
            <w:rPr>
              <w:ins w:id="336" w:author="JORGE CONTRERAS ORTIZ" w:date="2021-09-04T12:18:00Z"/>
              <w:rFonts w:asciiTheme="minorHAnsi" w:eastAsiaTheme="minorEastAsia" w:hAnsiTheme="minorHAnsi" w:cstheme="minorBidi"/>
              <w:noProof/>
              <w:lang w:eastAsia="es-ES"/>
            </w:rPr>
          </w:pPr>
          <w:ins w:id="33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F85247">
              <w:rPr>
                <w:rStyle w:val="Hipervnculo"/>
                <w:noProof/>
              </w:rPr>
              <w:t>Notificaciones</w:t>
            </w:r>
            <w:r>
              <w:rPr>
                <w:noProof/>
                <w:webHidden/>
              </w:rPr>
              <w:tab/>
            </w:r>
            <w:r>
              <w:rPr>
                <w:noProof/>
                <w:webHidden/>
              </w:rPr>
              <w:fldChar w:fldCharType="begin"/>
            </w:r>
            <w:r>
              <w:rPr>
                <w:noProof/>
                <w:webHidden/>
              </w:rPr>
              <w:instrText xml:space="preserve"> PAGEREF _Toc81650445 \h </w:instrText>
            </w:r>
            <w:r>
              <w:rPr>
                <w:noProof/>
                <w:webHidden/>
              </w:rPr>
            </w:r>
          </w:ins>
          <w:r>
            <w:rPr>
              <w:noProof/>
              <w:webHidden/>
            </w:rPr>
            <w:fldChar w:fldCharType="separate"/>
          </w:r>
          <w:ins w:id="338" w:author="JORGE CONTRERAS ORTIZ" w:date="2021-09-04T12:18:00Z">
            <w:r>
              <w:rPr>
                <w:noProof/>
                <w:webHidden/>
              </w:rPr>
              <w:t>82</w:t>
            </w:r>
            <w:r>
              <w:rPr>
                <w:noProof/>
                <w:webHidden/>
              </w:rPr>
              <w:fldChar w:fldCharType="end"/>
            </w:r>
            <w:r w:rsidRPr="00F85247">
              <w:rPr>
                <w:rStyle w:val="Hipervnculo"/>
                <w:noProof/>
              </w:rPr>
              <w:fldChar w:fldCharType="end"/>
            </w:r>
          </w:ins>
        </w:p>
        <w:p w14:paraId="6E80EEB4" w14:textId="5A52951E" w:rsidR="00593FA6" w:rsidRDefault="00593FA6">
          <w:pPr>
            <w:pStyle w:val="TDC3"/>
            <w:rPr>
              <w:ins w:id="339" w:author="JORGE CONTRERAS ORTIZ" w:date="2021-09-04T12:18:00Z"/>
              <w:rFonts w:asciiTheme="minorHAnsi" w:hAnsiTheme="minorHAnsi" w:cstheme="minorBidi"/>
              <w:noProof/>
            </w:rPr>
          </w:pPr>
          <w:ins w:id="34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3.3.3.</w:t>
            </w:r>
            <w:r>
              <w:rPr>
                <w:rFonts w:asciiTheme="minorHAnsi" w:hAnsiTheme="minorHAnsi" w:cstheme="minorBidi"/>
                <w:noProof/>
              </w:rPr>
              <w:tab/>
            </w:r>
            <w:r w:rsidRPr="00F85247">
              <w:rPr>
                <w:rStyle w:val="Hipervnculo"/>
                <w:noProof/>
              </w:rPr>
              <w:t>Configuración de Red</w:t>
            </w:r>
            <w:r>
              <w:rPr>
                <w:noProof/>
                <w:webHidden/>
              </w:rPr>
              <w:tab/>
            </w:r>
            <w:r>
              <w:rPr>
                <w:noProof/>
                <w:webHidden/>
              </w:rPr>
              <w:fldChar w:fldCharType="begin"/>
            </w:r>
            <w:r>
              <w:rPr>
                <w:noProof/>
                <w:webHidden/>
              </w:rPr>
              <w:instrText xml:space="preserve"> PAGEREF _Toc81650446 \h </w:instrText>
            </w:r>
            <w:r>
              <w:rPr>
                <w:noProof/>
                <w:webHidden/>
              </w:rPr>
            </w:r>
          </w:ins>
          <w:r>
            <w:rPr>
              <w:noProof/>
              <w:webHidden/>
            </w:rPr>
            <w:fldChar w:fldCharType="separate"/>
          </w:r>
          <w:ins w:id="341" w:author="JORGE CONTRERAS ORTIZ" w:date="2021-09-04T12:18:00Z">
            <w:r>
              <w:rPr>
                <w:noProof/>
                <w:webHidden/>
              </w:rPr>
              <w:t>82</w:t>
            </w:r>
            <w:r>
              <w:rPr>
                <w:noProof/>
                <w:webHidden/>
              </w:rPr>
              <w:fldChar w:fldCharType="end"/>
            </w:r>
            <w:r w:rsidRPr="00F85247">
              <w:rPr>
                <w:rStyle w:val="Hipervnculo"/>
                <w:noProof/>
              </w:rPr>
              <w:fldChar w:fldCharType="end"/>
            </w:r>
          </w:ins>
        </w:p>
        <w:p w14:paraId="63526A45" w14:textId="7E98FF9C" w:rsidR="00593FA6" w:rsidRDefault="00593FA6">
          <w:pPr>
            <w:pStyle w:val="TDC4"/>
            <w:tabs>
              <w:tab w:val="left" w:pos="1760"/>
              <w:tab w:val="right" w:leader="dot" w:pos="8494"/>
            </w:tabs>
            <w:rPr>
              <w:ins w:id="342" w:author="JORGE CONTRERAS ORTIZ" w:date="2021-09-04T12:18:00Z"/>
              <w:rFonts w:asciiTheme="minorHAnsi" w:eastAsiaTheme="minorEastAsia" w:hAnsiTheme="minorHAnsi" w:cstheme="minorBidi"/>
              <w:noProof/>
              <w:lang w:eastAsia="es-ES"/>
            </w:rPr>
          </w:pPr>
          <w:ins w:id="343" w:author="JORGE CONTRERAS ORTIZ" w:date="2021-09-04T12:18:00Z">
            <w:r w:rsidRPr="00F85247">
              <w:rPr>
                <w:rStyle w:val="Hipervnculo"/>
                <w:noProof/>
              </w:rPr>
              <w:lastRenderedPageBreak/>
              <w:fldChar w:fldCharType="begin"/>
            </w:r>
            <w:r w:rsidRPr="00F85247">
              <w:rPr>
                <w:rStyle w:val="Hipervnculo"/>
                <w:noProof/>
              </w:rPr>
              <w:instrText xml:space="preserve"> </w:instrText>
            </w:r>
            <w:r>
              <w:rPr>
                <w:noProof/>
              </w:rPr>
              <w:instrText>HYPERLINK \l "_Toc81650447"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F85247">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_Toc81650447 \h </w:instrText>
            </w:r>
            <w:r>
              <w:rPr>
                <w:noProof/>
                <w:webHidden/>
              </w:rPr>
            </w:r>
          </w:ins>
          <w:r>
            <w:rPr>
              <w:noProof/>
              <w:webHidden/>
            </w:rPr>
            <w:fldChar w:fldCharType="separate"/>
          </w:r>
          <w:ins w:id="344" w:author="JORGE CONTRERAS ORTIZ" w:date="2021-09-04T12:18:00Z">
            <w:r>
              <w:rPr>
                <w:noProof/>
                <w:webHidden/>
              </w:rPr>
              <w:t>82</w:t>
            </w:r>
            <w:r>
              <w:rPr>
                <w:noProof/>
                <w:webHidden/>
              </w:rPr>
              <w:fldChar w:fldCharType="end"/>
            </w:r>
            <w:r w:rsidRPr="00F85247">
              <w:rPr>
                <w:rStyle w:val="Hipervnculo"/>
                <w:noProof/>
              </w:rPr>
              <w:fldChar w:fldCharType="end"/>
            </w:r>
          </w:ins>
        </w:p>
        <w:p w14:paraId="6BC3D512" w14:textId="51DDB59E" w:rsidR="00593FA6" w:rsidRDefault="00593FA6">
          <w:pPr>
            <w:pStyle w:val="TDC4"/>
            <w:tabs>
              <w:tab w:val="left" w:pos="1760"/>
              <w:tab w:val="right" w:leader="dot" w:pos="8494"/>
            </w:tabs>
            <w:rPr>
              <w:ins w:id="345" w:author="JORGE CONTRERAS ORTIZ" w:date="2021-09-04T12:18:00Z"/>
              <w:rFonts w:asciiTheme="minorHAnsi" w:eastAsiaTheme="minorEastAsia" w:hAnsiTheme="minorHAnsi" w:cstheme="minorBidi"/>
              <w:noProof/>
              <w:lang w:eastAsia="es-ES"/>
            </w:rPr>
          </w:pPr>
          <w:ins w:id="34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F85247">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_Toc81650448 \h </w:instrText>
            </w:r>
            <w:r>
              <w:rPr>
                <w:noProof/>
                <w:webHidden/>
              </w:rPr>
            </w:r>
          </w:ins>
          <w:r>
            <w:rPr>
              <w:noProof/>
              <w:webHidden/>
            </w:rPr>
            <w:fldChar w:fldCharType="separate"/>
          </w:r>
          <w:ins w:id="347" w:author="JORGE CONTRERAS ORTIZ" w:date="2021-09-04T12:18:00Z">
            <w:r>
              <w:rPr>
                <w:noProof/>
                <w:webHidden/>
              </w:rPr>
              <w:t>82</w:t>
            </w:r>
            <w:r>
              <w:rPr>
                <w:noProof/>
                <w:webHidden/>
              </w:rPr>
              <w:fldChar w:fldCharType="end"/>
            </w:r>
            <w:r w:rsidRPr="00F85247">
              <w:rPr>
                <w:rStyle w:val="Hipervnculo"/>
                <w:noProof/>
              </w:rPr>
              <w:fldChar w:fldCharType="end"/>
            </w:r>
          </w:ins>
        </w:p>
        <w:p w14:paraId="52D204FB" w14:textId="43BBDC38" w:rsidR="00593FA6" w:rsidRDefault="00593FA6">
          <w:pPr>
            <w:pStyle w:val="TDC1"/>
            <w:tabs>
              <w:tab w:val="left" w:pos="442"/>
              <w:tab w:val="right" w:leader="dot" w:pos="8494"/>
            </w:tabs>
            <w:rPr>
              <w:ins w:id="348" w:author="JORGE CONTRERAS ORTIZ" w:date="2021-09-04T12:18:00Z"/>
              <w:rFonts w:asciiTheme="minorHAnsi" w:eastAsiaTheme="minorEastAsia" w:hAnsiTheme="minorHAnsi" w:cstheme="minorBidi"/>
              <w:noProof/>
              <w:lang w:eastAsia="es-ES"/>
            </w:rPr>
          </w:pPr>
          <w:ins w:id="34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"_Toc81650449"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w:t>
            </w:r>
            <w:r>
              <w:rPr>
                <w:rFonts w:asciiTheme="minorHAnsi" w:eastAsiaTheme="minorEastAsia" w:hAnsiTheme="minorHAnsi" w:cstheme="minorBidi"/>
                <w:noProof/>
                <w:lang w:eastAsia="es-ES"/>
              </w:rPr>
              <w:tab/>
            </w:r>
            <w:r w:rsidRPr="00F85247">
              <w:rPr>
                <w:rStyle w:val="Hipervnculo"/>
                <w:noProof/>
              </w:rPr>
              <w:t>DISEÑO E IMPLEMENTACIÓN HARDWARE</w:t>
            </w:r>
            <w:r>
              <w:rPr>
                <w:noProof/>
                <w:webHidden/>
              </w:rPr>
              <w:tab/>
            </w:r>
            <w:r>
              <w:rPr>
                <w:noProof/>
                <w:webHidden/>
              </w:rPr>
              <w:fldChar w:fldCharType="begin"/>
            </w:r>
            <w:r>
              <w:rPr>
                <w:noProof/>
                <w:webHidden/>
              </w:rPr>
              <w:instrText xml:space="preserve"> PAGEREF _Toc81650449 \h </w:instrText>
            </w:r>
            <w:r>
              <w:rPr>
                <w:noProof/>
                <w:webHidden/>
              </w:rPr>
            </w:r>
          </w:ins>
          <w:r>
            <w:rPr>
              <w:noProof/>
              <w:webHidden/>
            </w:rPr>
            <w:fldChar w:fldCharType="separate"/>
          </w:r>
          <w:ins w:id="350" w:author="JORGE CONTRERAS ORTIZ" w:date="2021-09-04T12:18:00Z">
            <w:r>
              <w:rPr>
                <w:noProof/>
                <w:webHidden/>
              </w:rPr>
              <w:t>84</w:t>
            </w:r>
            <w:r>
              <w:rPr>
                <w:noProof/>
                <w:webHidden/>
              </w:rPr>
              <w:fldChar w:fldCharType="end"/>
            </w:r>
            <w:r w:rsidRPr="00F85247">
              <w:rPr>
                <w:rStyle w:val="Hipervnculo"/>
                <w:noProof/>
              </w:rPr>
              <w:fldChar w:fldCharType="end"/>
            </w:r>
          </w:ins>
        </w:p>
        <w:p w14:paraId="5E15EB52" w14:textId="17036E67" w:rsidR="00593FA6" w:rsidRDefault="00593FA6">
          <w:pPr>
            <w:pStyle w:val="TDC2"/>
            <w:tabs>
              <w:tab w:val="left" w:pos="880"/>
              <w:tab w:val="right" w:leader="dot" w:pos="8494"/>
            </w:tabs>
            <w:rPr>
              <w:ins w:id="351" w:author="JORGE CONTRERAS ORTIZ" w:date="2021-09-04T12:18:00Z"/>
              <w:rFonts w:asciiTheme="minorHAnsi" w:eastAsiaTheme="minorEastAsia" w:hAnsiTheme="minorHAnsi" w:cstheme="minorBidi"/>
              <w:noProof/>
              <w:lang w:eastAsia="es-ES"/>
            </w:rPr>
          </w:pPr>
          <w:ins w:id="35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w:t>
            </w:r>
            <w:r>
              <w:rPr>
                <w:rFonts w:asciiTheme="minorHAnsi" w:eastAsiaTheme="minorEastAsia" w:hAnsiTheme="minorHAnsi" w:cstheme="minorBidi"/>
                <w:noProof/>
                <w:lang w:eastAsia="es-ES"/>
              </w:rPr>
              <w:tab/>
            </w:r>
            <w:r w:rsidRPr="00F85247">
              <w:rPr>
                <w:rStyle w:val="Hipervnculo"/>
                <w:noProof/>
              </w:rPr>
              <w:t>DISEÑO DE ESQUEMÁTICO PCB</w:t>
            </w:r>
            <w:r>
              <w:rPr>
                <w:noProof/>
                <w:webHidden/>
              </w:rPr>
              <w:tab/>
            </w:r>
            <w:r>
              <w:rPr>
                <w:noProof/>
                <w:webHidden/>
              </w:rPr>
              <w:fldChar w:fldCharType="begin"/>
            </w:r>
            <w:r>
              <w:rPr>
                <w:noProof/>
                <w:webHidden/>
              </w:rPr>
              <w:instrText xml:space="preserve"> PAGEREF _Toc81650450 \h </w:instrText>
            </w:r>
            <w:r>
              <w:rPr>
                <w:noProof/>
                <w:webHidden/>
              </w:rPr>
            </w:r>
          </w:ins>
          <w:r>
            <w:rPr>
              <w:noProof/>
              <w:webHidden/>
            </w:rPr>
            <w:fldChar w:fldCharType="separate"/>
          </w:r>
          <w:ins w:id="353" w:author="JORGE CONTRERAS ORTIZ" w:date="2021-09-04T12:18:00Z">
            <w:r>
              <w:rPr>
                <w:noProof/>
                <w:webHidden/>
              </w:rPr>
              <w:t>84</w:t>
            </w:r>
            <w:r>
              <w:rPr>
                <w:noProof/>
                <w:webHidden/>
              </w:rPr>
              <w:fldChar w:fldCharType="end"/>
            </w:r>
            <w:r w:rsidRPr="00F85247">
              <w:rPr>
                <w:rStyle w:val="Hipervnculo"/>
                <w:noProof/>
              </w:rPr>
              <w:fldChar w:fldCharType="end"/>
            </w:r>
          </w:ins>
        </w:p>
        <w:p w14:paraId="09F19656" w14:textId="2D4AAC2F" w:rsidR="00593FA6" w:rsidRDefault="00593FA6">
          <w:pPr>
            <w:pStyle w:val="TDC3"/>
            <w:rPr>
              <w:ins w:id="354" w:author="JORGE CONTRERAS ORTIZ" w:date="2021-09-04T12:18:00Z"/>
              <w:rFonts w:asciiTheme="minorHAnsi" w:hAnsiTheme="minorHAnsi" w:cstheme="minorBidi"/>
              <w:noProof/>
            </w:rPr>
          </w:pPr>
          <w:ins w:id="35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4.1.1.</w:t>
            </w:r>
            <w:r>
              <w:rPr>
                <w:rFonts w:asciiTheme="minorHAnsi" w:hAnsiTheme="minorHAnsi" w:cstheme="minorBidi"/>
                <w:noProof/>
              </w:rPr>
              <w:tab/>
            </w:r>
            <w:r w:rsidRPr="00F85247">
              <w:rPr>
                <w:rStyle w:val="Hipervnculo"/>
                <w:noProof/>
              </w:rPr>
              <w:t>Jerarquía del circuito</w:t>
            </w:r>
            <w:r>
              <w:rPr>
                <w:noProof/>
                <w:webHidden/>
              </w:rPr>
              <w:tab/>
            </w:r>
            <w:r>
              <w:rPr>
                <w:noProof/>
                <w:webHidden/>
              </w:rPr>
              <w:fldChar w:fldCharType="begin"/>
            </w:r>
            <w:r>
              <w:rPr>
                <w:noProof/>
                <w:webHidden/>
              </w:rPr>
              <w:instrText xml:space="preserve"> PAGEREF _Toc81650451 \h </w:instrText>
            </w:r>
            <w:r>
              <w:rPr>
                <w:noProof/>
                <w:webHidden/>
              </w:rPr>
            </w:r>
          </w:ins>
          <w:r>
            <w:rPr>
              <w:noProof/>
              <w:webHidden/>
            </w:rPr>
            <w:fldChar w:fldCharType="separate"/>
          </w:r>
          <w:ins w:id="356" w:author="JORGE CONTRERAS ORTIZ" w:date="2021-09-04T12:18:00Z">
            <w:r>
              <w:rPr>
                <w:noProof/>
                <w:webHidden/>
              </w:rPr>
              <w:t>84</w:t>
            </w:r>
            <w:r>
              <w:rPr>
                <w:noProof/>
                <w:webHidden/>
              </w:rPr>
              <w:fldChar w:fldCharType="end"/>
            </w:r>
            <w:r w:rsidRPr="00F85247">
              <w:rPr>
                <w:rStyle w:val="Hipervnculo"/>
                <w:noProof/>
              </w:rPr>
              <w:fldChar w:fldCharType="end"/>
            </w:r>
          </w:ins>
        </w:p>
        <w:p w14:paraId="14212A27" w14:textId="2D113D02" w:rsidR="00593FA6" w:rsidRDefault="00593FA6">
          <w:pPr>
            <w:pStyle w:val="TDC3"/>
            <w:rPr>
              <w:ins w:id="357" w:author="JORGE CONTRERAS ORTIZ" w:date="2021-09-04T12:18:00Z"/>
              <w:rFonts w:asciiTheme="minorHAnsi" w:hAnsiTheme="minorHAnsi" w:cstheme="minorBidi"/>
              <w:noProof/>
            </w:rPr>
          </w:pPr>
          <w:ins w:id="35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4.1.2.</w:t>
            </w:r>
            <w:r>
              <w:rPr>
                <w:rFonts w:asciiTheme="minorHAnsi" w:hAnsiTheme="minorHAnsi" w:cstheme="minorBidi"/>
                <w:noProof/>
              </w:rPr>
              <w:tab/>
            </w:r>
            <w:r w:rsidRPr="00F85247">
              <w:rPr>
                <w:rStyle w:val="Hipervnculo"/>
                <w:noProof/>
              </w:rPr>
              <w:t>Circuito de Alimentación</w:t>
            </w:r>
            <w:r>
              <w:rPr>
                <w:noProof/>
                <w:webHidden/>
              </w:rPr>
              <w:tab/>
            </w:r>
            <w:r>
              <w:rPr>
                <w:noProof/>
                <w:webHidden/>
              </w:rPr>
              <w:fldChar w:fldCharType="begin"/>
            </w:r>
            <w:r>
              <w:rPr>
                <w:noProof/>
                <w:webHidden/>
              </w:rPr>
              <w:instrText xml:space="preserve"> PAGEREF _Toc81650452 \h </w:instrText>
            </w:r>
            <w:r>
              <w:rPr>
                <w:noProof/>
                <w:webHidden/>
              </w:rPr>
            </w:r>
          </w:ins>
          <w:r>
            <w:rPr>
              <w:noProof/>
              <w:webHidden/>
            </w:rPr>
            <w:fldChar w:fldCharType="separate"/>
          </w:r>
          <w:ins w:id="359" w:author="JORGE CONTRERAS ORTIZ" w:date="2021-09-04T12:18:00Z">
            <w:r>
              <w:rPr>
                <w:noProof/>
                <w:webHidden/>
              </w:rPr>
              <w:t>85</w:t>
            </w:r>
            <w:r>
              <w:rPr>
                <w:noProof/>
                <w:webHidden/>
              </w:rPr>
              <w:fldChar w:fldCharType="end"/>
            </w:r>
            <w:r w:rsidRPr="00F85247">
              <w:rPr>
                <w:rStyle w:val="Hipervnculo"/>
                <w:noProof/>
              </w:rPr>
              <w:fldChar w:fldCharType="end"/>
            </w:r>
          </w:ins>
        </w:p>
        <w:p w14:paraId="575AC387" w14:textId="76F2FFD1" w:rsidR="00593FA6" w:rsidRDefault="00593FA6">
          <w:pPr>
            <w:pStyle w:val="TDC3"/>
            <w:rPr>
              <w:ins w:id="360" w:author="JORGE CONTRERAS ORTIZ" w:date="2021-09-04T12:18:00Z"/>
              <w:rFonts w:asciiTheme="minorHAnsi" w:hAnsiTheme="minorHAnsi" w:cstheme="minorBidi"/>
              <w:noProof/>
            </w:rPr>
          </w:pPr>
          <w:ins w:id="36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4.1.3.</w:t>
            </w:r>
            <w:r>
              <w:rPr>
                <w:rFonts w:asciiTheme="minorHAnsi" w:hAnsiTheme="minorHAnsi" w:cstheme="minorBidi"/>
                <w:noProof/>
              </w:rPr>
              <w:tab/>
            </w:r>
            <w:r w:rsidRPr="00F85247">
              <w:rPr>
                <w:rStyle w:val="Hipervnculo"/>
                <w:noProof/>
              </w:rPr>
              <w:t>Integración del módulo KTWM102</w:t>
            </w:r>
            <w:r>
              <w:rPr>
                <w:noProof/>
                <w:webHidden/>
              </w:rPr>
              <w:tab/>
            </w:r>
            <w:r>
              <w:rPr>
                <w:noProof/>
                <w:webHidden/>
              </w:rPr>
              <w:fldChar w:fldCharType="begin"/>
            </w:r>
            <w:r>
              <w:rPr>
                <w:noProof/>
                <w:webHidden/>
              </w:rPr>
              <w:instrText xml:space="preserve"> PAGEREF _Toc81650453 \h </w:instrText>
            </w:r>
            <w:r>
              <w:rPr>
                <w:noProof/>
                <w:webHidden/>
              </w:rPr>
            </w:r>
          </w:ins>
          <w:r>
            <w:rPr>
              <w:noProof/>
              <w:webHidden/>
            </w:rPr>
            <w:fldChar w:fldCharType="separate"/>
          </w:r>
          <w:ins w:id="362" w:author="JORGE CONTRERAS ORTIZ" w:date="2021-09-04T12:18:00Z">
            <w:r>
              <w:rPr>
                <w:noProof/>
                <w:webHidden/>
              </w:rPr>
              <w:t>86</w:t>
            </w:r>
            <w:r>
              <w:rPr>
                <w:noProof/>
                <w:webHidden/>
              </w:rPr>
              <w:fldChar w:fldCharType="end"/>
            </w:r>
            <w:r w:rsidRPr="00F85247">
              <w:rPr>
                <w:rStyle w:val="Hipervnculo"/>
                <w:noProof/>
              </w:rPr>
              <w:fldChar w:fldCharType="end"/>
            </w:r>
          </w:ins>
        </w:p>
        <w:p w14:paraId="500BF612" w14:textId="6BE42281" w:rsidR="00593FA6" w:rsidRDefault="00593FA6">
          <w:pPr>
            <w:pStyle w:val="TDC3"/>
            <w:rPr>
              <w:ins w:id="363" w:author="JORGE CONTRERAS ORTIZ" w:date="2021-09-04T12:18:00Z"/>
              <w:rFonts w:asciiTheme="minorHAnsi" w:hAnsiTheme="minorHAnsi" w:cstheme="minorBidi"/>
              <w:noProof/>
            </w:rPr>
          </w:pPr>
          <w:ins w:id="36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4.1.4.</w:t>
            </w:r>
            <w:r>
              <w:rPr>
                <w:rFonts w:asciiTheme="minorHAnsi" w:hAnsiTheme="minorHAnsi" w:cstheme="minorBidi"/>
                <w:noProof/>
              </w:rPr>
              <w:tab/>
            </w:r>
            <w:r w:rsidRPr="00F85247">
              <w:rPr>
                <w:rStyle w:val="Hipervnculo"/>
                <w:noProof/>
              </w:rPr>
              <w:t>Coockie Connector</w:t>
            </w:r>
            <w:r>
              <w:rPr>
                <w:noProof/>
                <w:webHidden/>
              </w:rPr>
              <w:tab/>
            </w:r>
            <w:r>
              <w:rPr>
                <w:noProof/>
                <w:webHidden/>
              </w:rPr>
              <w:fldChar w:fldCharType="begin"/>
            </w:r>
            <w:r>
              <w:rPr>
                <w:noProof/>
                <w:webHidden/>
              </w:rPr>
              <w:instrText xml:space="preserve"> PAGEREF _Toc81650454 \h </w:instrText>
            </w:r>
            <w:r>
              <w:rPr>
                <w:noProof/>
                <w:webHidden/>
              </w:rPr>
            </w:r>
          </w:ins>
          <w:r>
            <w:rPr>
              <w:noProof/>
              <w:webHidden/>
            </w:rPr>
            <w:fldChar w:fldCharType="separate"/>
          </w:r>
          <w:ins w:id="365" w:author="JORGE CONTRERAS ORTIZ" w:date="2021-09-04T12:18:00Z">
            <w:r>
              <w:rPr>
                <w:noProof/>
                <w:webHidden/>
              </w:rPr>
              <w:t>88</w:t>
            </w:r>
            <w:r>
              <w:rPr>
                <w:noProof/>
                <w:webHidden/>
              </w:rPr>
              <w:fldChar w:fldCharType="end"/>
            </w:r>
            <w:r w:rsidRPr="00F85247">
              <w:rPr>
                <w:rStyle w:val="Hipervnculo"/>
                <w:noProof/>
              </w:rPr>
              <w:fldChar w:fldCharType="end"/>
            </w:r>
          </w:ins>
        </w:p>
        <w:p w14:paraId="75EBFD2F" w14:textId="0A268E7E" w:rsidR="00593FA6" w:rsidRDefault="00593FA6">
          <w:pPr>
            <w:pStyle w:val="TDC3"/>
            <w:rPr>
              <w:ins w:id="366" w:author="JORGE CONTRERAS ORTIZ" w:date="2021-09-04T12:18:00Z"/>
              <w:rFonts w:asciiTheme="minorHAnsi" w:hAnsiTheme="minorHAnsi" w:cstheme="minorBidi"/>
              <w:noProof/>
            </w:rPr>
          </w:pPr>
          <w:ins w:id="36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4.1.5.</w:t>
            </w:r>
            <w:r>
              <w:rPr>
                <w:rFonts w:asciiTheme="minorHAnsi" w:hAnsiTheme="minorHAnsi" w:cstheme="minorBidi"/>
                <w:noProof/>
              </w:rPr>
              <w:tab/>
            </w:r>
            <w:r w:rsidRPr="00F85247">
              <w:rPr>
                <w:rStyle w:val="Hipervnculo"/>
                <w:noProof/>
              </w:rPr>
              <w:t>USB</w:t>
            </w:r>
            <w:r>
              <w:rPr>
                <w:noProof/>
                <w:webHidden/>
              </w:rPr>
              <w:tab/>
            </w:r>
            <w:r>
              <w:rPr>
                <w:noProof/>
                <w:webHidden/>
              </w:rPr>
              <w:fldChar w:fldCharType="begin"/>
            </w:r>
            <w:r>
              <w:rPr>
                <w:noProof/>
                <w:webHidden/>
              </w:rPr>
              <w:instrText xml:space="preserve"> PAGEREF _Toc81650455 \h </w:instrText>
            </w:r>
            <w:r>
              <w:rPr>
                <w:noProof/>
                <w:webHidden/>
              </w:rPr>
            </w:r>
          </w:ins>
          <w:r>
            <w:rPr>
              <w:noProof/>
              <w:webHidden/>
            </w:rPr>
            <w:fldChar w:fldCharType="separate"/>
          </w:r>
          <w:ins w:id="368" w:author="JORGE CONTRERAS ORTIZ" w:date="2021-09-04T12:18:00Z">
            <w:r>
              <w:rPr>
                <w:noProof/>
                <w:webHidden/>
              </w:rPr>
              <w:t>89</w:t>
            </w:r>
            <w:r>
              <w:rPr>
                <w:noProof/>
                <w:webHidden/>
              </w:rPr>
              <w:fldChar w:fldCharType="end"/>
            </w:r>
            <w:r w:rsidRPr="00F85247">
              <w:rPr>
                <w:rStyle w:val="Hipervnculo"/>
                <w:noProof/>
              </w:rPr>
              <w:fldChar w:fldCharType="end"/>
            </w:r>
          </w:ins>
        </w:p>
        <w:p w14:paraId="795CDC72" w14:textId="20F6CF5F" w:rsidR="00593FA6" w:rsidRDefault="00593FA6">
          <w:pPr>
            <w:pStyle w:val="TDC2"/>
            <w:tabs>
              <w:tab w:val="left" w:pos="880"/>
              <w:tab w:val="right" w:leader="dot" w:pos="8494"/>
            </w:tabs>
            <w:rPr>
              <w:ins w:id="369" w:author="JORGE CONTRERAS ORTIZ" w:date="2021-09-04T12:18:00Z"/>
              <w:rFonts w:asciiTheme="minorHAnsi" w:eastAsiaTheme="minorEastAsia" w:hAnsiTheme="minorHAnsi" w:cstheme="minorBidi"/>
              <w:noProof/>
              <w:lang w:eastAsia="es-ES"/>
            </w:rPr>
          </w:pPr>
          <w:ins w:id="37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w:t>
            </w:r>
            <w:r>
              <w:rPr>
                <w:rFonts w:asciiTheme="minorHAnsi" w:eastAsiaTheme="minorEastAsia" w:hAnsiTheme="minorHAnsi" w:cstheme="minorBidi"/>
                <w:noProof/>
                <w:lang w:eastAsia="es-ES"/>
              </w:rPr>
              <w:tab/>
            </w:r>
            <w:r w:rsidRPr="00F85247">
              <w:rPr>
                <w:rStyle w:val="Hipervnculo"/>
                <w:noProof/>
              </w:rPr>
              <w:t>LAYOUT</w:t>
            </w:r>
            <w:r>
              <w:rPr>
                <w:noProof/>
                <w:webHidden/>
              </w:rPr>
              <w:tab/>
            </w:r>
            <w:r>
              <w:rPr>
                <w:noProof/>
                <w:webHidden/>
              </w:rPr>
              <w:fldChar w:fldCharType="begin"/>
            </w:r>
            <w:r>
              <w:rPr>
                <w:noProof/>
                <w:webHidden/>
              </w:rPr>
              <w:instrText xml:space="preserve"> PAGEREF _Toc81650456 \h </w:instrText>
            </w:r>
            <w:r>
              <w:rPr>
                <w:noProof/>
                <w:webHidden/>
              </w:rPr>
            </w:r>
          </w:ins>
          <w:r>
            <w:rPr>
              <w:noProof/>
              <w:webHidden/>
            </w:rPr>
            <w:fldChar w:fldCharType="separate"/>
          </w:r>
          <w:ins w:id="371" w:author="JORGE CONTRERAS ORTIZ" w:date="2021-09-04T12:18:00Z">
            <w:r>
              <w:rPr>
                <w:noProof/>
                <w:webHidden/>
              </w:rPr>
              <w:t>90</w:t>
            </w:r>
            <w:r>
              <w:rPr>
                <w:noProof/>
                <w:webHidden/>
              </w:rPr>
              <w:fldChar w:fldCharType="end"/>
            </w:r>
            <w:r w:rsidRPr="00F85247">
              <w:rPr>
                <w:rStyle w:val="Hipervnculo"/>
                <w:noProof/>
              </w:rPr>
              <w:fldChar w:fldCharType="end"/>
            </w:r>
          </w:ins>
        </w:p>
        <w:p w14:paraId="7A8202AA" w14:textId="1A60D14E" w:rsidR="00593FA6" w:rsidRDefault="00593FA6">
          <w:pPr>
            <w:pStyle w:val="TDC3"/>
            <w:rPr>
              <w:ins w:id="372" w:author="JORGE CONTRERAS ORTIZ" w:date="2021-09-04T12:18:00Z"/>
              <w:rFonts w:asciiTheme="minorHAnsi" w:hAnsiTheme="minorHAnsi" w:cstheme="minorBidi"/>
              <w:noProof/>
            </w:rPr>
          </w:pPr>
          <w:ins w:id="37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4.2.1.</w:t>
            </w:r>
            <w:r>
              <w:rPr>
                <w:rFonts w:asciiTheme="minorHAnsi" w:hAnsiTheme="minorHAnsi" w:cstheme="minorBidi"/>
                <w:noProof/>
              </w:rPr>
              <w:tab/>
            </w:r>
            <w:r w:rsidRPr="00F85247">
              <w:rPr>
                <w:rStyle w:val="Hipervnculo"/>
                <w:noProof/>
              </w:rPr>
              <w:t>Layout Capa TOP</w:t>
            </w:r>
            <w:r>
              <w:rPr>
                <w:noProof/>
                <w:webHidden/>
              </w:rPr>
              <w:tab/>
            </w:r>
            <w:r>
              <w:rPr>
                <w:noProof/>
                <w:webHidden/>
              </w:rPr>
              <w:fldChar w:fldCharType="begin"/>
            </w:r>
            <w:r>
              <w:rPr>
                <w:noProof/>
                <w:webHidden/>
              </w:rPr>
              <w:instrText xml:space="preserve"> PAGEREF _Toc81650457 \h </w:instrText>
            </w:r>
            <w:r>
              <w:rPr>
                <w:noProof/>
                <w:webHidden/>
              </w:rPr>
            </w:r>
          </w:ins>
          <w:r>
            <w:rPr>
              <w:noProof/>
              <w:webHidden/>
            </w:rPr>
            <w:fldChar w:fldCharType="separate"/>
          </w:r>
          <w:ins w:id="374" w:author="JORGE CONTRERAS ORTIZ" w:date="2021-09-04T12:18:00Z">
            <w:r>
              <w:rPr>
                <w:noProof/>
                <w:webHidden/>
              </w:rPr>
              <w:t>91</w:t>
            </w:r>
            <w:r>
              <w:rPr>
                <w:noProof/>
                <w:webHidden/>
              </w:rPr>
              <w:fldChar w:fldCharType="end"/>
            </w:r>
            <w:r w:rsidRPr="00F85247">
              <w:rPr>
                <w:rStyle w:val="Hipervnculo"/>
                <w:noProof/>
              </w:rPr>
              <w:fldChar w:fldCharType="end"/>
            </w:r>
          </w:ins>
        </w:p>
        <w:p w14:paraId="68AD1A55" w14:textId="327910B1" w:rsidR="00593FA6" w:rsidRDefault="00593FA6">
          <w:pPr>
            <w:pStyle w:val="TDC3"/>
            <w:rPr>
              <w:ins w:id="375" w:author="JORGE CONTRERAS ORTIZ" w:date="2021-09-04T12:18:00Z"/>
              <w:rFonts w:asciiTheme="minorHAnsi" w:hAnsiTheme="minorHAnsi" w:cstheme="minorBidi"/>
              <w:noProof/>
            </w:rPr>
          </w:pPr>
          <w:ins w:id="37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4.2.2.</w:t>
            </w:r>
            <w:r>
              <w:rPr>
                <w:rFonts w:asciiTheme="minorHAnsi" w:hAnsiTheme="minorHAnsi" w:cstheme="minorBidi"/>
                <w:noProof/>
              </w:rPr>
              <w:tab/>
            </w:r>
            <w:r w:rsidRPr="00F85247">
              <w:rPr>
                <w:rStyle w:val="Hipervnculo"/>
                <w:noProof/>
              </w:rPr>
              <w:t>Layout Capa BOTTOM</w:t>
            </w:r>
            <w:r>
              <w:rPr>
                <w:noProof/>
                <w:webHidden/>
              </w:rPr>
              <w:tab/>
            </w:r>
            <w:r>
              <w:rPr>
                <w:noProof/>
                <w:webHidden/>
              </w:rPr>
              <w:fldChar w:fldCharType="begin"/>
            </w:r>
            <w:r>
              <w:rPr>
                <w:noProof/>
                <w:webHidden/>
              </w:rPr>
              <w:instrText xml:space="preserve"> PAGEREF _Toc81650458 \h </w:instrText>
            </w:r>
            <w:r>
              <w:rPr>
                <w:noProof/>
                <w:webHidden/>
              </w:rPr>
            </w:r>
          </w:ins>
          <w:r>
            <w:rPr>
              <w:noProof/>
              <w:webHidden/>
            </w:rPr>
            <w:fldChar w:fldCharType="separate"/>
          </w:r>
          <w:ins w:id="377" w:author="JORGE CONTRERAS ORTIZ" w:date="2021-09-04T12:18:00Z">
            <w:r>
              <w:rPr>
                <w:noProof/>
                <w:webHidden/>
              </w:rPr>
              <w:t>92</w:t>
            </w:r>
            <w:r>
              <w:rPr>
                <w:noProof/>
                <w:webHidden/>
              </w:rPr>
              <w:fldChar w:fldCharType="end"/>
            </w:r>
            <w:r w:rsidRPr="00F85247">
              <w:rPr>
                <w:rStyle w:val="Hipervnculo"/>
                <w:noProof/>
              </w:rPr>
              <w:fldChar w:fldCharType="end"/>
            </w:r>
          </w:ins>
        </w:p>
        <w:p w14:paraId="53D82258" w14:textId="05898DFF" w:rsidR="00593FA6" w:rsidRDefault="00593FA6">
          <w:pPr>
            <w:pStyle w:val="TDC3"/>
            <w:rPr>
              <w:ins w:id="378" w:author="JORGE CONTRERAS ORTIZ" w:date="2021-09-04T12:18:00Z"/>
              <w:rFonts w:asciiTheme="minorHAnsi" w:hAnsiTheme="minorHAnsi" w:cstheme="minorBidi"/>
              <w:noProof/>
            </w:rPr>
          </w:pPr>
          <w:ins w:id="37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"_Toc81650459"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4.2.3.</w:t>
            </w:r>
            <w:r>
              <w:rPr>
                <w:rFonts w:asciiTheme="minorHAnsi" w:hAnsiTheme="minorHAnsi" w:cstheme="minorBidi"/>
                <w:noProof/>
              </w:rPr>
              <w:tab/>
            </w:r>
            <w:r w:rsidRPr="00F85247">
              <w:rPr>
                <w:rStyle w:val="Hipervnculo"/>
                <w:noProof/>
              </w:rPr>
              <w:t>Resultado final del diseño</w:t>
            </w:r>
            <w:r>
              <w:rPr>
                <w:noProof/>
                <w:webHidden/>
              </w:rPr>
              <w:tab/>
            </w:r>
            <w:r>
              <w:rPr>
                <w:noProof/>
                <w:webHidden/>
              </w:rPr>
              <w:fldChar w:fldCharType="begin"/>
            </w:r>
            <w:r>
              <w:rPr>
                <w:noProof/>
                <w:webHidden/>
              </w:rPr>
              <w:instrText xml:space="preserve"> PAGEREF _Toc81650459 \h </w:instrText>
            </w:r>
            <w:r>
              <w:rPr>
                <w:noProof/>
                <w:webHidden/>
              </w:rPr>
            </w:r>
          </w:ins>
          <w:r>
            <w:rPr>
              <w:noProof/>
              <w:webHidden/>
            </w:rPr>
            <w:fldChar w:fldCharType="separate"/>
          </w:r>
          <w:ins w:id="380" w:author="JORGE CONTRERAS ORTIZ" w:date="2021-09-04T12:18:00Z">
            <w:r>
              <w:rPr>
                <w:noProof/>
                <w:webHidden/>
              </w:rPr>
              <w:t>93</w:t>
            </w:r>
            <w:r>
              <w:rPr>
                <w:noProof/>
                <w:webHidden/>
              </w:rPr>
              <w:fldChar w:fldCharType="end"/>
            </w:r>
            <w:r w:rsidRPr="00F85247">
              <w:rPr>
                <w:rStyle w:val="Hipervnculo"/>
                <w:noProof/>
              </w:rPr>
              <w:fldChar w:fldCharType="end"/>
            </w:r>
          </w:ins>
        </w:p>
        <w:p w14:paraId="25AA604A" w14:textId="6D8DFDDC" w:rsidR="00593FA6" w:rsidRDefault="00593FA6">
          <w:pPr>
            <w:pStyle w:val="TDC2"/>
            <w:tabs>
              <w:tab w:val="left" w:pos="880"/>
              <w:tab w:val="right" w:leader="dot" w:pos="8494"/>
            </w:tabs>
            <w:rPr>
              <w:ins w:id="381" w:author="JORGE CONTRERAS ORTIZ" w:date="2021-09-04T12:18:00Z"/>
              <w:rFonts w:asciiTheme="minorHAnsi" w:eastAsiaTheme="minorEastAsia" w:hAnsiTheme="minorHAnsi" w:cstheme="minorBidi"/>
              <w:noProof/>
              <w:lang w:eastAsia="es-ES"/>
            </w:rPr>
          </w:pPr>
          <w:ins w:id="38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4.3.</w:t>
            </w:r>
            <w:r>
              <w:rPr>
                <w:rFonts w:asciiTheme="minorHAnsi" w:eastAsiaTheme="minorEastAsia" w:hAnsiTheme="minorHAnsi" w:cstheme="minorBidi"/>
                <w:noProof/>
                <w:lang w:eastAsia="es-ES"/>
              </w:rPr>
              <w:tab/>
            </w:r>
            <w:r w:rsidRPr="00F85247">
              <w:rPr>
                <w:rStyle w:val="Hipervnculo"/>
                <w:noProof/>
              </w:rPr>
              <w:t>COMPONENTES COMERCIALES UTILIZADOS</w:t>
            </w:r>
            <w:r>
              <w:rPr>
                <w:noProof/>
                <w:webHidden/>
              </w:rPr>
              <w:tab/>
            </w:r>
            <w:r>
              <w:rPr>
                <w:noProof/>
                <w:webHidden/>
              </w:rPr>
              <w:fldChar w:fldCharType="begin"/>
            </w:r>
            <w:r>
              <w:rPr>
                <w:noProof/>
                <w:webHidden/>
              </w:rPr>
              <w:instrText xml:space="preserve"> PAGEREF _Toc81650460 \h </w:instrText>
            </w:r>
            <w:r>
              <w:rPr>
                <w:noProof/>
                <w:webHidden/>
              </w:rPr>
            </w:r>
          </w:ins>
          <w:r>
            <w:rPr>
              <w:noProof/>
              <w:webHidden/>
            </w:rPr>
            <w:fldChar w:fldCharType="separate"/>
          </w:r>
          <w:ins w:id="383" w:author="JORGE CONTRERAS ORTIZ" w:date="2021-09-04T12:18:00Z">
            <w:r>
              <w:rPr>
                <w:noProof/>
                <w:webHidden/>
              </w:rPr>
              <w:t>94</w:t>
            </w:r>
            <w:r>
              <w:rPr>
                <w:noProof/>
                <w:webHidden/>
              </w:rPr>
              <w:fldChar w:fldCharType="end"/>
            </w:r>
            <w:r w:rsidRPr="00F85247">
              <w:rPr>
                <w:rStyle w:val="Hipervnculo"/>
                <w:noProof/>
              </w:rPr>
              <w:fldChar w:fldCharType="end"/>
            </w:r>
          </w:ins>
        </w:p>
        <w:p w14:paraId="143CB3F4" w14:textId="038ECADE" w:rsidR="00593FA6" w:rsidRDefault="00593FA6">
          <w:pPr>
            <w:pStyle w:val="TDC3"/>
            <w:rPr>
              <w:ins w:id="384" w:author="JORGE CONTRERAS ORTIZ" w:date="2021-09-04T12:18:00Z"/>
              <w:rFonts w:asciiTheme="minorHAnsi" w:hAnsiTheme="minorHAnsi" w:cstheme="minorBidi"/>
              <w:noProof/>
            </w:rPr>
          </w:pPr>
          <w:ins w:id="38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4.3.1.</w:t>
            </w:r>
            <w:r>
              <w:rPr>
                <w:rFonts w:asciiTheme="minorHAnsi" w:hAnsiTheme="minorHAnsi" w:cstheme="minorBidi"/>
                <w:noProof/>
              </w:rPr>
              <w:tab/>
            </w:r>
            <w:r w:rsidRPr="00F85247">
              <w:rPr>
                <w:rStyle w:val="Hipervnculo"/>
                <w:noProof/>
              </w:rPr>
              <w:t>Elementos Hardware Utilizados</w:t>
            </w:r>
            <w:r>
              <w:rPr>
                <w:noProof/>
                <w:webHidden/>
              </w:rPr>
              <w:tab/>
            </w:r>
            <w:r>
              <w:rPr>
                <w:noProof/>
                <w:webHidden/>
              </w:rPr>
              <w:fldChar w:fldCharType="begin"/>
            </w:r>
            <w:r>
              <w:rPr>
                <w:noProof/>
                <w:webHidden/>
              </w:rPr>
              <w:instrText xml:space="preserve"> PAGEREF _Toc81650461 \h </w:instrText>
            </w:r>
            <w:r>
              <w:rPr>
                <w:noProof/>
                <w:webHidden/>
              </w:rPr>
            </w:r>
          </w:ins>
          <w:r>
            <w:rPr>
              <w:noProof/>
              <w:webHidden/>
            </w:rPr>
            <w:fldChar w:fldCharType="separate"/>
          </w:r>
          <w:ins w:id="386" w:author="JORGE CONTRERAS ORTIZ" w:date="2021-09-04T12:18:00Z">
            <w:r>
              <w:rPr>
                <w:noProof/>
                <w:webHidden/>
              </w:rPr>
              <w:t>94</w:t>
            </w:r>
            <w:r>
              <w:rPr>
                <w:noProof/>
                <w:webHidden/>
              </w:rPr>
              <w:fldChar w:fldCharType="end"/>
            </w:r>
            <w:r w:rsidRPr="00F85247">
              <w:rPr>
                <w:rStyle w:val="Hipervnculo"/>
                <w:noProof/>
              </w:rPr>
              <w:fldChar w:fldCharType="end"/>
            </w:r>
          </w:ins>
        </w:p>
        <w:p w14:paraId="77D04C89" w14:textId="2DD57E06" w:rsidR="00593FA6" w:rsidRDefault="00593FA6">
          <w:pPr>
            <w:pStyle w:val="TDC1"/>
            <w:tabs>
              <w:tab w:val="left" w:pos="442"/>
              <w:tab w:val="right" w:leader="dot" w:pos="8494"/>
            </w:tabs>
            <w:rPr>
              <w:ins w:id="387" w:author="JORGE CONTRERAS ORTIZ" w:date="2021-09-04T12:18:00Z"/>
              <w:rFonts w:asciiTheme="minorHAnsi" w:eastAsiaTheme="minorEastAsia" w:hAnsiTheme="minorHAnsi" w:cstheme="minorBidi"/>
              <w:noProof/>
              <w:lang w:eastAsia="es-ES"/>
            </w:rPr>
          </w:pPr>
          <w:ins w:id="38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w:t>
            </w:r>
            <w:r>
              <w:rPr>
                <w:rFonts w:asciiTheme="minorHAnsi" w:eastAsiaTheme="minorEastAsia" w:hAnsiTheme="minorHAnsi" w:cstheme="minorBidi"/>
                <w:noProof/>
                <w:lang w:eastAsia="es-ES"/>
              </w:rPr>
              <w:tab/>
            </w:r>
            <w:r w:rsidRPr="00F85247">
              <w:rPr>
                <w:rStyle w:val="Hipervnculo"/>
                <w:noProof/>
              </w:rPr>
              <w:t>PRUEBAS EXPERIMENTALES</w:t>
            </w:r>
            <w:r>
              <w:rPr>
                <w:noProof/>
                <w:webHidden/>
              </w:rPr>
              <w:tab/>
            </w:r>
            <w:r>
              <w:rPr>
                <w:noProof/>
                <w:webHidden/>
              </w:rPr>
              <w:fldChar w:fldCharType="begin"/>
            </w:r>
            <w:r>
              <w:rPr>
                <w:noProof/>
                <w:webHidden/>
              </w:rPr>
              <w:instrText xml:space="preserve"> PAGEREF _Toc81650462 \h </w:instrText>
            </w:r>
            <w:r>
              <w:rPr>
                <w:noProof/>
                <w:webHidden/>
              </w:rPr>
            </w:r>
          </w:ins>
          <w:r>
            <w:rPr>
              <w:noProof/>
              <w:webHidden/>
            </w:rPr>
            <w:fldChar w:fldCharType="separate"/>
          </w:r>
          <w:ins w:id="389" w:author="JORGE CONTRERAS ORTIZ" w:date="2021-09-04T12:18:00Z">
            <w:r>
              <w:rPr>
                <w:noProof/>
                <w:webHidden/>
              </w:rPr>
              <w:t>97</w:t>
            </w:r>
            <w:r>
              <w:rPr>
                <w:noProof/>
                <w:webHidden/>
              </w:rPr>
              <w:fldChar w:fldCharType="end"/>
            </w:r>
            <w:r w:rsidRPr="00F85247">
              <w:rPr>
                <w:rStyle w:val="Hipervnculo"/>
                <w:noProof/>
              </w:rPr>
              <w:fldChar w:fldCharType="end"/>
            </w:r>
          </w:ins>
        </w:p>
        <w:p w14:paraId="0D152D1E" w14:textId="01880C0F" w:rsidR="00593FA6" w:rsidRDefault="00593FA6">
          <w:pPr>
            <w:pStyle w:val="TDC2"/>
            <w:tabs>
              <w:tab w:val="left" w:pos="880"/>
              <w:tab w:val="right" w:leader="dot" w:pos="8494"/>
            </w:tabs>
            <w:rPr>
              <w:ins w:id="390" w:author="JORGE CONTRERAS ORTIZ" w:date="2021-09-04T12:18:00Z"/>
              <w:rFonts w:asciiTheme="minorHAnsi" w:eastAsiaTheme="minorEastAsia" w:hAnsiTheme="minorHAnsi" w:cstheme="minorBidi"/>
              <w:noProof/>
              <w:lang w:eastAsia="es-ES"/>
            </w:rPr>
          </w:pPr>
          <w:ins w:id="39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5.1.</w:t>
            </w:r>
            <w:r>
              <w:rPr>
                <w:rFonts w:asciiTheme="minorHAnsi" w:eastAsiaTheme="minorEastAsia" w:hAnsiTheme="minorHAnsi" w:cstheme="minorBidi"/>
                <w:noProof/>
                <w:lang w:eastAsia="es-ES"/>
              </w:rPr>
              <w:tab/>
            </w:r>
            <w:r w:rsidRPr="00F85247">
              <w:rPr>
                <w:rStyle w:val="Hipervnculo"/>
                <w:noProof/>
              </w:rPr>
              <w:t>PRIMERA INTERACCIÓN CON DONGLE USB</w:t>
            </w:r>
            <w:r>
              <w:rPr>
                <w:noProof/>
                <w:webHidden/>
              </w:rPr>
              <w:tab/>
            </w:r>
            <w:r>
              <w:rPr>
                <w:noProof/>
                <w:webHidden/>
              </w:rPr>
              <w:fldChar w:fldCharType="begin"/>
            </w:r>
            <w:r>
              <w:rPr>
                <w:noProof/>
                <w:webHidden/>
              </w:rPr>
              <w:instrText xml:space="preserve"> PAGEREF _Toc81650463 \h </w:instrText>
            </w:r>
            <w:r>
              <w:rPr>
                <w:noProof/>
                <w:webHidden/>
              </w:rPr>
            </w:r>
          </w:ins>
          <w:r>
            <w:rPr>
              <w:noProof/>
              <w:webHidden/>
            </w:rPr>
            <w:fldChar w:fldCharType="separate"/>
          </w:r>
          <w:ins w:id="392" w:author="JORGE CONTRERAS ORTIZ" w:date="2021-09-04T12:18:00Z">
            <w:r>
              <w:rPr>
                <w:noProof/>
                <w:webHidden/>
              </w:rPr>
              <w:t>97</w:t>
            </w:r>
            <w:r>
              <w:rPr>
                <w:noProof/>
                <w:webHidden/>
              </w:rPr>
              <w:fldChar w:fldCharType="end"/>
            </w:r>
            <w:r w:rsidRPr="00F85247">
              <w:rPr>
                <w:rStyle w:val="Hipervnculo"/>
                <w:noProof/>
              </w:rPr>
              <w:fldChar w:fldCharType="end"/>
            </w:r>
          </w:ins>
        </w:p>
        <w:p w14:paraId="0070896E" w14:textId="05FA25A3" w:rsidR="00593FA6" w:rsidRDefault="00593FA6">
          <w:pPr>
            <w:pStyle w:val="TDC2"/>
            <w:tabs>
              <w:tab w:val="left" w:pos="880"/>
              <w:tab w:val="right" w:leader="dot" w:pos="8494"/>
            </w:tabs>
            <w:rPr>
              <w:ins w:id="393" w:author="JORGE CONTRERAS ORTIZ" w:date="2021-09-04T12:18:00Z"/>
              <w:rFonts w:asciiTheme="minorHAnsi" w:eastAsiaTheme="minorEastAsia" w:hAnsiTheme="minorHAnsi" w:cstheme="minorBidi"/>
              <w:noProof/>
              <w:lang w:eastAsia="es-ES"/>
            </w:rPr>
          </w:pPr>
          <w:ins w:id="39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w:t>
            </w:r>
            <w:r>
              <w:rPr>
                <w:rFonts w:asciiTheme="minorHAnsi" w:eastAsiaTheme="minorEastAsia" w:hAnsiTheme="minorHAnsi" w:cstheme="minorBidi"/>
                <w:noProof/>
                <w:lang w:eastAsia="es-ES"/>
              </w:rPr>
              <w:tab/>
            </w:r>
            <w:r w:rsidRPr="00F85247">
              <w:rPr>
                <w:rStyle w:val="Hipervnculo"/>
                <w:noProof/>
              </w:rPr>
              <w:t>RED DE DOS NODOS</w:t>
            </w:r>
            <w:r>
              <w:rPr>
                <w:noProof/>
                <w:webHidden/>
              </w:rPr>
              <w:tab/>
            </w:r>
            <w:r>
              <w:rPr>
                <w:noProof/>
                <w:webHidden/>
              </w:rPr>
              <w:fldChar w:fldCharType="begin"/>
            </w:r>
            <w:r>
              <w:rPr>
                <w:noProof/>
                <w:webHidden/>
              </w:rPr>
              <w:instrText xml:space="preserve"> PAGEREF _Toc81650464 \h </w:instrText>
            </w:r>
            <w:r>
              <w:rPr>
                <w:noProof/>
                <w:webHidden/>
              </w:rPr>
            </w:r>
          </w:ins>
          <w:r>
            <w:rPr>
              <w:noProof/>
              <w:webHidden/>
            </w:rPr>
            <w:fldChar w:fldCharType="separate"/>
          </w:r>
          <w:ins w:id="395" w:author="JORGE CONTRERAS ORTIZ" w:date="2021-09-04T12:18:00Z">
            <w:r>
              <w:rPr>
                <w:noProof/>
                <w:webHidden/>
              </w:rPr>
              <w:t>98</w:t>
            </w:r>
            <w:r>
              <w:rPr>
                <w:noProof/>
                <w:webHidden/>
              </w:rPr>
              <w:fldChar w:fldCharType="end"/>
            </w:r>
            <w:r w:rsidRPr="00F85247">
              <w:rPr>
                <w:rStyle w:val="Hipervnculo"/>
                <w:noProof/>
              </w:rPr>
              <w:fldChar w:fldCharType="end"/>
            </w:r>
          </w:ins>
        </w:p>
        <w:p w14:paraId="7854F6E8" w14:textId="0B810B24" w:rsidR="00593FA6" w:rsidRDefault="00593FA6">
          <w:pPr>
            <w:pStyle w:val="TDC3"/>
            <w:rPr>
              <w:ins w:id="396" w:author="JORGE CONTRERAS ORTIZ" w:date="2021-09-04T12:18:00Z"/>
              <w:rFonts w:asciiTheme="minorHAnsi" w:hAnsiTheme="minorHAnsi" w:cstheme="minorBidi"/>
              <w:noProof/>
            </w:rPr>
          </w:pPr>
          <w:ins w:id="39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5.2.1.</w:t>
            </w:r>
            <w:r>
              <w:rPr>
                <w:rFonts w:asciiTheme="minorHAnsi" w:hAnsiTheme="minorHAnsi" w:cstheme="minorBidi"/>
                <w:noProof/>
              </w:rPr>
              <w:tab/>
            </w:r>
            <w:r w:rsidRPr="00F85247">
              <w:rPr>
                <w:rStyle w:val="Hipervnculo"/>
                <w:noProof/>
              </w:rPr>
              <w:t>Creación de la Red</w:t>
            </w:r>
            <w:r>
              <w:rPr>
                <w:noProof/>
                <w:webHidden/>
              </w:rPr>
              <w:tab/>
            </w:r>
            <w:r>
              <w:rPr>
                <w:noProof/>
                <w:webHidden/>
              </w:rPr>
              <w:fldChar w:fldCharType="begin"/>
            </w:r>
            <w:r>
              <w:rPr>
                <w:noProof/>
                <w:webHidden/>
              </w:rPr>
              <w:instrText xml:space="preserve"> PAGEREF _Toc81650465 \h </w:instrText>
            </w:r>
            <w:r>
              <w:rPr>
                <w:noProof/>
                <w:webHidden/>
              </w:rPr>
            </w:r>
          </w:ins>
          <w:r>
            <w:rPr>
              <w:noProof/>
              <w:webHidden/>
            </w:rPr>
            <w:fldChar w:fldCharType="separate"/>
          </w:r>
          <w:ins w:id="398" w:author="JORGE CONTRERAS ORTIZ" w:date="2021-09-04T12:18:00Z">
            <w:r>
              <w:rPr>
                <w:noProof/>
                <w:webHidden/>
              </w:rPr>
              <w:t>98</w:t>
            </w:r>
            <w:r>
              <w:rPr>
                <w:noProof/>
                <w:webHidden/>
              </w:rPr>
              <w:fldChar w:fldCharType="end"/>
            </w:r>
            <w:r w:rsidRPr="00F85247">
              <w:rPr>
                <w:rStyle w:val="Hipervnculo"/>
                <w:noProof/>
              </w:rPr>
              <w:fldChar w:fldCharType="end"/>
            </w:r>
          </w:ins>
        </w:p>
        <w:p w14:paraId="6E911A17" w14:textId="14EAEDD5" w:rsidR="00593FA6" w:rsidRDefault="00593FA6">
          <w:pPr>
            <w:pStyle w:val="TDC3"/>
            <w:rPr>
              <w:ins w:id="399" w:author="JORGE CONTRERAS ORTIZ" w:date="2021-09-04T12:18:00Z"/>
              <w:rFonts w:asciiTheme="minorHAnsi" w:hAnsiTheme="minorHAnsi" w:cstheme="minorBidi"/>
              <w:noProof/>
            </w:rPr>
          </w:pPr>
          <w:ins w:id="40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5.2.2.</w:t>
            </w:r>
            <w:r>
              <w:rPr>
                <w:rFonts w:asciiTheme="minorHAnsi" w:hAnsiTheme="minorHAnsi" w:cstheme="minorBidi"/>
                <w:noProof/>
              </w:rPr>
              <w:tab/>
            </w:r>
            <w:r w:rsidRPr="00F85247">
              <w:rPr>
                <w:rStyle w:val="Hipervnculo"/>
                <w:noProof/>
              </w:rPr>
              <w:t>Ping entre nodos</w:t>
            </w:r>
            <w:r>
              <w:rPr>
                <w:noProof/>
                <w:webHidden/>
              </w:rPr>
              <w:tab/>
            </w:r>
            <w:r>
              <w:rPr>
                <w:noProof/>
                <w:webHidden/>
              </w:rPr>
              <w:fldChar w:fldCharType="begin"/>
            </w:r>
            <w:r>
              <w:rPr>
                <w:noProof/>
                <w:webHidden/>
              </w:rPr>
              <w:instrText xml:space="preserve"> PAGEREF _Toc81650466 \h </w:instrText>
            </w:r>
            <w:r>
              <w:rPr>
                <w:noProof/>
                <w:webHidden/>
              </w:rPr>
            </w:r>
          </w:ins>
          <w:r>
            <w:rPr>
              <w:noProof/>
              <w:webHidden/>
            </w:rPr>
            <w:fldChar w:fldCharType="separate"/>
          </w:r>
          <w:ins w:id="401" w:author="JORGE CONTRERAS ORTIZ" w:date="2021-09-04T12:18:00Z">
            <w:r>
              <w:rPr>
                <w:noProof/>
                <w:webHidden/>
              </w:rPr>
              <w:t>99</w:t>
            </w:r>
            <w:r>
              <w:rPr>
                <w:noProof/>
                <w:webHidden/>
              </w:rPr>
              <w:fldChar w:fldCharType="end"/>
            </w:r>
            <w:r w:rsidRPr="00F85247">
              <w:rPr>
                <w:rStyle w:val="Hipervnculo"/>
                <w:noProof/>
              </w:rPr>
              <w:fldChar w:fldCharType="end"/>
            </w:r>
          </w:ins>
        </w:p>
        <w:p w14:paraId="4FA2DAD1" w14:textId="452C4482" w:rsidR="00593FA6" w:rsidRDefault="00593FA6">
          <w:pPr>
            <w:pStyle w:val="TDC3"/>
            <w:rPr>
              <w:ins w:id="402" w:author="JORGE CONTRERAS ORTIZ" w:date="2021-09-04T12:18:00Z"/>
              <w:rFonts w:asciiTheme="minorHAnsi" w:hAnsiTheme="minorHAnsi" w:cstheme="minorBidi"/>
              <w:noProof/>
            </w:rPr>
          </w:pPr>
          <w:ins w:id="40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5.2.3.</w:t>
            </w:r>
            <w:r>
              <w:rPr>
                <w:rFonts w:asciiTheme="minorHAnsi" w:hAnsiTheme="minorHAnsi" w:cstheme="minorBidi"/>
                <w:noProof/>
              </w:rPr>
              <w:tab/>
            </w:r>
            <w:r w:rsidRPr="00F85247">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_Toc81650467 \h </w:instrText>
            </w:r>
            <w:r>
              <w:rPr>
                <w:noProof/>
                <w:webHidden/>
              </w:rPr>
            </w:r>
          </w:ins>
          <w:r>
            <w:rPr>
              <w:noProof/>
              <w:webHidden/>
            </w:rPr>
            <w:fldChar w:fldCharType="separate"/>
          </w:r>
          <w:ins w:id="404" w:author="JORGE CONTRERAS ORTIZ" w:date="2021-09-04T12:18:00Z">
            <w:r>
              <w:rPr>
                <w:noProof/>
                <w:webHidden/>
              </w:rPr>
              <w:t>99</w:t>
            </w:r>
            <w:r>
              <w:rPr>
                <w:noProof/>
                <w:webHidden/>
              </w:rPr>
              <w:fldChar w:fldCharType="end"/>
            </w:r>
            <w:r w:rsidRPr="00F85247">
              <w:rPr>
                <w:rStyle w:val="Hipervnculo"/>
                <w:noProof/>
              </w:rPr>
              <w:fldChar w:fldCharType="end"/>
            </w:r>
          </w:ins>
        </w:p>
        <w:p w14:paraId="35B16482" w14:textId="2DC86B2F" w:rsidR="00593FA6" w:rsidRDefault="00593FA6">
          <w:pPr>
            <w:pStyle w:val="TDC2"/>
            <w:tabs>
              <w:tab w:val="left" w:pos="880"/>
              <w:tab w:val="right" w:leader="dot" w:pos="8494"/>
            </w:tabs>
            <w:rPr>
              <w:ins w:id="405" w:author="JORGE CONTRERAS ORTIZ" w:date="2021-09-04T12:18:00Z"/>
              <w:rFonts w:asciiTheme="minorHAnsi" w:eastAsiaTheme="minorEastAsia" w:hAnsiTheme="minorHAnsi" w:cstheme="minorBidi"/>
              <w:noProof/>
              <w:lang w:eastAsia="es-ES"/>
            </w:rPr>
          </w:pPr>
          <w:ins w:id="40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w:t>
            </w:r>
            <w:r>
              <w:rPr>
                <w:rFonts w:asciiTheme="minorHAnsi" w:eastAsiaTheme="minorEastAsia" w:hAnsiTheme="minorHAnsi" w:cstheme="minorBidi"/>
                <w:noProof/>
                <w:lang w:eastAsia="es-ES"/>
              </w:rPr>
              <w:tab/>
            </w:r>
            <w:r w:rsidRPr="00F85247">
              <w:rPr>
                <w:rStyle w:val="Hipervnculo"/>
                <w:noProof/>
              </w:rPr>
              <w:t>PRUEBAS CON EL BORDER ROUTER</w:t>
            </w:r>
            <w:r>
              <w:rPr>
                <w:noProof/>
                <w:webHidden/>
              </w:rPr>
              <w:tab/>
            </w:r>
            <w:r>
              <w:rPr>
                <w:noProof/>
                <w:webHidden/>
              </w:rPr>
              <w:fldChar w:fldCharType="begin"/>
            </w:r>
            <w:r>
              <w:rPr>
                <w:noProof/>
                <w:webHidden/>
              </w:rPr>
              <w:instrText xml:space="preserve"> PAGEREF _Toc81650468 \h </w:instrText>
            </w:r>
            <w:r>
              <w:rPr>
                <w:noProof/>
                <w:webHidden/>
              </w:rPr>
            </w:r>
          </w:ins>
          <w:r>
            <w:rPr>
              <w:noProof/>
              <w:webHidden/>
            </w:rPr>
            <w:fldChar w:fldCharType="separate"/>
          </w:r>
          <w:ins w:id="407" w:author="JORGE CONTRERAS ORTIZ" w:date="2021-09-04T12:18:00Z">
            <w:r>
              <w:rPr>
                <w:noProof/>
                <w:webHidden/>
              </w:rPr>
              <w:t>100</w:t>
            </w:r>
            <w:r>
              <w:rPr>
                <w:noProof/>
                <w:webHidden/>
              </w:rPr>
              <w:fldChar w:fldCharType="end"/>
            </w:r>
            <w:r w:rsidRPr="00F85247">
              <w:rPr>
                <w:rStyle w:val="Hipervnculo"/>
                <w:noProof/>
              </w:rPr>
              <w:fldChar w:fldCharType="end"/>
            </w:r>
          </w:ins>
        </w:p>
        <w:p w14:paraId="7169AE3C" w14:textId="1CA96DCA" w:rsidR="00593FA6" w:rsidRDefault="00593FA6">
          <w:pPr>
            <w:pStyle w:val="TDC3"/>
            <w:rPr>
              <w:ins w:id="408" w:author="JORGE CONTRERAS ORTIZ" w:date="2021-09-04T12:18:00Z"/>
              <w:rFonts w:asciiTheme="minorHAnsi" w:hAnsiTheme="minorHAnsi" w:cstheme="minorBidi"/>
              <w:noProof/>
            </w:rPr>
          </w:pPr>
          <w:ins w:id="40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"_Toc81650469"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5.3.1.</w:t>
            </w:r>
            <w:r>
              <w:rPr>
                <w:rFonts w:asciiTheme="minorHAnsi" w:hAnsiTheme="minorHAnsi" w:cstheme="minorBidi"/>
                <w:noProof/>
              </w:rPr>
              <w:tab/>
            </w:r>
            <w:r w:rsidRPr="00F85247">
              <w:rPr>
                <w:rStyle w:val="Hipervnculo"/>
                <w:noProof/>
              </w:rPr>
              <w:t>Introducción a la configuración del Router.</w:t>
            </w:r>
            <w:r>
              <w:rPr>
                <w:noProof/>
                <w:webHidden/>
              </w:rPr>
              <w:tab/>
            </w:r>
            <w:r>
              <w:rPr>
                <w:noProof/>
                <w:webHidden/>
              </w:rPr>
              <w:fldChar w:fldCharType="begin"/>
            </w:r>
            <w:r>
              <w:rPr>
                <w:noProof/>
                <w:webHidden/>
              </w:rPr>
              <w:instrText xml:space="preserve"> PAGEREF _Toc81650469 \h </w:instrText>
            </w:r>
            <w:r>
              <w:rPr>
                <w:noProof/>
                <w:webHidden/>
              </w:rPr>
            </w:r>
          </w:ins>
          <w:r>
            <w:rPr>
              <w:noProof/>
              <w:webHidden/>
            </w:rPr>
            <w:fldChar w:fldCharType="separate"/>
          </w:r>
          <w:ins w:id="410" w:author="JORGE CONTRERAS ORTIZ" w:date="2021-09-04T12:18:00Z">
            <w:r>
              <w:rPr>
                <w:noProof/>
                <w:webHidden/>
              </w:rPr>
              <w:t>100</w:t>
            </w:r>
            <w:r>
              <w:rPr>
                <w:noProof/>
                <w:webHidden/>
              </w:rPr>
              <w:fldChar w:fldCharType="end"/>
            </w:r>
            <w:r w:rsidRPr="00F85247">
              <w:rPr>
                <w:rStyle w:val="Hipervnculo"/>
                <w:noProof/>
              </w:rPr>
              <w:fldChar w:fldCharType="end"/>
            </w:r>
          </w:ins>
        </w:p>
        <w:p w14:paraId="7E4E19EC" w14:textId="77A68E63" w:rsidR="00593FA6" w:rsidRDefault="00593FA6">
          <w:pPr>
            <w:pStyle w:val="TDC3"/>
            <w:rPr>
              <w:ins w:id="411" w:author="JORGE CONTRERAS ORTIZ" w:date="2021-09-04T12:18:00Z"/>
              <w:rFonts w:asciiTheme="minorHAnsi" w:hAnsiTheme="minorHAnsi" w:cstheme="minorBidi"/>
              <w:noProof/>
            </w:rPr>
          </w:pPr>
          <w:ins w:id="41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5.3.2.</w:t>
            </w:r>
            <w:r>
              <w:rPr>
                <w:rFonts w:asciiTheme="minorHAnsi" w:hAnsiTheme="minorHAnsi" w:cstheme="minorBidi"/>
                <w:noProof/>
              </w:rPr>
              <w:tab/>
            </w:r>
            <w:r w:rsidRPr="00F85247">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_Toc81650470 \h </w:instrText>
            </w:r>
            <w:r>
              <w:rPr>
                <w:noProof/>
                <w:webHidden/>
              </w:rPr>
            </w:r>
          </w:ins>
          <w:r>
            <w:rPr>
              <w:noProof/>
              <w:webHidden/>
            </w:rPr>
            <w:fldChar w:fldCharType="separate"/>
          </w:r>
          <w:ins w:id="413" w:author="JORGE CONTRERAS ORTIZ" w:date="2021-09-04T12:18:00Z">
            <w:r>
              <w:rPr>
                <w:noProof/>
                <w:webHidden/>
              </w:rPr>
              <w:t>101</w:t>
            </w:r>
            <w:r>
              <w:rPr>
                <w:noProof/>
                <w:webHidden/>
              </w:rPr>
              <w:fldChar w:fldCharType="end"/>
            </w:r>
            <w:r w:rsidRPr="00F85247">
              <w:rPr>
                <w:rStyle w:val="Hipervnculo"/>
                <w:noProof/>
              </w:rPr>
              <w:fldChar w:fldCharType="end"/>
            </w:r>
          </w:ins>
        </w:p>
        <w:p w14:paraId="154562C1" w14:textId="50B9151E" w:rsidR="00593FA6" w:rsidRDefault="00593FA6">
          <w:pPr>
            <w:pStyle w:val="TDC3"/>
            <w:rPr>
              <w:ins w:id="414" w:author="JORGE CONTRERAS ORTIZ" w:date="2021-09-04T12:18:00Z"/>
              <w:rFonts w:asciiTheme="minorHAnsi" w:hAnsiTheme="minorHAnsi" w:cstheme="minorBidi"/>
              <w:noProof/>
            </w:rPr>
          </w:pPr>
          <w:ins w:id="41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5.3.3.</w:t>
            </w:r>
            <w:r>
              <w:rPr>
                <w:rFonts w:asciiTheme="minorHAnsi" w:hAnsiTheme="minorHAnsi" w:cstheme="minorBidi"/>
                <w:noProof/>
              </w:rPr>
              <w:tab/>
            </w:r>
            <w:r w:rsidRPr="00F85247">
              <w:rPr>
                <w:rStyle w:val="Hipervnculo"/>
                <w:noProof/>
              </w:rPr>
              <w:t>Red con el BR y dos nodos KTDG102</w:t>
            </w:r>
            <w:r>
              <w:rPr>
                <w:noProof/>
                <w:webHidden/>
              </w:rPr>
              <w:tab/>
            </w:r>
            <w:r>
              <w:rPr>
                <w:noProof/>
                <w:webHidden/>
              </w:rPr>
              <w:fldChar w:fldCharType="begin"/>
            </w:r>
            <w:r>
              <w:rPr>
                <w:noProof/>
                <w:webHidden/>
              </w:rPr>
              <w:instrText xml:space="preserve"> PAGEREF _Toc81650471 \h </w:instrText>
            </w:r>
            <w:r>
              <w:rPr>
                <w:noProof/>
                <w:webHidden/>
              </w:rPr>
            </w:r>
          </w:ins>
          <w:r>
            <w:rPr>
              <w:noProof/>
              <w:webHidden/>
            </w:rPr>
            <w:fldChar w:fldCharType="separate"/>
          </w:r>
          <w:ins w:id="416" w:author="JORGE CONTRERAS ORTIZ" w:date="2021-09-04T12:18:00Z">
            <w:r>
              <w:rPr>
                <w:noProof/>
                <w:webHidden/>
              </w:rPr>
              <w:t>101</w:t>
            </w:r>
            <w:r>
              <w:rPr>
                <w:noProof/>
                <w:webHidden/>
              </w:rPr>
              <w:fldChar w:fldCharType="end"/>
            </w:r>
            <w:r w:rsidRPr="00F85247">
              <w:rPr>
                <w:rStyle w:val="Hipervnculo"/>
                <w:noProof/>
              </w:rPr>
              <w:fldChar w:fldCharType="end"/>
            </w:r>
          </w:ins>
        </w:p>
        <w:p w14:paraId="21EA4EDF" w14:textId="7C4DB38B" w:rsidR="00593FA6" w:rsidRDefault="00593FA6">
          <w:pPr>
            <w:pStyle w:val="TDC3"/>
            <w:rPr>
              <w:ins w:id="417" w:author="JORGE CONTRERAS ORTIZ" w:date="2021-09-04T12:18:00Z"/>
              <w:rFonts w:asciiTheme="minorHAnsi" w:hAnsiTheme="minorHAnsi" w:cstheme="minorBidi"/>
              <w:noProof/>
            </w:rPr>
          </w:pPr>
          <w:ins w:id="418"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"_Toc81650472"</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5.3.4.</w:t>
            </w:r>
            <w:r>
              <w:rPr>
                <w:rFonts w:asciiTheme="minorHAnsi" w:hAnsiTheme="minorHAnsi" w:cstheme="minorBidi"/>
                <w:noProof/>
              </w:rPr>
              <w:tab/>
            </w:r>
            <w:r w:rsidRPr="00F85247">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_Toc81650472 \h </w:instrText>
            </w:r>
            <w:r>
              <w:rPr>
                <w:noProof/>
                <w:webHidden/>
              </w:rPr>
            </w:r>
          </w:ins>
          <w:r>
            <w:rPr>
              <w:noProof/>
              <w:webHidden/>
            </w:rPr>
            <w:fldChar w:fldCharType="separate"/>
          </w:r>
          <w:ins w:id="419" w:author="JORGE CONTRERAS ORTIZ" w:date="2021-09-04T12:18:00Z">
            <w:r>
              <w:rPr>
                <w:noProof/>
                <w:webHidden/>
              </w:rPr>
              <w:t>105</w:t>
            </w:r>
            <w:r>
              <w:rPr>
                <w:noProof/>
                <w:webHidden/>
              </w:rPr>
              <w:fldChar w:fldCharType="end"/>
            </w:r>
            <w:r w:rsidRPr="00F85247">
              <w:rPr>
                <w:rStyle w:val="Hipervnculo"/>
                <w:noProof/>
              </w:rPr>
              <w:fldChar w:fldCharType="end"/>
            </w:r>
          </w:ins>
        </w:p>
        <w:p w14:paraId="34E082CD" w14:textId="6354CF81" w:rsidR="00593FA6" w:rsidRDefault="00593FA6">
          <w:pPr>
            <w:pStyle w:val="TDC2"/>
            <w:tabs>
              <w:tab w:val="left" w:pos="880"/>
              <w:tab w:val="right" w:leader="dot" w:pos="8494"/>
            </w:tabs>
            <w:rPr>
              <w:ins w:id="420" w:author="JORGE CONTRERAS ORTIZ" w:date="2021-09-04T12:18:00Z"/>
              <w:rFonts w:asciiTheme="minorHAnsi" w:eastAsiaTheme="minorEastAsia" w:hAnsiTheme="minorHAnsi" w:cstheme="minorBidi"/>
              <w:noProof/>
              <w:lang w:eastAsia="es-ES"/>
            </w:rPr>
          </w:pPr>
          <w:ins w:id="421"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"_Toc81650473"</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w:t>
            </w:r>
            <w:r>
              <w:rPr>
                <w:rFonts w:asciiTheme="minorHAnsi" w:eastAsiaTheme="minorEastAsia" w:hAnsiTheme="minorHAnsi" w:cstheme="minorBidi"/>
                <w:noProof/>
                <w:lang w:eastAsia="es-ES"/>
              </w:rPr>
              <w:tab/>
            </w:r>
            <w:r w:rsidRPr="00F85247">
              <w:rPr>
                <w:rStyle w:val="Hipervnculo"/>
                <w:noProof/>
              </w:rPr>
              <w:t>PRUEBAS CON PCB COOCKIE THREAD COMO CUARTO NODO</w:t>
            </w:r>
            <w:r>
              <w:rPr>
                <w:noProof/>
                <w:webHidden/>
              </w:rPr>
              <w:tab/>
            </w:r>
            <w:r>
              <w:rPr>
                <w:noProof/>
                <w:webHidden/>
              </w:rPr>
              <w:fldChar w:fldCharType="begin"/>
            </w:r>
            <w:r>
              <w:rPr>
                <w:noProof/>
                <w:webHidden/>
              </w:rPr>
              <w:instrText xml:space="preserve"> PAGEREF _Toc81650473 \h </w:instrText>
            </w:r>
            <w:r>
              <w:rPr>
                <w:noProof/>
                <w:webHidden/>
              </w:rPr>
            </w:r>
          </w:ins>
          <w:r>
            <w:rPr>
              <w:noProof/>
              <w:webHidden/>
            </w:rPr>
            <w:fldChar w:fldCharType="separate"/>
          </w:r>
          <w:ins w:id="422" w:author="JORGE CONTRERAS ORTIZ" w:date="2021-09-04T12:18:00Z">
            <w:r>
              <w:rPr>
                <w:noProof/>
                <w:webHidden/>
              </w:rPr>
              <w:t>106</w:t>
            </w:r>
            <w:r>
              <w:rPr>
                <w:noProof/>
                <w:webHidden/>
              </w:rPr>
              <w:fldChar w:fldCharType="end"/>
            </w:r>
            <w:r w:rsidRPr="00F85247">
              <w:rPr>
                <w:rStyle w:val="Hipervnculo"/>
                <w:noProof/>
              </w:rPr>
              <w:fldChar w:fldCharType="end"/>
            </w:r>
          </w:ins>
        </w:p>
        <w:p w14:paraId="2406B862" w14:textId="4C4F04C2" w:rsidR="00593FA6" w:rsidRDefault="00593FA6">
          <w:pPr>
            <w:pStyle w:val="TDC3"/>
            <w:rPr>
              <w:ins w:id="423" w:author="JORGE CONTRERAS ORTIZ" w:date="2021-09-04T12:18:00Z"/>
              <w:rFonts w:asciiTheme="minorHAnsi" w:hAnsiTheme="minorHAnsi" w:cstheme="minorBidi"/>
              <w:noProof/>
            </w:rPr>
          </w:pPr>
          <w:ins w:id="424"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"_Toc81650474"</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5.4.1.</w:t>
            </w:r>
            <w:r>
              <w:rPr>
                <w:rFonts w:asciiTheme="minorHAnsi" w:hAnsiTheme="minorHAnsi" w:cstheme="minorBidi"/>
                <w:noProof/>
              </w:rPr>
              <w:tab/>
            </w:r>
            <w:r w:rsidRPr="00F85247">
              <w:rPr>
                <w:rStyle w:val="Hipervnculo"/>
                <w:noProof/>
              </w:rPr>
              <w:t>Pruebas de conectividad con el cuarto nodo</w:t>
            </w:r>
            <w:r>
              <w:rPr>
                <w:noProof/>
                <w:webHidden/>
              </w:rPr>
              <w:tab/>
            </w:r>
            <w:r>
              <w:rPr>
                <w:noProof/>
                <w:webHidden/>
              </w:rPr>
              <w:fldChar w:fldCharType="begin"/>
            </w:r>
            <w:r>
              <w:rPr>
                <w:noProof/>
                <w:webHidden/>
              </w:rPr>
              <w:instrText xml:space="preserve"> PAGEREF _Toc81650474 \h </w:instrText>
            </w:r>
            <w:r>
              <w:rPr>
                <w:noProof/>
                <w:webHidden/>
              </w:rPr>
            </w:r>
          </w:ins>
          <w:r>
            <w:rPr>
              <w:noProof/>
              <w:webHidden/>
            </w:rPr>
            <w:fldChar w:fldCharType="separate"/>
          </w:r>
          <w:ins w:id="425" w:author="JORGE CONTRERAS ORTIZ" w:date="2021-09-04T12:18:00Z">
            <w:r>
              <w:rPr>
                <w:noProof/>
                <w:webHidden/>
              </w:rPr>
              <w:t>107</w:t>
            </w:r>
            <w:r>
              <w:rPr>
                <w:noProof/>
                <w:webHidden/>
              </w:rPr>
              <w:fldChar w:fldCharType="end"/>
            </w:r>
            <w:r w:rsidRPr="00F85247">
              <w:rPr>
                <w:rStyle w:val="Hipervnculo"/>
                <w:noProof/>
              </w:rPr>
              <w:fldChar w:fldCharType="end"/>
            </w:r>
          </w:ins>
        </w:p>
        <w:p w14:paraId="30DC4D23" w14:textId="37282EDD" w:rsidR="00593FA6" w:rsidRDefault="00593FA6">
          <w:pPr>
            <w:pStyle w:val="TDC3"/>
            <w:rPr>
              <w:ins w:id="426" w:author="JORGE CONTRERAS ORTIZ" w:date="2021-09-04T12:18:00Z"/>
              <w:rFonts w:asciiTheme="minorHAnsi" w:hAnsiTheme="minorHAnsi" w:cstheme="minorBidi"/>
              <w:noProof/>
            </w:rPr>
          </w:pPr>
          <w:ins w:id="427"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"_Toc81650475"</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5.4.2.</w:t>
            </w:r>
            <w:r>
              <w:rPr>
                <w:rFonts w:asciiTheme="minorHAnsi" w:hAnsiTheme="minorHAnsi" w:cstheme="minorBidi"/>
                <w:noProof/>
              </w:rPr>
              <w:tab/>
            </w:r>
            <w:r w:rsidRPr="00F85247">
              <w:rPr>
                <w:rStyle w:val="Hipervnculo"/>
                <w:noProof/>
              </w:rPr>
              <w:t>Envío / Recibo de Sockets</w:t>
            </w:r>
            <w:r>
              <w:rPr>
                <w:noProof/>
                <w:webHidden/>
              </w:rPr>
              <w:tab/>
            </w:r>
            <w:r>
              <w:rPr>
                <w:noProof/>
                <w:webHidden/>
              </w:rPr>
              <w:fldChar w:fldCharType="begin"/>
            </w:r>
            <w:r>
              <w:rPr>
                <w:noProof/>
                <w:webHidden/>
              </w:rPr>
              <w:instrText xml:space="preserve"> PAGEREF _Toc81650475 \h </w:instrText>
            </w:r>
            <w:r>
              <w:rPr>
                <w:noProof/>
                <w:webHidden/>
              </w:rPr>
            </w:r>
          </w:ins>
          <w:r>
            <w:rPr>
              <w:noProof/>
              <w:webHidden/>
            </w:rPr>
            <w:fldChar w:fldCharType="separate"/>
          </w:r>
          <w:ins w:id="428" w:author="JORGE CONTRERAS ORTIZ" w:date="2021-09-04T12:18:00Z">
            <w:r>
              <w:rPr>
                <w:noProof/>
                <w:webHidden/>
              </w:rPr>
              <w:t>108</w:t>
            </w:r>
            <w:r>
              <w:rPr>
                <w:noProof/>
                <w:webHidden/>
              </w:rPr>
              <w:fldChar w:fldCharType="end"/>
            </w:r>
            <w:r w:rsidRPr="00F85247">
              <w:rPr>
                <w:rStyle w:val="Hipervnculo"/>
                <w:noProof/>
              </w:rPr>
              <w:fldChar w:fldCharType="end"/>
            </w:r>
          </w:ins>
        </w:p>
        <w:p w14:paraId="0E8800C6" w14:textId="6EB211C6" w:rsidR="00593FA6" w:rsidRDefault="00593FA6">
          <w:pPr>
            <w:pStyle w:val="TDC2"/>
            <w:tabs>
              <w:tab w:val="left" w:pos="880"/>
              <w:tab w:val="right" w:leader="dot" w:pos="8494"/>
            </w:tabs>
            <w:rPr>
              <w:ins w:id="429" w:author="JORGE CONTRERAS ORTIZ" w:date="2021-09-04T12:18:00Z"/>
              <w:rFonts w:asciiTheme="minorHAnsi" w:eastAsiaTheme="minorEastAsia" w:hAnsiTheme="minorHAnsi" w:cstheme="minorBidi"/>
              <w:noProof/>
              <w:lang w:eastAsia="es-ES"/>
            </w:rPr>
          </w:pPr>
          <w:ins w:id="430"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"_Toc81650476"</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w:t>
            </w:r>
            <w:r>
              <w:rPr>
                <w:rFonts w:asciiTheme="minorHAnsi" w:eastAsiaTheme="minorEastAsia" w:hAnsiTheme="minorHAnsi" w:cstheme="minorBidi"/>
                <w:noProof/>
                <w:lang w:eastAsia="es-ES"/>
              </w:rPr>
              <w:tab/>
            </w:r>
            <w:r w:rsidRPr="00F85247">
              <w:rPr>
                <w:rStyle w:val="Hipervnculo"/>
                <w:noProof/>
              </w:rPr>
              <w:t>PRUEBAS DE ESTABILIDAD CON 5 NODOS</w:t>
            </w:r>
            <w:r>
              <w:rPr>
                <w:noProof/>
                <w:webHidden/>
              </w:rPr>
              <w:tab/>
            </w:r>
            <w:r>
              <w:rPr>
                <w:noProof/>
                <w:webHidden/>
              </w:rPr>
              <w:fldChar w:fldCharType="begin"/>
            </w:r>
            <w:r>
              <w:rPr>
                <w:noProof/>
                <w:webHidden/>
              </w:rPr>
              <w:instrText xml:space="preserve"> PAGEREF _Toc81650476 \h </w:instrText>
            </w:r>
            <w:r>
              <w:rPr>
                <w:noProof/>
                <w:webHidden/>
              </w:rPr>
            </w:r>
          </w:ins>
          <w:r>
            <w:rPr>
              <w:noProof/>
              <w:webHidden/>
            </w:rPr>
            <w:fldChar w:fldCharType="separate"/>
          </w:r>
          <w:ins w:id="431" w:author="JORGE CONTRERAS ORTIZ" w:date="2021-09-04T12:18:00Z">
            <w:r>
              <w:rPr>
                <w:noProof/>
                <w:webHidden/>
              </w:rPr>
              <w:t>109</w:t>
            </w:r>
            <w:r>
              <w:rPr>
                <w:noProof/>
                <w:webHidden/>
              </w:rPr>
              <w:fldChar w:fldCharType="end"/>
            </w:r>
            <w:r w:rsidRPr="00F85247">
              <w:rPr>
                <w:rStyle w:val="Hipervnculo"/>
                <w:noProof/>
              </w:rPr>
              <w:fldChar w:fldCharType="end"/>
            </w:r>
          </w:ins>
        </w:p>
        <w:p w14:paraId="1292633B" w14:textId="58DF5E82" w:rsidR="00593FA6" w:rsidRDefault="00593FA6">
          <w:pPr>
            <w:pStyle w:val="TDC3"/>
            <w:rPr>
              <w:ins w:id="432" w:author="JORGE CONTRERAS ORTIZ" w:date="2021-09-04T12:18:00Z"/>
              <w:rFonts w:asciiTheme="minorHAnsi" w:hAnsiTheme="minorHAnsi" w:cstheme="minorBidi"/>
              <w:noProof/>
            </w:rPr>
          </w:pPr>
          <w:ins w:id="433"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"_Toc81650477"</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5.5.1.</w:t>
            </w:r>
            <w:r>
              <w:rPr>
                <w:rFonts w:asciiTheme="minorHAnsi" w:hAnsiTheme="minorHAnsi" w:cstheme="minorBidi"/>
                <w:noProof/>
              </w:rPr>
              <w:tab/>
            </w:r>
            <w:r w:rsidRPr="00F85247">
              <w:rPr>
                <w:rStyle w:val="Hipervnculo"/>
                <w:noProof/>
              </w:rPr>
              <w:t>Pruebas de conectividad</w:t>
            </w:r>
            <w:r>
              <w:rPr>
                <w:noProof/>
                <w:webHidden/>
              </w:rPr>
              <w:tab/>
            </w:r>
            <w:r>
              <w:rPr>
                <w:noProof/>
                <w:webHidden/>
              </w:rPr>
              <w:fldChar w:fldCharType="begin"/>
            </w:r>
            <w:r>
              <w:rPr>
                <w:noProof/>
                <w:webHidden/>
              </w:rPr>
              <w:instrText xml:space="preserve"> PAGEREF _Toc81650477 \h </w:instrText>
            </w:r>
            <w:r>
              <w:rPr>
                <w:noProof/>
                <w:webHidden/>
              </w:rPr>
            </w:r>
          </w:ins>
          <w:r>
            <w:rPr>
              <w:noProof/>
              <w:webHidden/>
            </w:rPr>
            <w:fldChar w:fldCharType="separate"/>
          </w:r>
          <w:ins w:id="434" w:author="JORGE CONTRERAS ORTIZ" w:date="2021-09-04T12:18:00Z">
            <w:r>
              <w:rPr>
                <w:noProof/>
                <w:webHidden/>
              </w:rPr>
              <w:t>110</w:t>
            </w:r>
            <w:r>
              <w:rPr>
                <w:noProof/>
                <w:webHidden/>
              </w:rPr>
              <w:fldChar w:fldCharType="end"/>
            </w:r>
            <w:r w:rsidRPr="00F85247">
              <w:rPr>
                <w:rStyle w:val="Hipervnculo"/>
                <w:noProof/>
              </w:rPr>
              <w:fldChar w:fldCharType="end"/>
            </w:r>
          </w:ins>
        </w:p>
        <w:p w14:paraId="14F583DC" w14:textId="5AAC29A9" w:rsidR="00593FA6" w:rsidRDefault="00593FA6">
          <w:pPr>
            <w:pStyle w:val="TDC3"/>
            <w:rPr>
              <w:ins w:id="435" w:author="JORGE CONTRERAS ORTIZ" w:date="2021-09-04T12:18:00Z"/>
              <w:rFonts w:asciiTheme="minorHAnsi" w:hAnsiTheme="minorHAnsi" w:cstheme="minorBidi"/>
              <w:noProof/>
            </w:rPr>
          </w:pPr>
          <w:ins w:id="436"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"_Toc81650478"</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5.5.2.</w:t>
            </w:r>
            <w:r>
              <w:rPr>
                <w:rFonts w:asciiTheme="minorHAnsi" w:hAnsiTheme="minorHAnsi" w:cstheme="minorBidi"/>
                <w:noProof/>
              </w:rPr>
              <w:tab/>
            </w:r>
            <w:r w:rsidRPr="00F85247">
              <w:rPr>
                <w:rStyle w:val="Hipervnculo"/>
                <w:noProof/>
              </w:rPr>
              <w:t>Envío / Recibo de Sockets</w:t>
            </w:r>
            <w:r>
              <w:rPr>
                <w:noProof/>
                <w:webHidden/>
              </w:rPr>
              <w:tab/>
            </w:r>
            <w:r>
              <w:rPr>
                <w:noProof/>
                <w:webHidden/>
              </w:rPr>
              <w:fldChar w:fldCharType="begin"/>
            </w:r>
            <w:r>
              <w:rPr>
                <w:noProof/>
                <w:webHidden/>
              </w:rPr>
              <w:instrText xml:space="preserve"> PAGEREF _Toc81650478 \h </w:instrText>
            </w:r>
            <w:r>
              <w:rPr>
                <w:noProof/>
                <w:webHidden/>
              </w:rPr>
            </w:r>
          </w:ins>
          <w:r>
            <w:rPr>
              <w:noProof/>
              <w:webHidden/>
            </w:rPr>
            <w:fldChar w:fldCharType="separate"/>
          </w:r>
          <w:ins w:id="437" w:author="JORGE CONTRERAS ORTIZ" w:date="2021-09-04T12:18:00Z">
            <w:r>
              <w:rPr>
                <w:noProof/>
                <w:webHidden/>
              </w:rPr>
              <w:t>110</w:t>
            </w:r>
            <w:r>
              <w:rPr>
                <w:noProof/>
                <w:webHidden/>
              </w:rPr>
              <w:fldChar w:fldCharType="end"/>
            </w:r>
            <w:r w:rsidRPr="00F85247">
              <w:rPr>
                <w:rStyle w:val="Hipervnculo"/>
                <w:noProof/>
              </w:rPr>
              <w:fldChar w:fldCharType="end"/>
            </w:r>
          </w:ins>
        </w:p>
        <w:p w14:paraId="29D055F5" w14:textId="355D042D" w:rsidR="00593FA6" w:rsidRDefault="00593FA6">
          <w:pPr>
            <w:pStyle w:val="TDC2"/>
            <w:tabs>
              <w:tab w:val="left" w:pos="880"/>
              <w:tab w:val="right" w:leader="dot" w:pos="8494"/>
            </w:tabs>
            <w:rPr>
              <w:ins w:id="438" w:author="JORGE CONTRERAS ORTIZ" w:date="2021-09-04T12:18:00Z"/>
              <w:rFonts w:asciiTheme="minorHAnsi" w:eastAsiaTheme="minorEastAsia" w:hAnsiTheme="minorHAnsi" w:cstheme="minorBidi"/>
              <w:noProof/>
              <w:lang w:eastAsia="es-ES"/>
            </w:rPr>
          </w:pPr>
          <w:ins w:id="439"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"_Toc81650479"</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5.6.</w:t>
            </w:r>
            <w:r>
              <w:rPr>
                <w:rFonts w:asciiTheme="minorHAnsi" w:eastAsiaTheme="minorEastAsia" w:hAnsiTheme="minorHAnsi" w:cstheme="minorBidi"/>
                <w:noProof/>
                <w:lang w:eastAsia="es-ES"/>
              </w:rPr>
              <w:tab/>
            </w:r>
            <w:r w:rsidRPr="00F85247">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_Toc81650479 \h </w:instrText>
            </w:r>
            <w:r>
              <w:rPr>
                <w:noProof/>
                <w:webHidden/>
              </w:rPr>
            </w:r>
          </w:ins>
          <w:r>
            <w:rPr>
              <w:noProof/>
              <w:webHidden/>
            </w:rPr>
            <w:fldChar w:fldCharType="separate"/>
          </w:r>
          <w:ins w:id="440" w:author="JORGE CONTRERAS ORTIZ" w:date="2021-09-04T12:18:00Z">
            <w:r>
              <w:rPr>
                <w:noProof/>
                <w:webHidden/>
              </w:rPr>
              <w:t>112</w:t>
            </w:r>
            <w:r>
              <w:rPr>
                <w:noProof/>
                <w:webHidden/>
              </w:rPr>
              <w:fldChar w:fldCharType="end"/>
            </w:r>
            <w:r w:rsidRPr="00F85247">
              <w:rPr>
                <w:rStyle w:val="Hipervnculo"/>
                <w:noProof/>
              </w:rPr>
              <w:fldChar w:fldCharType="end"/>
            </w:r>
          </w:ins>
        </w:p>
        <w:p w14:paraId="387E52F9" w14:textId="4A9BD1B6" w:rsidR="00593FA6" w:rsidRDefault="00593FA6">
          <w:pPr>
            <w:pStyle w:val="TDC1"/>
            <w:tabs>
              <w:tab w:val="left" w:pos="442"/>
              <w:tab w:val="right" w:leader="dot" w:pos="8494"/>
            </w:tabs>
            <w:rPr>
              <w:ins w:id="441" w:author="JORGE CONTRERAS ORTIZ" w:date="2021-09-04T12:18:00Z"/>
              <w:rFonts w:asciiTheme="minorHAnsi" w:eastAsiaTheme="minorEastAsia" w:hAnsiTheme="minorHAnsi" w:cstheme="minorBidi"/>
              <w:noProof/>
              <w:lang w:eastAsia="es-ES"/>
            </w:rPr>
          </w:pPr>
          <w:ins w:id="442"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"_Toc81650480"</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6.</w:t>
            </w:r>
            <w:r>
              <w:rPr>
                <w:rFonts w:asciiTheme="minorHAnsi" w:eastAsiaTheme="minorEastAsia" w:hAnsiTheme="minorHAnsi" w:cstheme="minorBidi"/>
                <w:noProof/>
                <w:lang w:eastAsia="es-ES"/>
              </w:rPr>
              <w:tab/>
            </w:r>
            <w:r w:rsidRPr="00F85247">
              <w:rPr>
                <w:rStyle w:val="Hipervnculo"/>
                <w:noProof/>
              </w:rPr>
              <w:t>CONCLUSIONES Y LÍNEAS FUTURAS</w:t>
            </w:r>
            <w:r>
              <w:rPr>
                <w:noProof/>
                <w:webHidden/>
              </w:rPr>
              <w:tab/>
            </w:r>
            <w:r>
              <w:rPr>
                <w:noProof/>
                <w:webHidden/>
              </w:rPr>
              <w:fldChar w:fldCharType="begin"/>
            </w:r>
            <w:r>
              <w:rPr>
                <w:noProof/>
                <w:webHidden/>
              </w:rPr>
              <w:instrText xml:space="preserve"> PAGEREF _Toc81650480 \h </w:instrText>
            </w:r>
            <w:r>
              <w:rPr>
                <w:noProof/>
                <w:webHidden/>
              </w:rPr>
            </w:r>
          </w:ins>
          <w:r>
            <w:rPr>
              <w:noProof/>
              <w:webHidden/>
            </w:rPr>
            <w:fldChar w:fldCharType="separate"/>
          </w:r>
          <w:ins w:id="443" w:author="JORGE CONTRERAS ORTIZ" w:date="2021-09-04T12:18:00Z">
            <w:r>
              <w:rPr>
                <w:noProof/>
                <w:webHidden/>
              </w:rPr>
              <w:t>113</w:t>
            </w:r>
            <w:r>
              <w:rPr>
                <w:noProof/>
                <w:webHidden/>
              </w:rPr>
              <w:fldChar w:fldCharType="end"/>
            </w:r>
            <w:r w:rsidRPr="00F85247">
              <w:rPr>
                <w:rStyle w:val="Hipervnculo"/>
                <w:noProof/>
              </w:rPr>
              <w:fldChar w:fldCharType="end"/>
            </w:r>
          </w:ins>
        </w:p>
        <w:p w14:paraId="6141F26C" w14:textId="66AFAED3" w:rsidR="00593FA6" w:rsidRDefault="00593FA6">
          <w:pPr>
            <w:pStyle w:val="TDC1"/>
            <w:tabs>
              <w:tab w:val="left" w:pos="442"/>
              <w:tab w:val="right" w:leader="dot" w:pos="8494"/>
            </w:tabs>
            <w:rPr>
              <w:ins w:id="444" w:author="JORGE CONTRERAS ORTIZ" w:date="2021-09-04T12:18:00Z"/>
              <w:rFonts w:asciiTheme="minorHAnsi" w:eastAsiaTheme="minorEastAsia" w:hAnsiTheme="minorHAnsi" w:cstheme="minorBidi"/>
              <w:noProof/>
              <w:lang w:eastAsia="es-ES"/>
            </w:rPr>
          </w:pPr>
          <w:ins w:id="445" w:author="JORGE CONTRERAS ORTIZ" w:date="2021-09-04T12:18:00Z">
            <w:r w:rsidRPr="00F85247">
              <w:rPr>
                <w:rStyle w:val="Hipervnculo"/>
                <w:noProof/>
              </w:rPr>
              <w:fldChar w:fldCharType="begin"/>
            </w:r>
            <w:r w:rsidRPr="00F85247">
              <w:rPr>
                <w:rStyle w:val="Hipervnculo"/>
                <w:noProof/>
              </w:rPr>
              <w:instrText xml:space="preserve"> </w:instrText>
            </w:r>
            <w:r>
              <w:rPr>
                <w:noProof/>
              </w:rPr>
              <w:instrText>HYPERLINK \l "_Toc81650481"</w:instrText>
            </w:r>
            <w:r w:rsidRPr="00F85247">
              <w:rPr>
                <w:rStyle w:val="Hipervnculo"/>
                <w:noProof/>
              </w:rPr>
              <w:instrText xml:space="preserve"> </w:instrText>
            </w:r>
            <w:r w:rsidRPr="00F85247">
              <w:rPr>
                <w:rStyle w:val="Hipervnculo"/>
                <w:noProof/>
              </w:rPr>
            </w:r>
            <w:r w:rsidRPr="00F85247">
              <w:rPr>
                <w:rStyle w:val="Hipervnculo"/>
                <w:noProof/>
              </w:rPr>
              <w:fldChar w:fldCharType="separate"/>
            </w:r>
            <w:r w:rsidRPr="00F85247">
              <w:rPr>
                <w:rStyle w:val="Hipervnculo"/>
                <w:noProof/>
              </w:rPr>
              <w:t>7.</w:t>
            </w:r>
            <w:r>
              <w:rPr>
                <w:rFonts w:asciiTheme="minorHAnsi" w:eastAsiaTheme="minorEastAsia" w:hAnsiTheme="minorHAnsi" w:cstheme="minorBidi"/>
                <w:noProof/>
                <w:lang w:eastAsia="es-ES"/>
              </w:rPr>
              <w:tab/>
            </w:r>
            <w:r w:rsidRPr="00F85247">
              <w:rPr>
                <w:rStyle w:val="Hipervnculo"/>
                <w:noProof/>
              </w:rPr>
              <w:t>BIBLIOGRAFÍA</w:t>
            </w:r>
            <w:r>
              <w:rPr>
                <w:noProof/>
                <w:webHidden/>
              </w:rPr>
              <w:tab/>
            </w:r>
            <w:r>
              <w:rPr>
                <w:noProof/>
                <w:webHidden/>
              </w:rPr>
              <w:fldChar w:fldCharType="begin"/>
            </w:r>
            <w:r>
              <w:rPr>
                <w:noProof/>
                <w:webHidden/>
              </w:rPr>
              <w:instrText xml:space="preserve"> PAGEREF _Toc81650481 \h </w:instrText>
            </w:r>
            <w:r>
              <w:rPr>
                <w:noProof/>
                <w:webHidden/>
              </w:rPr>
            </w:r>
          </w:ins>
          <w:r>
            <w:rPr>
              <w:noProof/>
              <w:webHidden/>
            </w:rPr>
            <w:fldChar w:fldCharType="separate"/>
          </w:r>
          <w:ins w:id="446" w:author="JORGE CONTRERAS ORTIZ" w:date="2021-09-04T12:18:00Z">
            <w:r>
              <w:rPr>
                <w:noProof/>
                <w:webHidden/>
              </w:rPr>
              <w:t>115</w:t>
            </w:r>
            <w:r>
              <w:rPr>
                <w:noProof/>
                <w:webHidden/>
              </w:rPr>
              <w:fldChar w:fldCharType="end"/>
            </w:r>
            <w:r w:rsidRPr="00F85247">
              <w:rPr>
                <w:rStyle w:val="Hipervnculo"/>
                <w:noProof/>
              </w:rPr>
              <w:fldChar w:fldCharType="end"/>
            </w:r>
          </w:ins>
        </w:p>
        <w:p w14:paraId="617DD2C7" w14:textId="39FDFC84" w:rsidR="00F21168" w:rsidDel="005B42F0" w:rsidRDefault="00F21168">
          <w:pPr>
            <w:pStyle w:val="TDC1"/>
            <w:tabs>
              <w:tab w:val="right" w:leader="dot" w:pos="8494"/>
            </w:tabs>
            <w:rPr>
              <w:del w:id="447" w:author="JORGE CONTRERAS ORTIZ" w:date="2021-09-04T09:26:00Z"/>
              <w:rFonts w:asciiTheme="minorHAnsi" w:eastAsiaTheme="minorEastAsia" w:hAnsiTheme="minorHAnsi" w:cstheme="minorBidi"/>
              <w:noProof/>
              <w:lang w:eastAsia="es-ES"/>
            </w:rPr>
          </w:pPr>
          <w:del w:id="448" w:author="JORGE CONTRERAS ORTIZ" w:date="2021-09-04T09:26:00Z">
            <w:r w:rsidRPr="005B42F0" w:rsidDel="005B42F0">
              <w:rPr>
                <w:noProof/>
                <w:rPrChange w:id="449"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50" w:author="JORGE CONTRERAS ORTIZ" w:date="2021-09-04T09:26:00Z"/>
              <w:rFonts w:asciiTheme="minorHAnsi" w:eastAsiaTheme="minorEastAsia" w:hAnsiTheme="minorHAnsi" w:cstheme="minorBidi"/>
              <w:noProof/>
              <w:lang w:eastAsia="es-ES"/>
            </w:rPr>
          </w:pPr>
          <w:del w:id="451" w:author="JORGE CONTRERAS ORTIZ" w:date="2021-09-04T09:26:00Z">
            <w:r w:rsidRPr="005B42F0" w:rsidDel="005B42F0">
              <w:rPr>
                <w:noProof/>
                <w:rPrChange w:id="452"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53" w:author="JORGE CONTRERAS ORTIZ" w:date="2021-09-04T09:26:00Z"/>
              <w:rFonts w:asciiTheme="minorHAnsi" w:eastAsiaTheme="minorEastAsia" w:hAnsiTheme="minorHAnsi" w:cstheme="minorBidi"/>
              <w:noProof/>
              <w:lang w:eastAsia="es-ES"/>
            </w:rPr>
          </w:pPr>
          <w:del w:id="454" w:author="JORGE CONTRERAS ORTIZ" w:date="2021-09-04T09:26:00Z">
            <w:r w:rsidRPr="005B42F0" w:rsidDel="005B42F0">
              <w:rPr>
                <w:noProof/>
                <w:rPrChange w:id="455"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56" w:author="JORGE CONTRERAS ORTIZ" w:date="2021-09-04T09:26:00Z"/>
              <w:rFonts w:asciiTheme="minorHAnsi" w:eastAsiaTheme="minorEastAsia" w:hAnsiTheme="minorHAnsi" w:cstheme="minorBidi"/>
              <w:noProof/>
              <w:lang w:eastAsia="es-ES"/>
            </w:rPr>
          </w:pPr>
          <w:del w:id="457" w:author="JORGE CONTRERAS ORTIZ" w:date="2021-09-04T09:26:00Z">
            <w:r w:rsidRPr="005B42F0" w:rsidDel="005B42F0">
              <w:rPr>
                <w:noProof/>
                <w:rPrChange w:id="458"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459" w:author="JORGE CONTRERAS ORTIZ" w:date="2021-09-04T09:26:00Z"/>
              <w:rFonts w:asciiTheme="minorHAnsi" w:eastAsiaTheme="minorEastAsia" w:hAnsiTheme="minorHAnsi" w:cstheme="minorBidi"/>
              <w:noProof/>
              <w:lang w:eastAsia="es-ES"/>
            </w:rPr>
          </w:pPr>
          <w:del w:id="460" w:author="JORGE CONTRERAS ORTIZ" w:date="2021-09-04T09:26:00Z">
            <w:r w:rsidRPr="005B42F0" w:rsidDel="005B42F0">
              <w:rPr>
                <w:noProof/>
                <w:rPrChange w:id="461"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462" w:author="JORGE CONTRERAS ORTIZ" w:date="2021-09-04T09:26:00Z"/>
              <w:rFonts w:asciiTheme="minorHAnsi" w:eastAsiaTheme="minorEastAsia" w:hAnsiTheme="minorHAnsi" w:cstheme="minorBidi"/>
              <w:noProof/>
              <w:lang w:eastAsia="es-ES"/>
            </w:rPr>
          </w:pPr>
          <w:del w:id="463" w:author="JORGE CONTRERAS ORTIZ" w:date="2021-09-04T09:26:00Z">
            <w:r w:rsidRPr="005B42F0" w:rsidDel="005B42F0">
              <w:rPr>
                <w:noProof/>
                <w:rPrChange w:id="464"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465" w:author="JORGE CONTRERAS ORTIZ" w:date="2021-09-04T09:26:00Z"/>
              <w:rFonts w:asciiTheme="minorHAnsi" w:eastAsiaTheme="minorEastAsia" w:hAnsiTheme="minorHAnsi" w:cstheme="minorBidi"/>
              <w:noProof/>
              <w:lang w:eastAsia="es-ES"/>
            </w:rPr>
          </w:pPr>
          <w:del w:id="466" w:author="JORGE CONTRERAS ORTIZ" w:date="2021-09-04T09:26:00Z">
            <w:r w:rsidRPr="005B42F0" w:rsidDel="005B42F0">
              <w:rPr>
                <w:noProof/>
                <w:rPrChange w:id="467"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468" w:author="JORGE CONTRERAS ORTIZ" w:date="2021-09-04T09:26:00Z"/>
              <w:rFonts w:asciiTheme="minorHAnsi" w:eastAsiaTheme="minorEastAsia" w:hAnsiTheme="minorHAnsi" w:cstheme="minorBidi"/>
              <w:noProof/>
              <w:lang w:eastAsia="es-ES"/>
            </w:rPr>
          </w:pPr>
          <w:del w:id="469" w:author="JORGE CONTRERAS ORTIZ" w:date="2021-09-04T09:26:00Z">
            <w:r w:rsidRPr="005B42F0" w:rsidDel="005B42F0">
              <w:rPr>
                <w:noProof/>
                <w:rPrChange w:id="470"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471" w:author="JORGE CONTRERAS ORTIZ" w:date="2021-09-04T09:26:00Z"/>
              <w:rFonts w:asciiTheme="minorHAnsi" w:eastAsiaTheme="minorEastAsia" w:hAnsiTheme="minorHAnsi" w:cstheme="minorBidi"/>
              <w:noProof/>
              <w:lang w:eastAsia="es-ES"/>
            </w:rPr>
          </w:pPr>
          <w:del w:id="472" w:author="JORGE CONTRERAS ORTIZ" w:date="2021-09-04T09:26:00Z">
            <w:r w:rsidRPr="005B42F0" w:rsidDel="005B42F0">
              <w:rPr>
                <w:noProof/>
                <w:rPrChange w:id="473"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474"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475" w:author="JORGE CONTRERAS ORTIZ" w:date="2021-09-04T09:26:00Z"/>
              <w:rFonts w:asciiTheme="minorHAnsi" w:eastAsiaTheme="minorEastAsia" w:hAnsiTheme="minorHAnsi" w:cstheme="minorBidi"/>
              <w:noProof/>
              <w:lang w:eastAsia="es-ES"/>
            </w:rPr>
          </w:pPr>
          <w:del w:id="476" w:author="JORGE CONTRERAS ORTIZ" w:date="2021-09-04T09:26:00Z">
            <w:r w:rsidRPr="005B42F0" w:rsidDel="005B42F0">
              <w:rPr>
                <w:noProof/>
                <w:rPrChange w:id="477"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478"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479" w:author="JORGE CONTRERAS ORTIZ" w:date="2021-09-04T09:26:00Z"/>
              <w:rFonts w:asciiTheme="minorHAnsi" w:eastAsiaTheme="minorEastAsia" w:hAnsiTheme="minorHAnsi" w:cstheme="minorBidi"/>
              <w:noProof/>
              <w:lang w:eastAsia="es-ES"/>
            </w:rPr>
          </w:pPr>
          <w:del w:id="480" w:author="JORGE CONTRERAS ORTIZ" w:date="2021-09-04T09:26:00Z">
            <w:r w:rsidRPr="005B42F0" w:rsidDel="005B42F0">
              <w:rPr>
                <w:noProof/>
                <w:rPrChange w:id="481"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482"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483" w:author="JORGE CONTRERAS ORTIZ" w:date="2021-09-04T09:26:00Z"/>
              <w:rFonts w:asciiTheme="minorHAnsi" w:hAnsiTheme="minorHAnsi" w:cstheme="minorBidi"/>
              <w:noProof/>
            </w:rPr>
          </w:pPr>
          <w:del w:id="484" w:author="JORGE CONTRERAS ORTIZ" w:date="2021-09-04T09:26:00Z">
            <w:r w:rsidRPr="005B42F0" w:rsidDel="005B42F0">
              <w:rPr>
                <w:noProof/>
                <w:rPrChange w:id="485"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486"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487" w:author="JORGE CONTRERAS ORTIZ" w:date="2021-09-04T09:26:00Z"/>
              <w:rFonts w:asciiTheme="minorHAnsi" w:hAnsiTheme="minorHAnsi" w:cstheme="minorBidi"/>
              <w:noProof/>
            </w:rPr>
          </w:pPr>
          <w:del w:id="488" w:author="JORGE CONTRERAS ORTIZ" w:date="2021-09-04T09:26:00Z">
            <w:r w:rsidRPr="005B42F0" w:rsidDel="005B42F0">
              <w:rPr>
                <w:noProof/>
                <w:rPrChange w:id="489"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490"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491" w:author="JORGE CONTRERAS ORTIZ" w:date="2021-09-04T09:26:00Z"/>
              <w:rFonts w:asciiTheme="minorHAnsi" w:eastAsiaTheme="minorEastAsia" w:hAnsiTheme="minorHAnsi" w:cstheme="minorBidi"/>
              <w:noProof/>
              <w:lang w:eastAsia="es-ES"/>
            </w:rPr>
          </w:pPr>
          <w:del w:id="492" w:author="JORGE CONTRERAS ORTIZ" w:date="2021-09-04T09:26:00Z">
            <w:r w:rsidRPr="005B42F0" w:rsidDel="005B42F0">
              <w:rPr>
                <w:noProof/>
                <w:rPrChange w:id="493"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494"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495" w:author="JORGE CONTRERAS ORTIZ" w:date="2021-09-04T09:26:00Z"/>
              <w:rFonts w:asciiTheme="minorHAnsi" w:eastAsiaTheme="minorEastAsia" w:hAnsiTheme="minorHAnsi" w:cstheme="minorBidi"/>
              <w:noProof/>
              <w:lang w:eastAsia="es-ES"/>
            </w:rPr>
          </w:pPr>
          <w:del w:id="496" w:author="JORGE CONTRERAS ORTIZ" w:date="2021-09-04T09:26:00Z">
            <w:r w:rsidRPr="005B42F0" w:rsidDel="005B42F0">
              <w:rPr>
                <w:noProof/>
                <w:rPrChange w:id="497"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498"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noProof/>
                <w:rPrChange w:id="501"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502"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03" w:author="JORGE CONTRERAS ORTIZ" w:date="2021-09-04T09:26:00Z"/>
              <w:rFonts w:asciiTheme="minorHAnsi" w:eastAsiaTheme="minorEastAsia" w:hAnsiTheme="minorHAnsi" w:cstheme="minorBidi"/>
              <w:noProof/>
              <w:lang w:eastAsia="es-ES"/>
            </w:rPr>
          </w:pPr>
          <w:del w:id="504" w:author="JORGE CONTRERAS ORTIZ" w:date="2021-09-04T09:26:00Z">
            <w:r w:rsidRPr="005B42F0" w:rsidDel="005B42F0">
              <w:rPr>
                <w:noProof/>
                <w:rPrChange w:id="505"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506"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07" w:author="JORGE CONTRERAS ORTIZ" w:date="2021-09-04T09:26:00Z"/>
              <w:rFonts w:asciiTheme="minorHAnsi" w:eastAsiaTheme="minorEastAsia" w:hAnsiTheme="minorHAnsi" w:cstheme="minorBidi"/>
              <w:noProof/>
              <w:lang w:eastAsia="es-ES"/>
            </w:rPr>
          </w:pPr>
          <w:del w:id="508" w:author="JORGE CONTRERAS ORTIZ" w:date="2021-09-04T09:26:00Z">
            <w:r w:rsidRPr="005B42F0" w:rsidDel="005B42F0">
              <w:rPr>
                <w:noProof/>
                <w:rPrChange w:id="509"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510"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11" w:author="JORGE CONTRERAS ORTIZ" w:date="2021-09-04T09:26:00Z"/>
              <w:rFonts w:asciiTheme="minorHAnsi" w:hAnsiTheme="minorHAnsi" w:cstheme="minorBidi"/>
              <w:noProof/>
            </w:rPr>
          </w:pPr>
          <w:del w:id="512" w:author="JORGE CONTRERAS ORTIZ" w:date="2021-09-04T09:26:00Z">
            <w:r w:rsidRPr="005B42F0" w:rsidDel="005B42F0">
              <w:rPr>
                <w:noProof/>
                <w:rPrChange w:id="513"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514"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15" w:author="JORGE CONTRERAS ORTIZ" w:date="2021-09-04T09:26:00Z"/>
              <w:rFonts w:asciiTheme="minorHAnsi" w:hAnsiTheme="minorHAnsi" w:cstheme="minorBidi"/>
              <w:noProof/>
            </w:rPr>
          </w:pPr>
          <w:del w:id="516" w:author="JORGE CONTRERAS ORTIZ" w:date="2021-09-04T09:26:00Z">
            <w:r w:rsidRPr="005B42F0" w:rsidDel="005B42F0">
              <w:rPr>
                <w:noProof/>
                <w:rPrChange w:id="517"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518"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19" w:author="JORGE CONTRERAS ORTIZ" w:date="2021-09-04T09:26:00Z"/>
              <w:rFonts w:asciiTheme="minorHAnsi" w:eastAsiaTheme="minorEastAsia" w:hAnsiTheme="minorHAnsi" w:cstheme="minorBidi"/>
              <w:noProof/>
              <w:lang w:eastAsia="es-ES"/>
            </w:rPr>
          </w:pPr>
          <w:del w:id="520" w:author="JORGE CONTRERAS ORTIZ" w:date="2021-09-04T09:26:00Z">
            <w:r w:rsidRPr="005B42F0" w:rsidDel="005B42F0">
              <w:rPr>
                <w:noProof/>
                <w:rPrChange w:id="521"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522"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23" w:author="JORGE CONTRERAS ORTIZ" w:date="2021-09-04T09:26:00Z"/>
              <w:rFonts w:asciiTheme="minorHAnsi" w:eastAsiaTheme="minorEastAsia" w:hAnsiTheme="minorHAnsi" w:cstheme="minorBidi"/>
              <w:noProof/>
              <w:lang w:eastAsia="es-ES"/>
            </w:rPr>
          </w:pPr>
          <w:del w:id="524" w:author="JORGE CONTRERAS ORTIZ" w:date="2021-09-04T09:26:00Z">
            <w:r w:rsidRPr="005B42F0" w:rsidDel="005B42F0">
              <w:rPr>
                <w:noProof/>
                <w:rPrChange w:id="525"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526"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27" w:author="JORGE CONTRERAS ORTIZ" w:date="2021-09-04T09:26:00Z"/>
              <w:rFonts w:asciiTheme="minorHAnsi" w:eastAsiaTheme="minorEastAsia" w:hAnsiTheme="minorHAnsi" w:cstheme="minorBidi"/>
              <w:noProof/>
              <w:lang w:eastAsia="es-ES"/>
            </w:rPr>
          </w:pPr>
          <w:del w:id="528" w:author="JORGE CONTRERAS ORTIZ" w:date="2021-09-04T09:26:00Z">
            <w:r w:rsidRPr="005B42F0" w:rsidDel="005B42F0">
              <w:rPr>
                <w:noProof/>
                <w:rPrChange w:id="529"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530"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31" w:author="JORGE CONTRERAS ORTIZ" w:date="2021-09-04T09:26:00Z"/>
              <w:rFonts w:asciiTheme="minorHAnsi" w:eastAsiaTheme="minorEastAsia" w:hAnsiTheme="minorHAnsi" w:cstheme="minorBidi"/>
              <w:noProof/>
              <w:lang w:eastAsia="es-ES"/>
            </w:rPr>
          </w:pPr>
          <w:del w:id="532" w:author="JORGE CONTRERAS ORTIZ" w:date="2021-09-04T09:26:00Z">
            <w:r w:rsidRPr="005B42F0" w:rsidDel="005B42F0">
              <w:rPr>
                <w:noProof/>
                <w:rPrChange w:id="533"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534"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35" w:author="JORGE CONTRERAS ORTIZ" w:date="2021-09-04T09:26:00Z"/>
              <w:rFonts w:asciiTheme="minorHAnsi" w:eastAsiaTheme="minorEastAsia" w:hAnsiTheme="minorHAnsi" w:cstheme="minorBidi"/>
              <w:noProof/>
              <w:lang w:eastAsia="es-ES"/>
            </w:rPr>
          </w:pPr>
          <w:del w:id="536" w:author="JORGE CONTRERAS ORTIZ" w:date="2021-09-04T09:26:00Z">
            <w:r w:rsidRPr="005B42F0" w:rsidDel="005B42F0">
              <w:rPr>
                <w:noProof/>
                <w:rPrChange w:id="537"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538"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39" w:author="JORGE CONTRERAS ORTIZ" w:date="2021-09-04T09:26:00Z"/>
              <w:rFonts w:asciiTheme="minorHAnsi" w:hAnsiTheme="minorHAnsi" w:cstheme="minorBidi"/>
              <w:noProof/>
            </w:rPr>
          </w:pPr>
          <w:del w:id="540" w:author="JORGE CONTRERAS ORTIZ" w:date="2021-09-04T09:26:00Z">
            <w:r w:rsidRPr="005B42F0" w:rsidDel="005B42F0">
              <w:rPr>
                <w:noProof/>
                <w:rPrChange w:id="541"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542"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43" w:author="JORGE CONTRERAS ORTIZ" w:date="2021-09-04T09:26:00Z"/>
              <w:rFonts w:asciiTheme="minorHAnsi" w:hAnsiTheme="minorHAnsi" w:cstheme="minorBidi"/>
              <w:noProof/>
            </w:rPr>
          </w:pPr>
          <w:del w:id="544" w:author="JORGE CONTRERAS ORTIZ" w:date="2021-09-04T09:26:00Z">
            <w:r w:rsidRPr="005B42F0" w:rsidDel="005B42F0">
              <w:rPr>
                <w:noProof/>
                <w:rPrChange w:id="545"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546"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47" w:author="JORGE CONTRERAS ORTIZ" w:date="2021-09-04T09:26:00Z"/>
              <w:rFonts w:asciiTheme="minorHAnsi" w:hAnsiTheme="minorHAnsi" w:cstheme="minorBidi"/>
              <w:noProof/>
            </w:rPr>
          </w:pPr>
          <w:del w:id="548" w:author="JORGE CONTRERAS ORTIZ" w:date="2021-09-04T09:26:00Z">
            <w:r w:rsidRPr="005B42F0" w:rsidDel="005B42F0">
              <w:rPr>
                <w:noProof/>
                <w:rPrChange w:id="549"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550"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51" w:author="JORGE CONTRERAS ORTIZ" w:date="2021-09-04T09:26:00Z"/>
              <w:rFonts w:asciiTheme="minorHAnsi" w:eastAsiaTheme="minorEastAsia" w:hAnsiTheme="minorHAnsi" w:cstheme="minorBidi"/>
              <w:noProof/>
              <w:lang w:eastAsia="es-ES"/>
            </w:rPr>
          </w:pPr>
          <w:del w:id="552" w:author="JORGE CONTRERAS ORTIZ" w:date="2021-09-04T09:26:00Z">
            <w:r w:rsidRPr="005B42F0" w:rsidDel="005B42F0">
              <w:rPr>
                <w:noProof/>
                <w:rPrChange w:id="553"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554"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55" w:author="JORGE CONTRERAS ORTIZ" w:date="2021-09-04T09:26:00Z"/>
              <w:rFonts w:asciiTheme="minorHAnsi" w:eastAsiaTheme="minorEastAsia" w:hAnsiTheme="minorHAnsi" w:cstheme="minorBidi"/>
              <w:noProof/>
              <w:lang w:eastAsia="es-ES"/>
            </w:rPr>
          </w:pPr>
          <w:del w:id="556" w:author="JORGE CONTRERAS ORTIZ" w:date="2021-09-04T09:26:00Z">
            <w:r w:rsidRPr="005B42F0" w:rsidDel="005B42F0">
              <w:rPr>
                <w:noProof/>
                <w:rPrChange w:id="557"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558"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559" w:author="JORGE CONTRERAS ORTIZ" w:date="2021-09-04T09:26:00Z"/>
              <w:rFonts w:asciiTheme="minorHAnsi" w:eastAsiaTheme="minorEastAsia" w:hAnsiTheme="minorHAnsi" w:cstheme="minorBidi"/>
              <w:noProof/>
              <w:lang w:eastAsia="es-ES"/>
            </w:rPr>
          </w:pPr>
          <w:del w:id="560" w:author="JORGE CONTRERAS ORTIZ" w:date="2021-09-04T09:26:00Z">
            <w:r w:rsidRPr="005B42F0" w:rsidDel="005B42F0">
              <w:rPr>
                <w:noProof/>
                <w:rPrChange w:id="561"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562"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563" w:author="JORGE CONTRERAS ORTIZ" w:date="2021-09-04T09:26:00Z"/>
              <w:rFonts w:asciiTheme="minorHAnsi" w:eastAsiaTheme="minorEastAsia" w:hAnsiTheme="minorHAnsi" w:cstheme="minorBidi"/>
              <w:noProof/>
              <w:lang w:eastAsia="es-ES"/>
            </w:rPr>
          </w:pPr>
          <w:del w:id="564" w:author="JORGE CONTRERAS ORTIZ" w:date="2021-09-04T09:26:00Z">
            <w:r w:rsidRPr="005B42F0" w:rsidDel="005B42F0">
              <w:rPr>
                <w:noProof/>
                <w:rPrChange w:id="565"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566"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567" w:author="JORGE CONTRERAS ORTIZ" w:date="2021-09-04T09:26:00Z"/>
              <w:rFonts w:asciiTheme="minorHAnsi" w:hAnsiTheme="minorHAnsi" w:cstheme="minorBidi"/>
              <w:noProof/>
            </w:rPr>
          </w:pPr>
          <w:del w:id="568" w:author="JORGE CONTRERAS ORTIZ" w:date="2021-09-04T09:26:00Z">
            <w:r w:rsidRPr="005B42F0" w:rsidDel="005B42F0">
              <w:rPr>
                <w:noProof/>
                <w:rPrChange w:id="569"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570"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571" w:author="JORGE CONTRERAS ORTIZ" w:date="2021-09-04T09:26:00Z"/>
              <w:rFonts w:asciiTheme="minorHAnsi" w:hAnsiTheme="minorHAnsi" w:cstheme="minorBidi"/>
              <w:noProof/>
            </w:rPr>
          </w:pPr>
          <w:del w:id="572" w:author="JORGE CONTRERAS ORTIZ" w:date="2021-09-04T09:26:00Z">
            <w:r w:rsidRPr="005B42F0" w:rsidDel="005B42F0">
              <w:rPr>
                <w:noProof/>
                <w:rPrChange w:id="573"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574"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575" w:author="JORGE CONTRERAS ORTIZ" w:date="2021-09-04T09:26:00Z"/>
              <w:rFonts w:asciiTheme="minorHAnsi" w:eastAsiaTheme="minorEastAsia" w:hAnsiTheme="minorHAnsi" w:cstheme="minorBidi"/>
              <w:noProof/>
              <w:lang w:eastAsia="es-ES"/>
            </w:rPr>
          </w:pPr>
          <w:del w:id="576" w:author="JORGE CONTRERAS ORTIZ" w:date="2021-09-04T09:26:00Z">
            <w:r w:rsidRPr="005B42F0" w:rsidDel="005B42F0">
              <w:rPr>
                <w:noProof/>
                <w:rPrChange w:id="577"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578"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579" w:author="JORGE CONTRERAS ORTIZ" w:date="2021-09-04T09:26:00Z"/>
              <w:rFonts w:asciiTheme="minorHAnsi" w:eastAsiaTheme="minorEastAsia" w:hAnsiTheme="minorHAnsi" w:cstheme="minorBidi"/>
              <w:noProof/>
              <w:lang w:eastAsia="es-ES"/>
            </w:rPr>
          </w:pPr>
          <w:del w:id="580" w:author="JORGE CONTRERAS ORTIZ" w:date="2021-09-04T09:26:00Z">
            <w:r w:rsidRPr="005B42F0" w:rsidDel="005B42F0">
              <w:rPr>
                <w:noProof/>
                <w:rPrChange w:id="581"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582"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583" w:author="JORGE CONTRERAS ORTIZ" w:date="2021-09-04T09:26:00Z"/>
              <w:rFonts w:asciiTheme="minorHAnsi" w:eastAsiaTheme="minorEastAsia" w:hAnsiTheme="minorHAnsi" w:cstheme="minorBidi"/>
              <w:noProof/>
              <w:lang w:eastAsia="es-ES"/>
            </w:rPr>
          </w:pPr>
          <w:del w:id="584" w:author="JORGE CONTRERAS ORTIZ" w:date="2021-09-04T09:26:00Z">
            <w:r w:rsidRPr="005B42F0" w:rsidDel="005B42F0">
              <w:rPr>
                <w:noProof/>
                <w:rPrChange w:id="585"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586"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587" w:author="JORGE CONTRERAS ORTIZ" w:date="2021-09-04T09:26:00Z"/>
              <w:rFonts w:asciiTheme="minorHAnsi" w:eastAsiaTheme="minorEastAsia" w:hAnsiTheme="minorHAnsi" w:cstheme="minorBidi"/>
              <w:noProof/>
              <w:lang w:eastAsia="es-ES"/>
            </w:rPr>
          </w:pPr>
          <w:del w:id="588" w:author="JORGE CONTRERAS ORTIZ" w:date="2021-09-04T09:26:00Z">
            <w:r w:rsidRPr="005B42F0" w:rsidDel="005B42F0">
              <w:rPr>
                <w:noProof/>
                <w:rPrChange w:id="589"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590"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591" w:author="JORGE CONTRERAS ORTIZ" w:date="2021-09-04T09:26:00Z"/>
              <w:rFonts w:asciiTheme="minorHAnsi" w:hAnsiTheme="minorHAnsi" w:cstheme="minorBidi"/>
              <w:noProof/>
            </w:rPr>
          </w:pPr>
          <w:del w:id="592" w:author="JORGE CONTRERAS ORTIZ" w:date="2021-09-04T09:26:00Z">
            <w:r w:rsidRPr="005B42F0" w:rsidDel="005B42F0">
              <w:rPr>
                <w:noProof/>
                <w:rPrChange w:id="593"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594"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595" w:author="JORGE CONTRERAS ORTIZ" w:date="2021-09-04T09:26:00Z"/>
              <w:rFonts w:asciiTheme="minorHAnsi" w:hAnsiTheme="minorHAnsi" w:cstheme="minorBidi"/>
              <w:noProof/>
            </w:rPr>
          </w:pPr>
          <w:del w:id="596" w:author="JORGE CONTRERAS ORTIZ" w:date="2021-09-04T09:26:00Z">
            <w:r w:rsidRPr="005B42F0" w:rsidDel="005B42F0">
              <w:rPr>
                <w:noProof/>
                <w:rPrChange w:id="597"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598"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599" w:author="JORGE CONTRERAS ORTIZ" w:date="2021-09-04T09:26:00Z"/>
              <w:rFonts w:asciiTheme="minorHAnsi" w:hAnsiTheme="minorHAnsi" w:cstheme="minorBidi"/>
              <w:noProof/>
            </w:rPr>
          </w:pPr>
          <w:del w:id="600" w:author="JORGE CONTRERAS ORTIZ" w:date="2021-09-04T09:26:00Z">
            <w:r w:rsidRPr="005B42F0" w:rsidDel="005B42F0">
              <w:rPr>
                <w:noProof/>
                <w:rPrChange w:id="601"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602"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03" w:author="JORGE CONTRERAS ORTIZ" w:date="2021-09-04T09:26:00Z"/>
              <w:rFonts w:asciiTheme="minorHAnsi" w:eastAsiaTheme="minorEastAsia" w:hAnsiTheme="minorHAnsi" w:cstheme="minorBidi"/>
              <w:noProof/>
              <w:lang w:eastAsia="es-ES"/>
            </w:rPr>
          </w:pPr>
          <w:del w:id="604" w:author="JORGE CONTRERAS ORTIZ" w:date="2021-09-04T09:26:00Z">
            <w:r w:rsidRPr="005B42F0" w:rsidDel="005B42F0">
              <w:rPr>
                <w:noProof/>
                <w:rPrChange w:id="605"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606"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07" w:author="JORGE CONTRERAS ORTIZ" w:date="2021-09-04T09:26:00Z"/>
              <w:rFonts w:asciiTheme="minorHAnsi" w:eastAsiaTheme="minorEastAsia" w:hAnsiTheme="minorHAnsi" w:cstheme="minorBidi"/>
              <w:noProof/>
              <w:lang w:eastAsia="es-ES"/>
            </w:rPr>
          </w:pPr>
          <w:del w:id="608" w:author="JORGE CONTRERAS ORTIZ" w:date="2021-09-04T09:26:00Z">
            <w:r w:rsidRPr="005B42F0" w:rsidDel="005B42F0">
              <w:rPr>
                <w:noProof/>
                <w:rPrChange w:id="609"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610"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11" w:author="JORGE CONTRERAS ORTIZ" w:date="2021-09-04T09:26:00Z"/>
              <w:rFonts w:asciiTheme="minorHAnsi" w:eastAsiaTheme="minorEastAsia" w:hAnsiTheme="minorHAnsi" w:cstheme="minorBidi"/>
              <w:noProof/>
              <w:lang w:eastAsia="es-ES"/>
            </w:rPr>
          </w:pPr>
          <w:del w:id="612" w:author="JORGE CONTRERAS ORTIZ" w:date="2021-09-04T09:26:00Z">
            <w:r w:rsidRPr="005B42F0" w:rsidDel="005B42F0">
              <w:rPr>
                <w:noProof/>
                <w:rPrChange w:id="613"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614"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15" w:author="JORGE CONTRERAS ORTIZ" w:date="2021-09-04T09:26:00Z"/>
              <w:rFonts w:asciiTheme="minorHAnsi" w:eastAsiaTheme="minorEastAsia" w:hAnsiTheme="minorHAnsi" w:cstheme="minorBidi"/>
              <w:noProof/>
              <w:lang w:eastAsia="es-ES"/>
            </w:rPr>
          </w:pPr>
          <w:del w:id="616" w:author="JORGE CONTRERAS ORTIZ" w:date="2021-09-04T09:26:00Z">
            <w:r w:rsidRPr="005B42F0" w:rsidDel="005B42F0">
              <w:rPr>
                <w:noProof/>
                <w:rPrChange w:id="617"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618"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19" w:author="JORGE CONTRERAS ORTIZ" w:date="2021-09-04T09:26:00Z"/>
              <w:rFonts w:asciiTheme="minorHAnsi" w:eastAsiaTheme="minorEastAsia" w:hAnsiTheme="minorHAnsi" w:cstheme="minorBidi"/>
              <w:noProof/>
              <w:lang w:eastAsia="es-ES"/>
            </w:rPr>
          </w:pPr>
          <w:del w:id="620" w:author="JORGE CONTRERAS ORTIZ" w:date="2021-09-04T09:26:00Z">
            <w:r w:rsidRPr="005B42F0" w:rsidDel="005B42F0">
              <w:rPr>
                <w:noProof/>
                <w:rPrChange w:id="621"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622"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23" w:author="JORGE CONTRERAS ORTIZ" w:date="2021-09-04T09:26:00Z"/>
              <w:rFonts w:asciiTheme="minorHAnsi" w:eastAsiaTheme="minorEastAsia" w:hAnsiTheme="minorHAnsi" w:cstheme="minorBidi"/>
              <w:noProof/>
              <w:lang w:eastAsia="es-ES"/>
            </w:rPr>
          </w:pPr>
          <w:del w:id="624" w:author="JORGE CONTRERAS ORTIZ" w:date="2021-09-04T09:26:00Z">
            <w:r w:rsidRPr="005B42F0" w:rsidDel="005B42F0">
              <w:rPr>
                <w:noProof/>
                <w:rPrChange w:id="625"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626"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27" w:author="JORGE CONTRERAS ORTIZ" w:date="2021-09-04T09:26:00Z"/>
              <w:rFonts w:asciiTheme="minorHAnsi" w:eastAsiaTheme="minorEastAsia" w:hAnsiTheme="minorHAnsi" w:cstheme="minorBidi"/>
              <w:noProof/>
              <w:lang w:eastAsia="es-ES"/>
            </w:rPr>
          </w:pPr>
          <w:del w:id="628" w:author="JORGE CONTRERAS ORTIZ" w:date="2021-09-04T09:26:00Z">
            <w:r w:rsidRPr="005B42F0" w:rsidDel="005B42F0">
              <w:rPr>
                <w:noProof/>
                <w:rPrChange w:id="629"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630"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31" w:author="JORGE CONTRERAS ORTIZ" w:date="2021-09-04T09:26:00Z"/>
              <w:rFonts w:asciiTheme="minorHAnsi" w:eastAsiaTheme="minorEastAsia" w:hAnsiTheme="minorHAnsi" w:cstheme="minorBidi"/>
              <w:noProof/>
              <w:lang w:eastAsia="es-ES"/>
            </w:rPr>
          </w:pPr>
          <w:del w:id="632" w:author="JORGE CONTRERAS ORTIZ" w:date="2021-09-04T09:26:00Z">
            <w:r w:rsidRPr="005B42F0" w:rsidDel="005B42F0">
              <w:rPr>
                <w:noProof/>
                <w:rPrChange w:id="633"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634"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noProof/>
                <w:rPrChange w:id="637"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638"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39" w:author="JORGE CONTRERAS ORTIZ" w:date="2021-09-04T09:26:00Z"/>
              <w:rFonts w:asciiTheme="minorHAnsi" w:eastAsiaTheme="minorEastAsia" w:hAnsiTheme="minorHAnsi" w:cstheme="minorBidi"/>
              <w:noProof/>
              <w:lang w:eastAsia="es-ES"/>
            </w:rPr>
          </w:pPr>
          <w:del w:id="640" w:author="JORGE CONTRERAS ORTIZ" w:date="2021-09-04T09:26:00Z">
            <w:r w:rsidRPr="005B42F0" w:rsidDel="005B42F0">
              <w:rPr>
                <w:noProof/>
                <w:rPrChange w:id="641"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642"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43" w:author="JORGE CONTRERAS ORTIZ" w:date="2021-09-04T09:26:00Z"/>
              <w:rFonts w:asciiTheme="minorHAnsi" w:eastAsiaTheme="minorEastAsia" w:hAnsiTheme="minorHAnsi" w:cstheme="minorBidi"/>
              <w:noProof/>
              <w:lang w:eastAsia="es-ES"/>
            </w:rPr>
          </w:pPr>
          <w:del w:id="644" w:author="JORGE CONTRERAS ORTIZ" w:date="2021-09-04T09:26:00Z">
            <w:r w:rsidRPr="005B42F0" w:rsidDel="005B42F0">
              <w:rPr>
                <w:noProof/>
                <w:rPrChange w:id="645"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646"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47" w:author="JORGE CONTRERAS ORTIZ" w:date="2021-09-04T09:26:00Z"/>
              <w:rFonts w:asciiTheme="minorHAnsi" w:hAnsiTheme="minorHAnsi" w:cstheme="minorBidi"/>
              <w:noProof/>
            </w:rPr>
          </w:pPr>
          <w:del w:id="648" w:author="JORGE CONTRERAS ORTIZ" w:date="2021-09-04T09:26:00Z">
            <w:r w:rsidRPr="005B42F0" w:rsidDel="005B42F0">
              <w:rPr>
                <w:noProof/>
                <w:rPrChange w:id="649"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650"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51" w:author="JORGE CONTRERAS ORTIZ" w:date="2021-09-04T09:26:00Z"/>
              <w:rFonts w:asciiTheme="minorHAnsi" w:hAnsiTheme="minorHAnsi" w:cstheme="minorBidi"/>
              <w:noProof/>
            </w:rPr>
          </w:pPr>
          <w:del w:id="652" w:author="JORGE CONTRERAS ORTIZ" w:date="2021-09-04T09:26:00Z">
            <w:r w:rsidRPr="005B42F0" w:rsidDel="005B42F0">
              <w:rPr>
                <w:noProof/>
                <w:rPrChange w:id="653"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654"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55" w:author="JORGE CONTRERAS ORTIZ" w:date="2021-09-04T09:26:00Z"/>
              <w:rFonts w:asciiTheme="minorHAnsi" w:hAnsiTheme="minorHAnsi" w:cstheme="minorBidi"/>
              <w:noProof/>
            </w:rPr>
          </w:pPr>
          <w:del w:id="656" w:author="JORGE CONTRERAS ORTIZ" w:date="2021-09-04T09:26:00Z">
            <w:r w:rsidRPr="005B42F0" w:rsidDel="005B42F0">
              <w:rPr>
                <w:noProof/>
                <w:rPrChange w:id="657"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658"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noProof/>
                <w:rPrChange w:id="661"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662"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663" w:author="JORGE CONTRERAS ORTIZ" w:date="2021-09-04T09:26:00Z"/>
              <w:rFonts w:asciiTheme="minorHAnsi" w:hAnsiTheme="minorHAnsi" w:cstheme="minorBidi"/>
              <w:noProof/>
            </w:rPr>
          </w:pPr>
          <w:del w:id="664" w:author="JORGE CONTRERAS ORTIZ" w:date="2021-09-04T09:26:00Z">
            <w:r w:rsidRPr="005B42F0" w:rsidDel="005B42F0">
              <w:rPr>
                <w:noProof/>
                <w:rPrChange w:id="665"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666"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667" w:author="JORGE CONTRERAS ORTIZ" w:date="2021-09-04T09:26:00Z"/>
              <w:rFonts w:asciiTheme="minorHAnsi" w:eastAsiaTheme="minorEastAsia" w:hAnsiTheme="minorHAnsi" w:cstheme="minorBidi"/>
              <w:noProof/>
              <w:lang w:eastAsia="es-ES"/>
            </w:rPr>
          </w:pPr>
          <w:del w:id="668" w:author="JORGE CONTRERAS ORTIZ" w:date="2021-09-04T09:26:00Z">
            <w:r w:rsidRPr="005B42F0" w:rsidDel="005B42F0">
              <w:rPr>
                <w:noProof/>
                <w:rPrChange w:id="669"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670"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671" w:author="JORGE CONTRERAS ORTIZ" w:date="2021-09-04T09:26:00Z"/>
              <w:rFonts w:asciiTheme="minorHAnsi" w:eastAsiaTheme="minorEastAsia" w:hAnsiTheme="minorHAnsi" w:cstheme="minorBidi"/>
              <w:noProof/>
              <w:lang w:eastAsia="es-ES"/>
            </w:rPr>
          </w:pPr>
          <w:del w:id="672" w:author="JORGE CONTRERAS ORTIZ" w:date="2021-09-04T09:26:00Z">
            <w:r w:rsidRPr="005B42F0" w:rsidDel="005B42F0">
              <w:rPr>
                <w:noProof/>
                <w:rPrChange w:id="673"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674"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675" w:author="JORGE CONTRERAS ORTIZ" w:date="2021-09-04T09:26:00Z"/>
              <w:rFonts w:asciiTheme="minorHAnsi" w:eastAsiaTheme="minorEastAsia" w:hAnsiTheme="minorHAnsi" w:cstheme="minorBidi"/>
              <w:noProof/>
              <w:lang w:eastAsia="es-ES"/>
            </w:rPr>
          </w:pPr>
          <w:del w:id="676" w:author="JORGE CONTRERAS ORTIZ" w:date="2021-09-04T09:26:00Z">
            <w:r w:rsidRPr="005B42F0" w:rsidDel="005B42F0">
              <w:rPr>
                <w:noProof/>
                <w:rPrChange w:id="677"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678"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noProof/>
                <w:rPrChange w:id="681"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682"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noProof/>
                <w:rPrChange w:id="685"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686"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noProof/>
                <w:rPrChange w:id="689"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690"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noProof/>
                <w:rPrChange w:id="693"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694"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695" w:author="JORGE CONTRERAS ORTIZ" w:date="2021-09-04T09:26:00Z"/>
              <w:rFonts w:asciiTheme="minorHAnsi" w:eastAsiaTheme="minorEastAsia" w:hAnsiTheme="minorHAnsi" w:cstheme="minorBidi"/>
              <w:noProof/>
              <w:lang w:eastAsia="es-ES"/>
            </w:rPr>
          </w:pPr>
          <w:del w:id="696" w:author="JORGE CONTRERAS ORTIZ" w:date="2021-09-04T09:26:00Z">
            <w:r w:rsidRPr="005B42F0" w:rsidDel="005B42F0">
              <w:rPr>
                <w:noProof/>
                <w:rPrChange w:id="697"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698"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699" w:author="JORGE CONTRERAS ORTIZ" w:date="2021-09-04T09:26:00Z"/>
              <w:rFonts w:asciiTheme="minorHAnsi" w:eastAsiaTheme="minorEastAsia" w:hAnsiTheme="minorHAnsi" w:cstheme="minorBidi"/>
              <w:noProof/>
              <w:lang w:eastAsia="es-ES"/>
            </w:rPr>
          </w:pPr>
          <w:del w:id="700" w:author="JORGE CONTRERAS ORTIZ" w:date="2021-09-04T09:26:00Z">
            <w:r w:rsidRPr="005B42F0" w:rsidDel="005B42F0">
              <w:rPr>
                <w:noProof/>
                <w:rPrChange w:id="701"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702"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03" w:author="JORGE CONTRERAS ORTIZ" w:date="2021-09-04T09:26:00Z"/>
              <w:rFonts w:asciiTheme="minorHAnsi" w:eastAsiaTheme="minorEastAsia" w:hAnsiTheme="minorHAnsi" w:cstheme="minorBidi"/>
              <w:noProof/>
              <w:lang w:eastAsia="es-ES"/>
            </w:rPr>
          </w:pPr>
          <w:del w:id="704" w:author="JORGE CONTRERAS ORTIZ" w:date="2021-09-04T09:26:00Z">
            <w:r w:rsidRPr="005B42F0" w:rsidDel="005B42F0">
              <w:rPr>
                <w:noProof/>
                <w:rPrChange w:id="705"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706"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noProof/>
                <w:rPrChange w:id="709"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710"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noProof/>
                <w:rPrChange w:id="713"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714"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noProof/>
                <w:rPrChange w:id="717"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718"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noProof/>
                <w:rPrChange w:id="721"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722"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23" w:author="JORGE CONTRERAS ORTIZ" w:date="2021-09-04T09:26:00Z"/>
              <w:rFonts w:asciiTheme="minorHAnsi" w:eastAsiaTheme="minorEastAsia" w:hAnsiTheme="minorHAnsi" w:cstheme="minorBidi"/>
              <w:noProof/>
              <w:lang w:eastAsia="es-ES"/>
            </w:rPr>
          </w:pPr>
          <w:del w:id="724" w:author="JORGE CONTRERAS ORTIZ" w:date="2021-09-04T09:26:00Z">
            <w:r w:rsidRPr="005B42F0" w:rsidDel="005B42F0">
              <w:rPr>
                <w:noProof/>
                <w:rPrChange w:id="725"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726"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27" w:author="JORGE CONTRERAS ORTIZ" w:date="2021-09-04T09:26:00Z"/>
              <w:rFonts w:asciiTheme="minorHAnsi" w:eastAsiaTheme="minorEastAsia" w:hAnsiTheme="minorHAnsi" w:cstheme="minorBidi"/>
              <w:noProof/>
              <w:lang w:eastAsia="es-ES"/>
            </w:rPr>
          </w:pPr>
          <w:del w:id="728" w:author="JORGE CONTRERAS ORTIZ" w:date="2021-09-04T09:26:00Z">
            <w:r w:rsidRPr="005B42F0" w:rsidDel="005B42F0">
              <w:rPr>
                <w:noProof/>
                <w:rPrChange w:id="729"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730"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31" w:author="JORGE CONTRERAS ORTIZ" w:date="2021-09-04T09:26:00Z"/>
              <w:rFonts w:asciiTheme="minorHAnsi" w:eastAsiaTheme="minorEastAsia" w:hAnsiTheme="minorHAnsi" w:cstheme="minorBidi"/>
              <w:noProof/>
              <w:lang w:eastAsia="es-ES"/>
            </w:rPr>
          </w:pPr>
          <w:del w:id="732" w:author="JORGE CONTRERAS ORTIZ" w:date="2021-09-04T09:26:00Z">
            <w:r w:rsidRPr="005B42F0" w:rsidDel="005B42F0">
              <w:rPr>
                <w:noProof/>
                <w:rPrChange w:id="733"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734"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35" w:author="JORGE CONTRERAS ORTIZ" w:date="2021-09-04T09:26:00Z"/>
              <w:rFonts w:asciiTheme="minorHAnsi" w:eastAsiaTheme="minorEastAsia" w:hAnsiTheme="minorHAnsi" w:cstheme="minorBidi"/>
              <w:noProof/>
              <w:lang w:eastAsia="es-ES"/>
            </w:rPr>
          </w:pPr>
          <w:del w:id="736" w:author="JORGE CONTRERAS ORTIZ" w:date="2021-09-04T09:26:00Z">
            <w:r w:rsidRPr="005B42F0" w:rsidDel="005B42F0">
              <w:rPr>
                <w:noProof/>
                <w:rPrChange w:id="737"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738"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noProof/>
                <w:rPrChange w:id="741"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742"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noProof/>
                <w:rPrChange w:id="745"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746"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noProof/>
                <w:rPrChange w:id="749"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750"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51" w:author="JORGE CONTRERAS ORTIZ" w:date="2021-09-04T09:26:00Z"/>
              <w:rFonts w:asciiTheme="minorHAnsi" w:eastAsiaTheme="minorEastAsia" w:hAnsiTheme="minorHAnsi" w:cstheme="minorBidi"/>
              <w:noProof/>
              <w:lang w:eastAsia="es-ES"/>
            </w:rPr>
          </w:pPr>
          <w:del w:id="752" w:author="JORGE CONTRERAS ORTIZ" w:date="2021-09-04T09:26:00Z">
            <w:r w:rsidRPr="005B42F0" w:rsidDel="005B42F0">
              <w:rPr>
                <w:noProof/>
                <w:rPrChange w:id="753"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754"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55" w:author="JORGE CONTRERAS ORTIZ" w:date="2021-09-04T09:26:00Z"/>
              <w:rFonts w:asciiTheme="minorHAnsi" w:eastAsiaTheme="minorEastAsia" w:hAnsiTheme="minorHAnsi" w:cstheme="minorBidi"/>
              <w:noProof/>
              <w:lang w:eastAsia="es-ES"/>
            </w:rPr>
          </w:pPr>
          <w:del w:id="756" w:author="JORGE CONTRERAS ORTIZ" w:date="2021-09-04T09:26:00Z">
            <w:r w:rsidRPr="005B42F0" w:rsidDel="005B42F0">
              <w:rPr>
                <w:noProof/>
                <w:rPrChange w:id="757"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758"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759" w:author="JORGE CONTRERAS ORTIZ" w:date="2021-09-04T09:26:00Z"/>
              <w:rFonts w:asciiTheme="minorHAnsi" w:eastAsiaTheme="minorEastAsia" w:hAnsiTheme="minorHAnsi" w:cstheme="minorBidi"/>
              <w:noProof/>
              <w:lang w:eastAsia="es-ES"/>
            </w:rPr>
          </w:pPr>
          <w:del w:id="760" w:author="JORGE CONTRERAS ORTIZ" w:date="2021-09-04T09:26:00Z">
            <w:r w:rsidRPr="005B42F0" w:rsidDel="005B42F0">
              <w:rPr>
                <w:noProof/>
                <w:rPrChange w:id="761"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762"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noProof/>
                <w:rPrChange w:id="765"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766"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767" w:author="JORGE CONTRERAS ORTIZ" w:date="2021-09-04T09:26:00Z"/>
              <w:rFonts w:asciiTheme="minorHAnsi" w:hAnsiTheme="minorHAnsi" w:cstheme="minorBidi"/>
              <w:noProof/>
            </w:rPr>
          </w:pPr>
          <w:del w:id="768" w:author="JORGE CONTRERAS ORTIZ" w:date="2021-09-04T09:26:00Z">
            <w:r w:rsidRPr="005B42F0" w:rsidDel="005B42F0">
              <w:rPr>
                <w:noProof/>
                <w:rPrChange w:id="769"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770"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noProof/>
                <w:rPrChange w:id="773"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774"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775" w:author="JORGE CONTRERAS ORTIZ" w:date="2021-09-04T09:26:00Z"/>
              <w:rFonts w:asciiTheme="minorHAnsi" w:eastAsiaTheme="minorEastAsia" w:hAnsiTheme="minorHAnsi" w:cstheme="minorBidi"/>
              <w:noProof/>
              <w:lang w:eastAsia="es-ES"/>
            </w:rPr>
          </w:pPr>
          <w:del w:id="776" w:author="JORGE CONTRERAS ORTIZ" w:date="2021-09-04T09:26:00Z">
            <w:r w:rsidRPr="005B42F0" w:rsidDel="005B42F0">
              <w:rPr>
                <w:noProof/>
                <w:rPrChange w:id="777"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778"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779" w:author="JORGE CONTRERAS ORTIZ" w:date="2021-09-04T09:26:00Z"/>
              <w:rFonts w:asciiTheme="minorHAnsi" w:eastAsiaTheme="minorEastAsia" w:hAnsiTheme="minorHAnsi" w:cstheme="minorBidi"/>
              <w:noProof/>
              <w:lang w:eastAsia="es-ES"/>
            </w:rPr>
          </w:pPr>
          <w:del w:id="780" w:author="JORGE CONTRERAS ORTIZ" w:date="2021-09-04T09:26:00Z">
            <w:r w:rsidRPr="005B42F0" w:rsidDel="005B42F0">
              <w:rPr>
                <w:noProof/>
                <w:rPrChange w:id="781"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782"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783" w:author="JORGE CONTRERAS ORTIZ" w:date="2021-09-04T09:26:00Z"/>
              <w:rFonts w:asciiTheme="minorHAnsi" w:eastAsiaTheme="minorEastAsia" w:hAnsiTheme="minorHAnsi" w:cstheme="minorBidi"/>
              <w:noProof/>
              <w:lang w:eastAsia="es-ES"/>
            </w:rPr>
          </w:pPr>
          <w:del w:id="784" w:author="JORGE CONTRERAS ORTIZ" w:date="2021-09-04T09:26:00Z">
            <w:r w:rsidRPr="005B42F0" w:rsidDel="005B42F0">
              <w:rPr>
                <w:noProof/>
                <w:rPrChange w:id="785"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786"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787" w:author="JORGE CONTRERAS ORTIZ" w:date="2021-09-04T09:26:00Z"/>
              <w:rFonts w:asciiTheme="minorHAnsi" w:eastAsiaTheme="minorEastAsia" w:hAnsiTheme="minorHAnsi" w:cstheme="minorBidi"/>
              <w:noProof/>
              <w:lang w:eastAsia="es-ES"/>
            </w:rPr>
          </w:pPr>
          <w:del w:id="788" w:author="JORGE CONTRERAS ORTIZ" w:date="2021-09-04T09:26:00Z">
            <w:r w:rsidRPr="005B42F0" w:rsidDel="005B42F0">
              <w:rPr>
                <w:noProof/>
                <w:rPrChange w:id="789"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790"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noProof/>
                <w:rPrChange w:id="793"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794"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noProof/>
                <w:rPrChange w:id="797"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798"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noProof/>
                <w:rPrChange w:id="801"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802"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noProof/>
                <w:rPrChange w:id="805"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806"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noProof/>
                <w:rPrChange w:id="809"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810"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noProof/>
                <w:rPrChange w:id="813"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814"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noProof/>
                <w:rPrChange w:id="817"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818"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noProof/>
                <w:rPrChange w:id="821"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822"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23" w:author="JORGE CONTRERAS ORTIZ" w:date="2021-09-04T09:26:00Z"/>
              <w:rFonts w:asciiTheme="minorHAnsi" w:hAnsiTheme="minorHAnsi" w:cstheme="minorBidi"/>
              <w:noProof/>
            </w:rPr>
          </w:pPr>
          <w:del w:id="824" w:author="JORGE CONTRERAS ORTIZ" w:date="2021-09-04T09:26:00Z">
            <w:r w:rsidRPr="005B42F0" w:rsidDel="005B42F0">
              <w:rPr>
                <w:noProof/>
                <w:rPrChange w:id="825"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826"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noProof/>
                <w:rPrChange w:id="829"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830"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31" w:author="JORGE CONTRERAS ORTIZ" w:date="2021-09-04T09:26:00Z"/>
              <w:rFonts w:asciiTheme="minorHAnsi" w:eastAsiaTheme="minorEastAsia" w:hAnsiTheme="minorHAnsi" w:cstheme="minorBidi"/>
              <w:noProof/>
              <w:lang w:eastAsia="es-ES"/>
            </w:rPr>
          </w:pPr>
          <w:del w:id="832" w:author="JORGE CONTRERAS ORTIZ" w:date="2021-09-04T09:26:00Z">
            <w:r w:rsidRPr="005B42F0" w:rsidDel="005B42F0">
              <w:rPr>
                <w:noProof/>
                <w:rPrChange w:id="833"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834"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35" w:author="JORGE CONTRERAS ORTIZ" w:date="2021-09-04T09:26:00Z"/>
              <w:rFonts w:asciiTheme="minorHAnsi" w:eastAsiaTheme="minorEastAsia" w:hAnsiTheme="minorHAnsi" w:cstheme="minorBidi"/>
              <w:noProof/>
              <w:lang w:eastAsia="es-ES"/>
            </w:rPr>
          </w:pPr>
          <w:del w:id="836" w:author="JORGE CONTRERAS ORTIZ" w:date="2021-09-04T09:26:00Z">
            <w:r w:rsidRPr="005B42F0" w:rsidDel="005B42F0">
              <w:rPr>
                <w:noProof/>
                <w:rPrChange w:id="837"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838"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noProof/>
                <w:rPrChange w:id="841"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842"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43" w:author="JORGE CONTRERAS ORTIZ" w:date="2021-09-04T09:26:00Z"/>
              <w:rFonts w:asciiTheme="minorHAnsi" w:eastAsiaTheme="minorEastAsia" w:hAnsiTheme="minorHAnsi" w:cstheme="minorBidi"/>
              <w:noProof/>
              <w:lang w:eastAsia="es-ES"/>
            </w:rPr>
          </w:pPr>
          <w:del w:id="844" w:author="JORGE CONTRERAS ORTIZ" w:date="2021-09-04T09:26:00Z">
            <w:r w:rsidRPr="005B42F0" w:rsidDel="005B42F0">
              <w:rPr>
                <w:noProof/>
                <w:rPrChange w:id="845"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846"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47" w:author="JORGE CONTRERAS ORTIZ" w:date="2021-09-04T09:26:00Z"/>
              <w:rFonts w:asciiTheme="minorHAnsi" w:eastAsiaTheme="minorEastAsia" w:hAnsiTheme="minorHAnsi" w:cstheme="minorBidi"/>
              <w:noProof/>
              <w:lang w:eastAsia="es-ES"/>
            </w:rPr>
          </w:pPr>
          <w:del w:id="848" w:author="JORGE CONTRERAS ORTIZ" w:date="2021-09-04T09:26:00Z">
            <w:r w:rsidRPr="005B42F0" w:rsidDel="005B42F0">
              <w:rPr>
                <w:noProof/>
                <w:rPrChange w:id="849"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850"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51" w:author="JORGE CONTRERAS ORTIZ" w:date="2021-09-04T09:26:00Z"/>
              <w:rFonts w:asciiTheme="minorHAnsi" w:eastAsiaTheme="minorEastAsia" w:hAnsiTheme="minorHAnsi" w:cstheme="minorBidi"/>
              <w:noProof/>
              <w:lang w:eastAsia="es-ES"/>
            </w:rPr>
          </w:pPr>
          <w:del w:id="852" w:author="JORGE CONTRERAS ORTIZ" w:date="2021-09-04T09:26:00Z">
            <w:r w:rsidRPr="005B42F0" w:rsidDel="005B42F0">
              <w:rPr>
                <w:noProof/>
                <w:rPrChange w:id="853"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854"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noProof/>
                <w:rPrChange w:id="857"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858"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noProof/>
                <w:rPrChange w:id="861"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862"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863" w:author="JORGE CONTRERAS ORTIZ" w:date="2021-09-04T09:26:00Z"/>
              <w:rFonts w:asciiTheme="minorHAnsi" w:hAnsiTheme="minorHAnsi" w:cstheme="minorBidi"/>
              <w:noProof/>
            </w:rPr>
          </w:pPr>
          <w:del w:id="864" w:author="JORGE CONTRERAS ORTIZ" w:date="2021-09-04T09:26:00Z">
            <w:r w:rsidRPr="005B42F0" w:rsidDel="005B42F0">
              <w:rPr>
                <w:noProof/>
                <w:rPrChange w:id="865"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866"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noProof/>
                <w:rPrChange w:id="869"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870"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noProof/>
                <w:rPrChange w:id="873"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874"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noProof/>
                <w:rPrChange w:id="877"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878"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noProof/>
                <w:rPrChange w:id="881"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882"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883" w:author="JORGE CONTRERAS ORTIZ" w:date="2021-09-04T09:26:00Z"/>
              <w:rFonts w:asciiTheme="minorHAnsi" w:hAnsiTheme="minorHAnsi" w:cstheme="minorBidi"/>
              <w:noProof/>
            </w:rPr>
          </w:pPr>
          <w:del w:id="884" w:author="JORGE CONTRERAS ORTIZ" w:date="2021-09-04T09:26:00Z">
            <w:r w:rsidRPr="005B42F0" w:rsidDel="005B42F0">
              <w:rPr>
                <w:noProof/>
                <w:rPrChange w:id="885"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886"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887" w:author="JORGE CONTRERAS ORTIZ" w:date="2021-09-04T09:26:00Z"/>
              <w:rFonts w:asciiTheme="minorHAnsi" w:hAnsiTheme="minorHAnsi" w:cstheme="minorBidi"/>
              <w:noProof/>
            </w:rPr>
          </w:pPr>
          <w:del w:id="888" w:author="JORGE CONTRERAS ORTIZ" w:date="2021-09-04T09:26:00Z">
            <w:r w:rsidRPr="005B42F0" w:rsidDel="005B42F0">
              <w:rPr>
                <w:noProof/>
                <w:rPrChange w:id="889"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890"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891" w:author="JORGE CONTRERAS ORTIZ" w:date="2021-09-04T09:26:00Z"/>
              <w:rFonts w:asciiTheme="minorHAnsi" w:hAnsiTheme="minorHAnsi" w:cstheme="minorBidi"/>
              <w:noProof/>
            </w:rPr>
          </w:pPr>
          <w:del w:id="892" w:author="JORGE CONTRERAS ORTIZ" w:date="2021-09-04T09:26:00Z">
            <w:r w:rsidRPr="005B42F0" w:rsidDel="005B42F0">
              <w:rPr>
                <w:noProof/>
                <w:rPrChange w:id="893"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894"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895" w:author="JORGE CONTRERAS ORTIZ" w:date="2021-09-04T09:26:00Z"/>
              <w:rFonts w:asciiTheme="minorHAnsi" w:hAnsiTheme="minorHAnsi" w:cstheme="minorBidi"/>
              <w:noProof/>
            </w:rPr>
          </w:pPr>
          <w:del w:id="896" w:author="JORGE CONTRERAS ORTIZ" w:date="2021-09-04T09:26:00Z">
            <w:r w:rsidRPr="005B42F0" w:rsidDel="005B42F0">
              <w:rPr>
                <w:noProof/>
                <w:rPrChange w:id="897"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898"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899" w:author="JORGE CONTRERAS ORTIZ" w:date="2021-09-04T09:26:00Z"/>
              <w:rFonts w:asciiTheme="minorHAnsi" w:hAnsiTheme="minorHAnsi" w:cstheme="minorBidi"/>
              <w:noProof/>
            </w:rPr>
          </w:pPr>
          <w:del w:id="900" w:author="JORGE CONTRERAS ORTIZ" w:date="2021-09-04T09:26:00Z">
            <w:r w:rsidRPr="005B42F0" w:rsidDel="005B42F0">
              <w:rPr>
                <w:noProof/>
                <w:rPrChange w:id="901"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902"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noProof/>
                <w:rPrChange w:id="905"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906"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07" w:author="JORGE CONTRERAS ORTIZ" w:date="2021-09-04T09:26:00Z"/>
              <w:rFonts w:asciiTheme="minorHAnsi" w:hAnsiTheme="minorHAnsi" w:cstheme="minorBidi"/>
              <w:noProof/>
            </w:rPr>
          </w:pPr>
          <w:del w:id="908" w:author="JORGE CONTRERAS ORTIZ" w:date="2021-09-04T09:26:00Z">
            <w:r w:rsidRPr="005B42F0" w:rsidDel="005B42F0">
              <w:rPr>
                <w:noProof/>
                <w:rPrChange w:id="909"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910"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11" w:author="JORGE CONTRERAS ORTIZ" w:date="2021-09-04T09:26:00Z"/>
              <w:rFonts w:asciiTheme="minorHAnsi" w:hAnsiTheme="minorHAnsi" w:cstheme="minorBidi"/>
              <w:noProof/>
            </w:rPr>
          </w:pPr>
          <w:del w:id="912" w:author="JORGE CONTRERAS ORTIZ" w:date="2021-09-04T09:26:00Z">
            <w:r w:rsidRPr="005B42F0" w:rsidDel="005B42F0">
              <w:rPr>
                <w:noProof/>
                <w:rPrChange w:id="913"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914"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noProof/>
                <w:rPrChange w:id="917"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918"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19" w:author="JORGE CONTRERAS ORTIZ" w:date="2021-09-04T09:26:00Z"/>
              <w:rFonts w:asciiTheme="minorHAnsi" w:hAnsiTheme="minorHAnsi" w:cstheme="minorBidi"/>
              <w:noProof/>
            </w:rPr>
          </w:pPr>
          <w:del w:id="920" w:author="JORGE CONTRERAS ORTIZ" w:date="2021-09-04T09:26:00Z">
            <w:r w:rsidRPr="005B42F0" w:rsidDel="005B42F0">
              <w:rPr>
                <w:noProof/>
                <w:rPrChange w:id="921"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922"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noProof/>
                <w:rPrChange w:id="925"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926"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noProof/>
                <w:rPrChange w:id="929"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930"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noProof/>
                <w:rPrChange w:id="933"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934"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35" w:author="JORGE CONTRERAS ORTIZ" w:date="2021-09-04T09:26:00Z"/>
              <w:rFonts w:asciiTheme="minorHAnsi" w:hAnsiTheme="minorHAnsi" w:cstheme="minorBidi"/>
              <w:noProof/>
            </w:rPr>
          </w:pPr>
          <w:del w:id="936" w:author="JORGE CONTRERAS ORTIZ" w:date="2021-09-04T09:26:00Z">
            <w:r w:rsidRPr="005B42F0" w:rsidDel="005B42F0">
              <w:rPr>
                <w:noProof/>
                <w:rPrChange w:id="937"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938"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39" w:author="JORGE CONTRERAS ORTIZ" w:date="2021-09-04T09:26:00Z"/>
              <w:rFonts w:asciiTheme="minorHAnsi" w:hAnsiTheme="minorHAnsi" w:cstheme="minorBidi"/>
              <w:noProof/>
            </w:rPr>
          </w:pPr>
          <w:del w:id="940" w:author="JORGE CONTRERAS ORTIZ" w:date="2021-09-04T09:26:00Z">
            <w:r w:rsidRPr="005B42F0" w:rsidDel="005B42F0">
              <w:rPr>
                <w:noProof/>
                <w:rPrChange w:id="941"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942"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43" w:author="JORGE CONTRERAS ORTIZ" w:date="2021-09-04T09:26:00Z"/>
              <w:rFonts w:asciiTheme="minorHAnsi" w:hAnsiTheme="minorHAnsi" w:cstheme="minorBidi"/>
              <w:noProof/>
            </w:rPr>
          </w:pPr>
          <w:del w:id="944" w:author="JORGE CONTRERAS ORTIZ" w:date="2021-09-04T09:26:00Z">
            <w:r w:rsidRPr="005B42F0" w:rsidDel="005B42F0">
              <w:rPr>
                <w:noProof/>
                <w:rPrChange w:id="945"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946"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noProof/>
                <w:rPrChange w:id="949"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950"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51" w:author="JORGE CONTRERAS ORTIZ" w:date="2021-09-04T09:26:00Z"/>
              <w:rFonts w:asciiTheme="minorHAnsi" w:hAnsiTheme="minorHAnsi" w:cstheme="minorBidi"/>
              <w:noProof/>
            </w:rPr>
          </w:pPr>
          <w:del w:id="952" w:author="JORGE CONTRERAS ORTIZ" w:date="2021-09-04T09:26:00Z">
            <w:r w:rsidRPr="005B42F0" w:rsidDel="005B42F0">
              <w:rPr>
                <w:noProof/>
                <w:rPrChange w:id="953"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954"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55" w:author="JORGE CONTRERAS ORTIZ" w:date="2021-09-04T09:26:00Z"/>
              <w:rFonts w:asciiTheme="minorHAnsi" w:hAnsiTheme="minorHAnsi" w:cstheme="minorBidi"/>
              <w:noProof/>
            </w:rPr>
          </w:pPr>
          <w:del w:id="956" w:author="JORGE CONTRERAS ORTIZ" w:date="2021-09-04T09:26:00Z">
            <w:r w:rsidRPr="005B42F0" w:rsidDel="005B42F0">
              <w:rPr>
                <w:noProof/>
                <w:rPrChange w:id="957"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958"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959" w:author="JORGE CONTRERAS ORTIZ" w:date="2021-09-04T09:26:00Z"/>
              <w:rFonts w:asciiTheme="minorHAnsi" w:hAnsiTheme="minorHAnsi" w:cstheme="minorBidi"/>
              <w:noProof/>
            </w:rPr>
          </w:pPr>
          <w:del w:id="960" w:author="JORGE CONTRERAS ORTIZ" w:date="2021-09-04T09:26:00Z">
            <w:r w:rsidRPr="005B42F0" w:rsidDel="005B42F0">
              <w:rPr>
                <w:noProof/>
                <w:rPrChange w:id="961"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962"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963" w:author="JORGE CONTRERAS ORTIZ" w:date="2021-09-04T09:26:00Z"/>
              <w:rFonts w:asciiTheme="minorHAnsi" w:hAnsiTheme="minorHAnsi" w:cstheme="minorBidi"/>
              <w:noProof/>
            </w:rPr>
          </w:pPr>
          <w:del w:id="964" w:author="JORGE CONTRERAS ORTIZ" w:date="2021-09-04T09:26:00Z">
            <w:r w:rsidRPr="005B42F0" w:rsidDel="005B42F0">
              <w:rPr>
                <w:noProof/>
                <w:rPrChange w:id="965"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966"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noProof/>
                <w:rPrChange w:id="969"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970"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971" w:author="JORGE CONTRERAS ORTIZ" w:date="2021-09-04T09:26:00Z"/>
              <w:rFonts w:asciiTheme="minorHAnsi" w:hAnsiTheme="minorHAnsi" w:cstheme="minorBidi"/>
              <w:noProof/>
            </w:rPr>
          </w:pPr>
          <w:del w:id="972" w:author="JORGE CONTRERAS ORTIZ" w:date="2021-09-04T09:26:00Z">
            <w:r w:rsidRPr="005B42F0" w:rsidDel="005B42F0">
              <w:rPr>
                <w:noProof/>
                <w:rPrChange w:id="973"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974"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975" w:author="JORGE CONTRERAS ORTIZ" w:date="2021-09-04T09:26:00Z"/>
              <w:rFonts w:asciiTheme="minorHAnsi" w:hAnsiTheme="minorHAnsi" w:cstheme="minorBidi"/>
              <w:noProof/>
            </w:rPr>
          </w:pPr>
          <w:del w:id="976" w:author="JORGE CONTRERAS ORTIZ" w:date="2021-09-04T09:26:00Z">
            <w:r w:rsidRPr="005B42F0" w:rsidDel="005B42F0">
              <w:rPr>
                <w:noProof/>
                <w:rPrChange w:id="977"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978"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noProof/>
                <w:rPrChange w:id="981"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982"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983" w:author="JORGE CONTRERAS ORTIZ" w:date="2021-09-04T09:26:00Z"/>
              <w:rFonts w:asciiTheme="minorHAnsi" w:hAnsiTheme="minorHAnsi" w:cstheme="minorBidi"/>
              <w:noProof/>
            </w:rPr>
          </w:pPr>
          <w:del w:id="984" w:author="JORGE CONTRERAS ORTIZ" w:date="2021-09-04T09:26:00Z">
            <w:r w:rsidRPr="005B42F0" w:rsidDel="005B42F0">
              <w:rPr>
                <w:noProof/>
                <w:rPrChange w:id="985"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986"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987" w:author="JORGE CONTRERAS ORTIZ" w:date="2021-09-04T09:26:00Z"/>
              <w:rFonts w:asciiTheme="minorHAnsi" w:hAnsiTheme="minorHAnsi" w:cstheme="minorBidi"/>
              <w:noProof/>
            </w:rPr>
          </w:pPr>
          <w:del w:id="988" w:author="JORGE CONTRERAS ORTIZ" w:date="2021-09-04T09:26:00Z">
            <w:r w:rsidRPr="005B42F0" w:rsidDel="005B42F0">
              <w:rPr>
                <w:noProof/>
                <w:rPrChange w:id="989"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990"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noProof/>
                <w:rPrChange w:id="993"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994"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noProof/>
                <w:rPrChange w:id="997"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998"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noProof/>
                <w:rPrChange w:id="1001"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002" w:author="JORGE CONTRERAS ORTIZ" w:date="2021-09-04T09:26:00Z">
                  <w:rPr>
                    <w:rStyle w:val="Hipervnculo"/>
                    <w:noProof/>
                  </w:rPr>
                </w:rPrChange>
              </w:rPr>
              <w:delText>BIBLIOGRAFÍA</w:delText>
            </w:r>
            <w:r w:rsidDel="005B42F0">
              <w:rPr>
                <w:noProof/>
                <w:webHidden/>
              </w:rPr>
              <w:tab/>
              <w:delText>116</w:delText>
            </w:r>
          </w:del>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lastRenderedPageBreak/>
        <w:br w:type="page"/>
      </w:r>
    </w:p>
    <w:p w14:paraId="11C16CE0" w14:textId="77777777" w:rsidR="00DA3B27" w:rsidRPr="00791D37" w:rsidRDefault="00DA3B27" w:rsidP="00791D37">
      <w:pPr>
        <w:pStyle w:val="Ttulo1"/>
      </w:pPr>
      <w:bookmarkStart w:id="1003" w:name="_Toc81499323"/>
      <w:bookmarkStart w:id="1004" w:name="_Toc81650341"/>
      <w:r w:rsidRPr="00791D37">
        <w:lastRenderedPageBreak/>
        <w:t>ABREVIATURAS Y ACRÓNIMOS</w:t>
      </w:r>
      <w:bookmarkEnd w:id="1003"/>
      <w:bookmarkEnd w:id="1004"/>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B234ED"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proofErr w:type="spellStart"/>
            <w:r w:rsidRPr="00791D37">
              <w:t>QoS</w:t>
            </w:r>
            <w:proofErr w:type="spellEnd"/>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B234ED"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B234ED"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proofErr w:type="spellStart"/>
            <w:r w:rsidRPr="00791D37">
              <w:t>CoAP</w:t>
            </w:r>
            <w:proofErr w:type="spellEnd"/>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B234ED"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B234ED"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proofErr w:type="spellStart"/>
            <w:r w:rsidRPr="00791D37">
              <w:t>MeshCoP</w:t>
            </w:r>
            <w:proofErr w:type="spellEnd"/>
          </w:p>
        </w:tc>
        <w:tc>
          <w:tcPr>
            <w:tcW w:w="4530" w:type="dxa"/>
            <w:vAlign w:val="center"/>
          </w:tcPr>
          <w:p w14:paraId="5493B4A2" w14:textId="77777777" w:rsidR="00DA3B27" w:rsidRPr="00791D37" w:rsidRDefault="00DA3B27" w:rsidP="00791D37">
            <w:pPr>
              <w:rPr>
                <w:lang w:val="en-GB"/>
              </w:rPr>
            </w:pP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B234ED"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639605CC" w:rsidR="00DA3B27" w:rsidRPr="00791D37" w:rsidRDefault="00DA3B27">
      <w:pPr>
        <w:pStyle w:val="Descripcin"/>
        <w:jc w:val="center"/>
        <w:pPrChange w:id="1005" w:author="JORGE CONTRERAS ORTIZ" w:date="2021-09-04T09:26:00Z">
          <w:pPr>
            <w:pStyle w:val="Descripcin"/>
          </w:pPr>
        </w:pPrChange>
      </w:pPr>
      <w:bookmarkStart w:id="1006" w:name="_Toc81499561"/>
      <w:bookmarkStart w:id="1007" w:name="_Toc81655465"/>
      <w:r w:rsidRPr="00791D37">
        <w:t xml:space="preserve">Tabla </w:t>
      </w:r>
      <w:r w:rsidR="005026F3">
        <w:fldChar w:fldCharType="begin"/>
      </w:r>
      <w:r w:rsidR="005026F3">
        <w:instrText xml:space="preserve"> SEQ Tabla \* ARABIC </w:instrText>
      </w:r>
      <w:r w:rsidR="005026F3">
        <w:fldChar w:fldCharType="separate"/>
      </w:r>
      <w:r w:rsidR="006242EF">
        <w:rPr>
          <w:noProof/>
        </w:rPr>
        <w:t>1</w:t>
      </w:r>
      <w:r w:rsidR="005026F3">
        <w:rPr>
          <w:noProof/>
        </w:rPr>
        <w:fldChar w:fldCharType="end"/>
      </w:r>
      <w:r w:rsidRPr="00791D37">
        <w:t xml:space="preserve"> Abreviaturas y Acrónimos</w:t>
      </w:r>
      <w:bookmarkEnd w:id="1006"/>
      <w:bookmarkEnd w:id="1007"/>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08" w:name="_Toc81650342"/>
      <w:r w:rsidRPr="00791D37">
        <w:lastRenderedPageBreak/>
        <w:t>ILUSTRACIONES</w:t>
      </w:r>
      <w:bookmarkEnd w:id="1008"/>
    </w:p>
    <w:p w14:paraId="0B8806BA" w14:textId="77777777" w:rsidR="00B62082" w:rsidRPr="00791D37" w:rsidRDefault="00B62082" w:rsidP="00791D37"/>
    <w:p w14:paraId="11771C6E" w14:textId="28CA174D" w:rsidR="00F92885" w:rsidRDefault="00B62082">
      <w:pPr>
        <w:pStyle w:val="Tabladeilustraciones"/>
        <w:tabs>
          <w:tab w:val="right" w:leader="dot" w:pos="8494"/>
        </w:tabs>
        <w:rPr>
          <w:ins w:id="1009" w:author="JORGE CONTRERAS ORTIZ" w:date="2021-09-04T13:42: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10" w:author="JORGE CONTRERAS ORTIZ" w:date="2021-09-04T13:42:00Z">
        <w:r w:rsidR="00F92885" w:rsidRPr="00C33076">
          <w:rPr>
            <w:rStyle w:val="Hipervnculo"/>
            <w:noProof/>
          </w:rPr>
          <w:fldChar w:fldCharType="begin"/>
        </w:r>
        <w:r w:rsidR="00F92885" w:rsidRPr="00C33076">
          <w:rPr>
            <w:rStyle w:val="Hipervnculo"/>
            <w:noProof/>
          </w:rPr>
          <w:instrText xml:space="preserve"> </w:instrText>
        </w:r>
        <w:r w:rsidR="00F92885">
          <w:rPr>
            <w:noProof/>
          </w:rPr>
          <w:instrText>HYPERLINK \l "_Toc81655390"</w:instrText>
        </w:r>
        <w:r w:rsidR="00F92885" w:rsidRPr="00C33076">
          <w:rPr>
            <w:rStyle w:val="Hipervnculo"/>
            <w:noProof/>
          </w:rPr>
          <w:instrText xml:space="preserve"> </w:instrText>
        </w:r>
        <w:r w:rsidR="00F92885" w:rsidRPr="00C33076">
          <w:rPr>
            <w:rStyle w:val="Hipervnculo"/>
            <w:noProof/>
          </w:rPr>
        </w:r>
        <w:r w:rsidR="00F92885" w:rsidRPr="00C33076">
          <w:rPr>
            <w:rStyle w:val="Hipervnculo"/>
            <w:noProof/>
          </w:rPr>
          <w:fldChar w:fldCharType="separate"/>
        </w:r>
        <w:r w:rsidR="00F92885" w:rsidRPr="00C33076">
          <w:rPr>
            <w:rStyle w:val="Hipervnculo"/>
            <w:noProof/>
          </w:rPr>
          <w:t>Ilustración 1 Estructura Básica 6LoWPAN [6]</w:t>
        </w:r>
        <w:r w:rsidR="00F92885">
          <w:rPr>
            <w:noProof/>
            <w:webHidden/>
          </w:rPr>
          <w:tab/>
        </w:r>
        <w:r w:rsidR="00F92885">
          <w:rPr>
            <w:noProof/>
            <w:webHidden/>
          </w:rPr>
          <w:fldChar w:fldCharType="begin"/>
        </w:r>
        <w:r w:rsidR="00F92885">
          <w:rPr>
            <w:noProof/>
            <w:webHidden/>
          </w:rPr>
          <w:instrText xml:space="preserve"> PAGEREF _Toc81655390 \h </w:instrText>
        </w:r>
        <w:r w:rsidR="00F92885">
          <w:rPr>
            <w:noProof/>
            <w:webHidden/>
          </w:rPr>
        </w:r>
      </w:ins>
      <w:r w:rsidR="00F92885">
        <w:rPr>
          <w:noProof/>
          <w:webHidden/>
        </w:rPr>
        <w:fldChar w:fldCharType="separate"/>
      </w:r>
      <w:ins w:id="1011" w:author="JORGE CONTRERAS ORTIZ" w:date="2021-09-04T13:42:00Z">
        <w:r w:rsidR="00F92885">
          <w:rPr>
            <w:noProof/>
            <w:webHidden/>
          </w:rPr>
          <w:t>24</w:t>
        </w:r>
        <w:r w:rsidR="00F92885">
          <w:rPr>
            <w:noProof/>
            <w:webHidden/>
          </w:rPr>
          <w:fldChar w:fldCharType="end"/>
        </w:r>
        <w:r w:rsidR="00F92885" w:rsidRPr="00C33076">
          <w:rPr>
            <w:rStyle w:val="Hipervnculo"/>
            <w:noProof/>
          </w:rPr>
          <w:fldChar w:fldCharType="end"/>
        </w:r>
      </w:ins>
    </w:p>
    <w:p w14:paraId="218A66E7" w14:textId="6A5D1AC2" w:rsidR="00F92885" w:rsidRDefault="00F92885">
      <w:pPr>
        <w:pStyle w:val="Tabladeilustraciones"/>
        <w:tabs>
          <w:tab w:val="right" w:leader="dot" w:pos="8494"/>
        </w:tabs>
        <w:rPr>
          <w:ins w:id="1012" w:author="JORGE CONTRERAS ORTIZ" w:date="2021-09-04T13:42:00Z"/>
          <w:rFonts w:asciiTheme="minorHAnsi" w:eastAsiaTheme="minorEastAsia" w:hAnsiTheme="minorHAnsi" w:cstheme="minorBidi"/>
          <w:noProof/>
          <w:lang w:eastAsia="es-ES"/>
        </w:rPr>
      </w:pPr>
      <w:ins w:id="101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 Arquitectura en Contiki [7]</w:t>
        </w:r>
        <w:r>
          <w:rPr>
            <w:noProof/>
            <w:webHidden/>
          </w:rPr>
          <w:tab/>
        </w:r>
        <w:r>
          <w:rPr>
            <w:noProof/>
            <w:webHidden/>
          </w:rPr>
          <w:fldChar w:fldCharType="begin"/>
        </w:r>
        <w:r>
          <w:rPr>
            <w:noProof/>
            <w:webHidden/>
          </w:rPr>
          <w:instrText xml:space="preserve"> PAGEREF _Toc81655391 \h </w:instrText>
        </w:r>
        <w:r>
          <w:rPr>
            <w:noProof/>
            <w:webHidden/>
          </w:rPr>
        </w:r>
      </w:ins>
      <w:r>
        <w:rPr>
          <w:noProof/>
          <w:webHidden/>
        </w:rPr>
        <w:fldChar w:fldCharType="separate"/>
      </w:r>
      <w:ins w:id="1014" w:author="JORGE CONTRERAS ORTIZ" w:date="2021-09-04T13:42:00Z">
        <w:r>
          <w:rPr>
            <w:noProof/>
            <w:webHidden/>
          </w:rPr>
          <w:t>27</w:t>
        </w:r>
        <w:r>
          <w:rPr>
            <w:noProof/>
            <w:webHidden/>
          </w:rPr>
          <w:fldChar w:fldCharType="end"/>
        </w:r>
        <w:r w:rsidRPr="00C33076">
          <w:rPr>
            <w:rStyle w:val="Hipervnculo"/>
            <w:noProof/>
          </w:rPr>
          <w:fldChar w:fldCharType="end"/>
        </w:r>
      </w:ins>
    </w:p>
    <w:p w14:paraId="559A7592" w14:textId="689AFA83" w:rsidR="00F92885" w:rsidRDefault="00F92885">
      <w:pPr>
        <w:pStyle w:val="Tabladeilustraciones"/>
        <w:tabs>
          <w:tab w:val="right" w:leader="dot" w:pos="8494"/>
        </w:tabs>
        <w:rPr>
          <w:ins w:id="1015" w:author="JORGE CONTRERAS ORTIZ" w:date="2021-09-04T13:42:00Z"/>
          <w:rFonts w:asciiTheme="minorHAnsi" w:eastAsiaTheme="minorEastAsia" w:hAnsiTheme="minorHAnsi" w:cstheme="minorBidi"/>
          <w:noProof/>
          <w:lang w:eastAsia="es-ES"/>
        </w:rPr>
      </w:pPr>
      <w:ins w:id="101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_Toc81655392 \h </w:instrText>
        </w:r>
        <w:r>
          <w:rPr>
            <w:noProof/>
            <w:webHidden/>
          </w:rPr>
        </w:r>
      </w:ins>
      <w:r>
        <w:rPr>
          <w:noProof/>
          <w:webHidden/>
        </w:rPr>
        <w:fldChar w:fldCharType="separate"/>
      </w:r>
      <w:ins w:id="1017" w:author="JORGE CONTRERAS ORTIZ" w:date="2021-09-04T13:42:00Z">
        <w:r>
          <w:rPr>
            <w:noProof/>
            <w:webHidden/>
          </w:rPr>
          <w:t>31</w:t>
        </w:r>
        <w:r>
          <w:rPr>
            <w:noProof/>
            <w:webHidden/>
          </w:rPr>
          <w:fldChar w:fldCharType="end"/>
        </w:r>
        <w:r w:rsidRPr="00C33076">
          <w:rPr>
            <w:rStyle w:val="Hipervnculo"/>
            <w:noProof/>
          </w:rPr>
          <w:fldChar w:fldCharType="end"/>
        </w:r>
      </w:ins>
    </w:p>
    <w:p w14:paraId="219D5116" w14:textId="64556648" w:rsidR="00F92885" w:rsidRDefault="00F92885">
      <w:pPr>
        <w:pStyle w:val="Tabladeilustraciones"/>
        <w:tabs>
          <w:tab w:val="right" w:leader="dot" w:pos="8494"/>
        </w:tabs>
        <w:rPr>
          <w:ins w:id="1018" w:author="JORGE CONTRERAS ORTIZ" w:date="2021-09-04T13:42:00Z"/>
          <w:rFonts w:asciiTheme="minorHAnsi" w:eastAsiaTheme="minorEastAsia" w:hAnsiTheme="minorHAnsi" w:cstheme="minorBidi"/>
          <w:noProof/>
          <w:lang w:eastAsia="es-ES"/>
        </w:rPr>
      </w:pPr>
      <w:ins w:id="101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_Toc81655393 \h </w:instrText>
        </w:r>
        <w:r>
          <w:rPr>
            <w:noProof/>
            <w:webHidden/>
          </w:rPr>
        </w:r>
      </w:ins>
      <w:r>
        <w:rPr>
          <w:noProof/>
          <w:webHidden/>
        </w:rPr>
        <w:fldChar w:fldCharType="separate"/>
      </w:r>
      <w:ins w:id="1020" w:author="JORGE CONTRERAS ORTIZ" w:date="2021-09-04T13:42:00Z">
        <w:r>
          <w:rPr>
            <w:noProof/>
            <w:webHidden/>
          </w:rPr>
          <w:t>31</w:t>
        </w:r>
        <w:r>
          <w:rPr>
            <w:noProof/>
            <w:webHidden/>
          </w:rPr>
          <w:fldChar w:fldCharType="end"/>
        </w:r>
        <w:r w:rsidRPr="00C33076">
          <w:rPr>
            <w:rStyle w:val="Hipervnculo"/>
            <w:noProof/>
          </w:rPr>
          <w:fldChar w:fldCharType="end"/>
        </w:r>
      </w:ins>
    </w:p>
    <w:p w14:paraId="2B3C73D0" w14:textId="7454C077" w:rsidR="00F92885" w:rsidRDefault="00F92885">
      <w:pPr>
        <w:pStyle w:val="Tabladeilustraciones"/>
        <w:tabs>
          <w:tab w:val="right" w:leader="dot" w:pos="8494"/>
        </w:tabs>
        <w:rPr>
          <w:ins w:id="1021" w:author="JORGE CONTRERAS ORTIZ" w:date="2021-09-04T13:42:00Z"/>
          <w:rFonts w:asciiTheme="minorHAnsi" w:eastAsiaTheme="minorEastAsia" w:hAnsiTheme="minorHAnsi" w:cstheme="minorBidi"/>
          <w:noProof/>
          <w:lang w:eastAsia="es-ES"/>
        </w:rPr>
      </w:pPr>
      <w:ins w:id="102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 Ejemplo PAN Thread [12], [13]</w:t>
        </w:r>
        <w:r>
          <w:rPr>
            <w:noProof/>
            <w:webHidden/>
          </w:rPr>
          <w:tab/>
        </w:r>
        <w:r>
          <w:rPr>
            <w:noProof/>
            <w:webHidden/>
          </w:rPr>
          <w:fldChar w:fldCharType="begin"/>
        </w:r>
        <w:r>
          <w:rPr>
            <w:noProof/>
            <w:webHidden/>
          </w:rPr>
          <w:instrText xml:space="preserve"> PAGEREF _Toc81655394 \h </w:instrText>
        </w:r>
        <w:r>
          <w:rPr>
            <w:noProof/>
            <w:webHidden/>
          </w:rPr>
        </w:r>
      </w:ins>
      <w:r>
        <w:rPr>
          <w:noProof/>
          <w:webHidden/>
        </w:rPr>
        <w:fldChar w:fldCharType="separate"/>
      </w:r>
      <w:ins w:id="1023" w:author="JORGE CONTRERAS ORTIZ" w:date="2021-09-04T13:42:00Z">
        <w:r>
          <w:rPr>
            <w:noProof/>
            <w:webHidden/>
          </w:rPr>
          <w:t>32</w:t>
        </w:r>
        <w:r>
          <w:rPr>
            <w:noProof/>
            <w:webHidden/>
          </w:rPr>
          <w:fldChar w:fldCharType="end"/>
        </w:r>
        <w:r w:rsidRPr="00C33076">
          <w:rPr>
            <w:rStyle w:val="Hipervnculo"/>
            <w:noProof/>
          </w:rPr>
          <w:fldChar w:fldCharType="end"/>
        </w:r>
      </w:ins>
    </w:p>
    <w:p w14:paraId="4933BC97" w14:textId="5AC8B169" w:rsidR="00F92885" w:rsidRDefault="00F92885">
      <w:pPr>
        <w:pStyle w:val="Tabladeilustraciones"/>
        <w:tabs>
          <w:tab w:val="right" w:leader="dot" w:pos="8494"/>
        </w:tabs>
        <w:rPr>
          <w:ins w:id="1024" w:author="JORGE CONTRERAS ORTIZ" w:date="2021-09-04T13:42:00Z"/>
          <w:rFonts w:asciiTheme="minorHAnsi" w:eastAsiaTheme="minorEastAsia" w:hAnsiTheme="minorHAnsi" w:cstheme="minorBidi"/>
          <w:noProof/>
          <w:lang w:eastAsia="es-ES"/>
        </w:rPr>
      </w:pPr>
      <w:ins w:id="102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 Balena Etcher</w:t>
        </w:r>
        <w:r>
          <w:rPr>
            <w:noProof/>
            <w:webHidden/>
          </w:rPr>
          <w:tab/>
        </w:r>
        <w:r>
          <w:rPr>
            <w:noProof/>
            <w:webHidden/>
          </w:rPr>
          <w:fldChar w:fldCharType="begin"/>
        </w:r>
        <w:r>
          <w:rPr>
            <w:noProof/>
            <w:webHidden/>
          </w:rPr>
          <w:instrText xml:space="preserve"> PAGEREF _Toc81655395 \h </w:instrText>
        </w:r>
        <w:r>
          <w:rPr>
            <w:noProof/>
            <w:webHidden/>
          </w:rPr>
        </w:r>
      </w:ins>
      <w:r>
        <w:rPr>
          <w:noProof/>
          <w:webHidden/>
        </w:rPr>
        <w:fldChar w:fldCharType="separate"/>
      </w:r>
      <w:ins w:id="1026" w:author="JORGE CONTRERAS ORTIZ" w:date="2021-09-04T13:42:00Z">
        <w:r>
          <w:rPr>
            <w:noProof/>
            <w:webHidden/>
          </w:rPr>
          <w:t>43</w:t>
        </w:r>
        <w:r>
          <w:rPr>
            <w:noProof/>
            <w:webHidden/>
          </w:rPr>
          <w:fldChar w:fldCharType="end"/>
        </w:r>
        <w:r w:rsidRPr="00C33076">
          <w:rPr>
            <w:rStyle w:val="Hipervnculo"/>
            <w:noProof/>
          </w:rPr>
          <w:fldChar w:fldCharType="end"/>
        </w:r>
      </w:ins>
    </w:p>
    <w:p w14:paraId="60D6D860" w14:textId="3D5AC699" w:rsidR="00F92885" w:rsidRDefault="00F92885">
      <w:pPr>
        <w:pStyle w:val="Tabladeilustraciones"/>
        <w:tabs>
          <w:tab w:val="right" w:leader="dot" w:pos="8494"/>
        </w:tabs>
        <w:rPr>
          <w:ins w:id="1027" w:author="JORGE CONTRERAS ORTIZ" w:date="2021-09-04T13:42:00Z"/>
          <w:rFonts w:asciiTheme="minorHAnsi" w:eastAsiaTheme="minorEastAsia" w:hAnsiTheme="minorHAnsi" w:cstheme="minorBidi"/>
          <w:noProof/>
          <w:lang w:eastAsia="es-ES"/>
        </w:rPr>
      </w:pPr>
      <w:ins w:id="102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_Toc81655396 \h </w:instrText>
        </w:r>
        <w:r>
          <w:rPr>
            <w:noProof/>
            <w:webHidden/>
          </w:rPr>
        </w:r>
      </w:ins>
      <w:r>
        <w:rPr>
          <w:noProof/>
          <w:webHidden/>
        </w:rPr>
        <w:fldChar w:fldCharType="separate"/>
      </w:r>
      <w:ins w:id="1029" w:author="JORGE CONTRERAS ORTIZ" w:date="2021-09-04T13:42:00Z">
        <w:r>
          <w:rPr>
            <w:noProof/>
            <w:webHidden/>
          </w:rPr>
          <w:t>44</w:t>
        </w:r>
        <w:r>
          <w:rPr>
            <w:noProof/>
            <w:webHidden/>
          </w:rPr>
          <w:fldChar w:fldCharType="end"/>
        </w:r>
        <w:r w:rsidRPr="00C33076">
          <w:rPr>
            <w:rStyle w:val="Hipervnculo"/>
            <w:noProof/>
          </w:rPr>
          <w:fldChar w:fldCharType="end"/>
        </w:r>
      </w:ins>
    </w:p>
    <w:p w14:paraId="2D37CDD1" w14:textId="2EFB6D37" w:rsidR="00F92885" w:rsidRDefault="00F92885">
      <w:pPr>
        <w:pStyle w:val="Tabladeilustraciones"/>
        <w:tabs>
          <w:tab w:val="right" w:leader="dot" w:pos="8494"/>
        </w:tabs>
        <w:rPr>
          <w:ins w:id="1030" w:author="JORGE CONTRERAS ORTIZ" w:date="2021-09-04T13:42:00Z"/>
          <w:rFonts w:asciiTheme="minorHAnsi" w:eastAsiaTheme="minorEastAsia" w:hAnsiTheme="minorHAnsi" w:cstheme="minorBidi"/>
          <w:noProof/>
          <w:lang w:eastAsia="es-ES"/>
        </w:rPr>
      </w:pPr>
      <w:ins w:id="103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_Toc81655397 \h </w:instrText>
        </w:r>
        <w:r>
          <w:rPr>
            <w:noProof/>
            <w:webHidden/>
          </w:rPr>
        </w:r>
      </w:ins>
      <w:r>
        <w:rPr>
          <w:noProof/>
          <w:webHidden/>
        </w:rPr>
        <w:fldChar w:fldCharType="separate"/>
      </w:r>
      <w:ins w:id="1032" w:author="JORGE CONTRERAS ORTIZ" w:date="2021-09-04T13:42:00Z">
        <w:r>
          <w:rPr>
            <w:noProof/>
            <w:webHidden/>
          </w:rPr>
          <w:t>45</w:t>
        </w:r>
        <w:r>
          <w:rPr>
            <w:noProof/>
            <w:webHidden/>
          </w:rPr>
          <w:fldChar w:fldCharType="end"/>
        </w:r>
        <w:r w:rsidRPr="00C33076">
          <w:rPr>
            <w:rStyle w:val="Hipervnculo"/>
            <w:noProof/>
          </w:rPr>
          <w:fldChar w:fldCharType="end"/>
        </w:r>
      </w:ins>
    </w:p>
    <w:p w14:paraId="50DF96D4" w14:textId="4DC389CF" w:rsidR="00F92885" w:rsidRDefault="00F92885">
      <w:pPr>
        <w:pStyle w:val="Tabladeilustraciones"/>
        <w:tabs>
          <w:tab w:val="right" w:leader="dot" w:pos="8494"/>
        </w:tabs>
        <w:rPr>
          <w:ins w:id="1033" w:author="JORGE CONTRERAS ORTIZ" w:date="2021-09-04T13:42:00Z"/>
          <w:rFonts w:asciiTheme="minorHAnsi" w:eastAsiaTheme="minorEastAsia" w:hAnsiTheme="minorHAnsi" w:cstheme="minorBidi"/>
          <w:noProof/>
          <w:lang w:eastAsia="es-ES"/>
        </w:rPr>
      </w:pPr>
      <w:ins w:id="103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9 MobaXterm</w:t>
        </w:r>
        <w:r>
          <w:rPr>
            <w:noProof/>
            <w:webHidden/>
          </w:rPr>
          <w:tab/>
        </w:r>
        <w:r>
          <w:rPr>
            <w:noProof/>
            <w:webHidden/>
          </w:rPr>
          <w:fldChar w:fldCharType="begin"/>
        </w:r>
        <w:r>
          <w:rPr>
            <w:noProof/>
            <w:webHidden/>
          </w:rPr>
          <w:instrText xml:space="preserve"> PAGEREF _Toc81655398 \h </w:instrText>
        </w:r>
        <w:r>
          <w:rPr>
            <w:noProof/>
            <w:webHidden/>
          </w:rPr>
        </w:r>
      </w:ins>
      <w:r>
        <w:rPr>
          <w:noProof/>
          <w:webHidden/>
        </w:rPr>
        <w:fldChar w:fldCharType="separate"/>
      </w:r>
      <w:ins w:id="1035" w:author="JORGE CONTRERAS ORTIZ" w:date="2021-09-04T13:42:00Z">
        <w:r>
          <w:rPr>
            <w:noProof/>
            <w:webHidden/>
          </w:rPr>
          <w:t>45</w:t>
        </w:r>
        <w:r>
          <w:rPr>
            <w:noProof/>
            <w:webHidden/>
          </w:rPr>
          <w:fldChar w:fldCharType="end"/>
        </w:r>
        <w:r w:rsidRPr="00C33076">
          <w:rPr>
            <w:rStyle w:val="Hipervnculo"/>
            <w:noProof/>
          </w:rPr>
          <w:fldChar w:fldCharType="end"/>
        </w:r>
      </w:ins>
    </w:p>
    <w:p w14:paraId="2CAA1CEE" w14:textId="03451042" w:rsidR="00F92885" w:rsidRDefault="00F92885">
      <w:pPr>
        <w:pStyle w:val="Tabladeilustraciones"/>
        <w:tabs>
          <w:tab w:val="right" w:leader="dot" w:pos="8494"/>
        </w:tabs>
        <w:rPr>
          <w:ins w:id="1036" w:author="JORGE CONTRERAS ORTIZ" w:date="2021-09-04T13:42:00Z"/>
          <w:rFonts w:asciiTheme="minorHAnsi" w:eastAsiaTheme="minorEastAsia" w:hAnsiTheme="minorHAnsi" w:cstheme="minorBidi"/>
          <w:noProof/>
          <w:lang w:eastAsia="es-ES"/>
        </w:rPr>
      </w:pPr>
      <w:ins w:id="103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"_Toc81655399"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10 Login Panel Administración Web</w:t>
        </w:r>
        <w:r>
          <w:rPr>
            <w:noProof/>
            <w:webHidden/>
          </w:rPr>
          <w:tab/>
        </w:r>
        <w:r>
          <w:rPr>
            <w:noProof/>
            <w:webHidden/>
          </w:rPr>
          <w:fldChar w:fldCharType="begin"/>
        </w:r>
        <w:r>
          <w:rPr>
            <w:noProof/>
            <w:webHidden/>
          </w:rPr>
          <w:instrText xml:space="preserve"> PAGEREF _Toc81655399 \h </w:instrText>
        </w:r>
        <w:r>
          <w:rPr>
            <w:noProof/>
            <w:webHidden/>
          </w:rPr>
        </w:r>
      </w:ins>
      <w:r>
        <w:rPr>
          <w:noProof/>
          <w:webHidden/>
        </w:rPr>
        <w:fldChar w:fldCharType="separate"/>
      </w:r>
      <w:ins w:id="1038" w:author="JORGE CONTRERAS ORTIZ" w:date="2021-09-04T13:42:00Z">
        <w:r>
          <w:rPr>
            <w:noProof/>
            <w:webHidden/>
          </w:rPr>
          <w:t>46</w:t>
        </w:r>
        <w:r>
          <w:rPr>
            <w:noProof/>
            <w:webHidden/>
          </w:rPr>
          <w:fldChar w:fldCharType="end"/>
        </w:r>
        <w:r w:rsidRPr="00C33076">
          <w:rPr>
            <w:rStyle w:val="Hipervnculo"/>
            <w:noProof/>
          </w:rPr>
          <w:fldChar w:fldCharType="end"/>
        </w:r>
      </w:ins>
    </w:p>
    <w:p w14:paraId="1524AF1B" w14:textId="15479F59" w:rsidR="00F92885" w:rsidRDefault="00F92885">
      <w:pPr>
        <w:pStyle w:val="Tabladeilustraciones"/>
        <w:tabs>
          <w:tab w:val="right" w:leader="dot" w:pos="8494"/>
        </w:tabs>
        <w:rPr>
          <w:ins w:id="1039" w:author="JORGE CONTRERAS ORTIZ" w:date="2021-09-04T13:42:00Z"/>
          <w:rFonts w:asciiTheme="minorHAnsi" w:eastAsiaTheme="minorEastAsia" w:hAnsiTheme="minorHAnsi" w:cstheme="minorBidi"/>
          <w:noProof/>
          <w:lang w:eastAsia="es-ES"/>
        </w:rPr>
      </w:pPr>
      <w:ins w:id="104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11 Pestaña Network</w:t>
        </w:r>
        <w:r>
          <w:rPr>
            <w:noProof/>
            <w:webHidden/>
          </w:rPr>
          <w:tab/>
        </w:r>
        <w:r>
          <w:rPr>
            <w:noProof/>
            <w:webHidden/>
          </w:rPr>
          <w:fldChar w:fldCharType="begin"/>
        </w:r>
        <w:r>
          <w:rPr>
            <w:noProof/>
            <w:webHidden/>
          </w:rPr>
          <w:instrText xml:space="preserve"> PAGEREF _Toc81655400 \h </w:instrText>
        </w:r>
        <w:r>
          <w:rPr>
            <w:noProof/>
            <w:webHidden/>
          </w:rPr>
        </w:r>
      </w:ins>
      <w:r>
        <w:rPr>
          <w:noProof/>
          <w:webHidden/>
        </w:rPr>
        <w:fldChar w:fldCharType="separate"/>
      </w:r>
      <w:ins w:id="1041" w:author="JORGE CONTRERAS ORTIZ" w:date="2021-09-04T13:42:00Z">
        <w:r>
          <w:rPr>
            <w:noProof/>
            <w:webHidden/>
          </w:rPr>
          <w:t>47</w:t>
        </w:r>
        <w:r>
          <w:rPr>
            <w:noProof/>
            <w:webHidden/>
          </w:rPr>
          <w:fldChar w:fldCharType="end"/>
        </w:r>
        <w:r w:rsidRPr="00C33076">
          <w:rPr>
            <w:rStyle w:val="Hipervnculo"/>
            <w:noProof/>
          </w:rPr>
          <w:fldChar w:fldCharType="end"/>
        </w:r>
      </w:ins>
    </w:p>
    <w:p w14:paraId="3B5E4DB7" w14:textId="7BB9FAD9" w:rsidR="00F92885" w:rsidRDefault="00F92885">
      <w:pPr>
        <w:pStyle w:val="Tabladeilustraciones"/>
        <w:tabs>
          <w:tab w:val="right" w:leader="dot" w:pos="8494"/>
        </w:tabs>
        <w:rPr>
          <w:ins w:id="1042" w:author="JORGE CONTRERAS ORTIZ" w:date="2021-09-04T13:42:00Z"/>
          <w:rFonts w:asciiTheme="minorHAnsi" w:eastAsiaTheme="minorEastAsia" w:hAnsiTheme="minorHAnsi" w:cstheme="minorBidi"/>
          <w:noProof/>
          <w:lang w:eastAsia="es-ES"/>
        </w:rPr>
      </w:pPr>
      <w:ins w:id="104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12 Actualización KiBRA</w:t>
        </w:r>
        <w:r>
          <w:rPr>
            <w:noProof/>
            <w:webHidden/>
          </w:rPr>
          <w:tab/>
        </w:r>
        <w:r>
          <w:rPr>
            <w:noProof/>
            <w:webHidden/>
          </w:rPr>
          <w:fldChar w:fldCharType="begin"/>
        </w:r>
        <w:r>
          <w:rPr>
            <w:noProof/>
            <w:webHidden/>
          </w:rPr>
          <w:instrText xml:space="preserve"> PAGEREF _Toc81655401 \h </w:instrText>
        </w:r>
        <w:r>
          <w:rPr>
            <w:noProof/>
            <w:webHidden/>
          </w:rPr>
        </w:r>
      </w:ins>
      <w:r>
        <w:rPr>
          <w:noProof/>
          <w:webHidden/>
        </w:rPr>
        <w:fldChar w:fldCharType="separate"/>
      </w:r>
      <w:ins w:id="1044" w:author="JORGE CONTRERAS ORTIZ" w:date="2021-09-04T13:42:00Z">
        <w:r>
          <w:rPr>
            <w:noProof/>
            <w:webHidden/>
          </w:rPr>
          <w:t>48</w:t>
        </w:r>
        <w:r>
          <w:rPr>
            <w:noProof/>
            <w:webHidden/>
          </w:rPr>
          <w:fldChar w:fldCharType="end"/>
        </w:r>
        <w:r w:rsidRPr="00C33076">
          <w:rPr>
            <w:rStyle w:val="Hipervnculo"/>
            <w:noProof/>
          </w:rPr>
          <w:fldChar w:fldCharType="end"/>
        </w:r>
      </w:ins>
    </w:p>
    <w:p w14:paraId="2BD83415" w14:textId="3BA4129B" w:rsidR="00F92885" w:rsidRDefault="00F92885">
      <w:pPr>
        <w:pStyle w:val="Tabladeilustraciones"/>
        <w:tabs>
          <w:tab w:val="right" w:leader="dot" w:pos="8494"/>
        </w:tabs>
        <w:rPr>
          <w:ins w:id="1045" w:author="JORGE CONTRERAS ORTIZ" w:date="2021-09-04T13:42:00Z"/>
          <w:rFonts w:asciiTheme="minorHAnsi" w:eastAsiaTheme="minorEastAsia" w:hAnsiTheme="minorHAnsi" w:cstheme="minorBidi"/>
          <w:noProof/>
          <w:lang w:eastAsia="es-ES"/>
        </w:rPr>
      </w:pPr>
      <w:ins w:id="104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13 Pestaña Settings</w:t>
        </w:r>
        <w:r>
          <w:rPr>
            <w:noProof/>
            <w:webHidden/>
          </w:rPr>
          <w:tab/>
        </w:r>
        <w:r>
          <w:rPr>
            <w:noProof/>
            <w:webHidden/>
          </w:rPr>
          <w:fldChar w:fldCharType="begin"/>
        </w:r>
        <w:r>
          <w:rPr>
            <w:noProof/>
            <w:webHidden/>
          </w:rPr>
          <w:instrText xml:space="preserve"> PAGEREF _Toc81655402 \h </w:instrText>
        </w:r>
        <w:r>
          <w:rPr>
            <w:noProof/>
            <w:webHidden/>
          </w:rPr>
        </w:r>
      </w:ins>
      <w:r>
        <w:rPr>
          <w:noProof/>
          <w:webHidden/>
        </w:rPr>
        <w:fldChar w:fldCharType="separate"/>
      </w:r>
      <w:ins w:id="1047" w:author="JORGE CONTRERAS ORTIZ" w:date="2021-09-04T13:42:00Z">
        <w:r>
          <w:rPr>
            <w:noProof/>
            <w:webHidden/>
          </w:rPr>
          <w:t>49</w:t>
        </w:r>
        <w:r>
          <w:rPr>
            <w:noProof/>
            <w:webHidden/>
          </w:rPr>
          <w:fldChar w:fldCharType="end"/>
        </w:r>
        <w:r w:rsidRPr="00C33076">
          <w:rPr>
            <w:rStyle w:val="Hipervnculo"/>
            <w:noProof/>
          </w:rPr>
          <w:fldChar w:fldCharType="end"/>
        </w:r>
      </w:ins>
    </w:p>
    <w:p w14:paraId="2052D1DD" w14:textId="6C1F2EDF" w:rsidR="00F92885" w:rsidRDefault="00F92885">
      <w:pPr>
        <w:pStyle w:val="Tabladeilustraciones"/>
        <w:tabs>
          <w:tab w:val="right" w:leader="dot" w:pos="8494"/>
        </w:tabs>
        <w:rPr>
          <w:ins w:id="1048" w:author="JORGE CONTRERAS ORTIZ" w:date="2021-09-04T13:42:00Z"/>
          <w:rFonts w:asciiTheme="minorHAnsi" w:eastAsiaTheme="minorEastAsia" w:hAnsiTheme="minorHAnsi" w:cstheme="minorBidi"/>
          <w:noProof/>
          <w:lang w:eastAsia="es-ES"/>
        </w:rPr>
      </w:pPr>
      <w:ins w:id="104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"_Toc81655403"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_Toc81655403 \h </w:instrText>
        </w:r>
        <w:r>
          <w:rPr>
            <w:noProof/>
            <w:webHidden/>
          </w:rPr>
        </w:r>
      </w:ins>
      <w:r>
        <w:rPr>
          <w:noProof/>
          <w:webHidden/>
        </w:rPr>
        <w:fldChar w:fldCharType="separate"/>
      </w:r>
      <w:ins w:id="1050" w:author="JORGE CONTRERAS ORTIZ" w:date="2021-09-04T13:42:00Z">
        <w:r>
          <w:rPr>
            <w:noProof/>
            <w:webHidden/>
          </w:rPr>
          <w:t>50</w:t>
        </w:r>
        <w:r>
          <w:rPr>
            <w:noProof/>
            <w:webHidden/>
          </w:rPr>
          <w:fldChar w:fldCharType="end"/>
        </w:r>
        <w:r w:rsidRPr="00C33076">
          <w:rPr>
            <w:rStyle w:val="Hipervnculo"/>
            <w:noProof/>
          </w:rPr>
          <w:fldChar w:fldCharType="end"/>
        </w:r>
      </w:ins>
    </w:p>
    <w:p w14:paraId="2449C2A9" w14:textId="5349E986" w:rsidR="00F92885" w:rsidRDefault="00F92885">
      <w:pPr>
        <w:pStyle w:val="Tabladeilustraciones"/>
        <w:tabs>
          <w:tab w:val="right" w:leader="dot" w:pos="8494"/>
        </w:tabs>
        <w:rPr>
          <w:ins w:id="1051" w:author="JORGE CONTRERAS ORTIZ" w:date="2021-09-04T13:42:00Z"/>
          <w:rFonts w:asciiTheme="minorHAnsi" w:eastAsiaTheme="minorEastAsia" w:hAnsiTheme="minorHAnsi" w:cstheme="minorBidi"/>
          <w:noProof/>
          <w:lang w:eastAsia="es-ES"/>
        </w:rPr>
      </w:pPr>
      <w:ins w:id="105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"_Toc81655404"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_Toc81655404 \h </w:instrText>
        </w:r>
        <w:r>
          <w:rPr>
            <w:noProof/>
            <w:webHidden/>
          </w:rPr>
        </w:r>
      </w:ins>
      <w:r>
        <w:rPr>
          <w:noProof/>
          <w:webHidden/>
        </w:rPr>
        <w:fldChar w:fldCharType="separate"/>
      </w:r>
      <w:ins w:id="1053" w:author="JORGE CONTRERAS ORTIZ" w:date="2021-09-04T13:42:00Z">
        <w:r>
          <w:rPr>
            <w:noProof/>
            <w:webHidden/>
          </w:rPr>
          <w:t>50</w:t>
        </w:r>
        <w:r>
          <w:rPr>
            <w:noProof/>
            <w:webHidden/>
          </w:rPr>
          <w:fldChar w:fldCharType="end"/>
        </w:r>
        <w:r w:rsidRPr="00C33076">
          <w:rPr>
            <w:rStyle w:val="Hipervnculo"/>
            <w:noProof/>
          </w:rPr>
          <w:fldChar w:fldCharType="end"/>
        </w:r>
      </w:ins>
    </w:p>
    <w:p w14:paraId="3CBD89CA" w14:textId="51D74147" w:rsidR="00F92885" w:rsidRDefault="00F92885">
      <w:pPr>
        <w:pStyle w:val="Tabladeilustraciones"/>
        <w:tabs>
          <w:tab w:val="right" w:leader="dot" w:pos="8494"/>
        </w:tabs>
        <w:rPr>
          <w:ins w:id="1054" w:author="JORGE CONTRERAS ORTIZ" w:date="2021-09-04T13:42:00Z"/>
          <w:rFonts w:asciiTheme="minorHAnsi" w:eastAsiaTheme="minorEastAsia" w:hAnsiTheme="minorHAnsi" w:cstheme="minorBidi"/>
          <w:noProof/>
          <w:lang w:eastAsia="es-ES"/>
        </w:rPr>
      </w:pPr>
      <w:ins w:id="105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16 Configuración Prefijo de Red</w:t>
        </w:r>
        <w:r>
          <w:rPr>
            <w:noProof/>
            <w:webHidden/>
          </w:rPr>
          <w:tab/>
        </w:r>
        <w:r>
          <w:rPr>
            <w:noProof/>
            <w:webHidden/>
          </w:rPr>
          <w:fldChar w:fldCharType="begin"/>
        </w:r>
        <w:r>
          <w:rPr>
            <w:noProof/>
            <w:webHidden/>
          </w:rPr>
          <w:instrText xml:space="preserve"> PAGEREF _Toc81655405 \h </w:instrText>
        </w:r>
        <w:r>
          <w:rPr>
            <w:noProof/>
            <w:webHidden/>
          </w:rPr>
        </w:r>
      </w:ins>
      <w:r>
        <w:rPr>
          <w:noProof/>
          <w:webHidden/>
        </w:rPr>
        <w:fldChar w:fldCharType="separate"/>
      </w:r>
      <w:ins w:id="1056" w:author="JORGE CONTRERAS ORTIZ" w:date="2021-09-04T13:42:00Z">
        <w:r>
          <w:rPr>
            <w:noProof/>
            <w:webHidden/>
          </w:rPr>
          <w:t>51</w:t>
        </w:r>
        <w:r>
          <w:rPr>
            <w:noProof/>
            <w:webHidden/>
          </w:rPr>
          <w:fldChar w:fldCharType="end"/>
        </w:r>
        <w:r w:rsidRPr="00C33076">
          <w:rPr>
            <w:rStyle w:val="Hipervnculo"/>
            <w:noProof/>
          </w:rPr>
          <w:fldChar w:fldCharType="end"/>
        </w:r>
      </w:ins>
    </w:p>
    <w:p w14:paraId="4E5BCD4B" w14:textId="64C4549E" w:rsidR="00F92885" w:rsidRDefault="00F92885">
      <w:pPr>
        <w:pStyle w:val="Tabladeilustraciones"/>
        <w:tabs>
          <w:tab w:val="right" w:leader="dot" w:pos="8494"/>
        </w:tabs>
        <w:rPr>
          <w:ins w:id="1057" w:author="JORGE CONTRERAS ORTIZ" w:date="2021-09-04T13:42:00Z"/>
          <w:rFonts w:asciiTheme="minorHAnsi" w:eastAsiaTheme="minorEastAsia" w:hAnsiTheme="minorHAnsi" w:cstheme="minorBidi"/>
          <w:noProof/>
          <w:lang w:eastAsia="es-ES"/>
        </w:rPr>
      </w:pPr>
      <w:ins w:id="105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_Toc81655406 \h </w:instrText>
        </w:r>
        <w:r>
          <w:rPr>
            <w:noProof/>
            <w:webHidden/>
          </w:rPr>
        </w:r>
      </w:ins>
      <w:r>
        <w:rPr>
          <w:noProof/>
          <w:webHidden/>
        </w:rPr>
        <w:fldChar w:fldCharType="separate"/>
      </w:r>
      <w:ins w:id="1059" w:author="JORGE CONTRERAS ORTIZ" w:date="2021-09-04T13:42:00Z">
        <w:r>
          <w:rPr>
            <w:noProof/>
            <w:webHidden/>
          </w:rPr>
          <w:t>52</w:t>
        </w:r>
        <w:r>
          <w:rPr>
            <w:noProof/>
            <w:webHidden/>
          </w:rPr>
          <w:fldChar w:fldCharType="end"/>
        </w:r>
        <w:r w:rsidRPr="00C33076">
          <w:rPr>
            <w:rStyle w:val="Hipervnculo"/>
            <w:noProof/>
          </w:rPr>
          <w:fldChar w:fldCharType="end"/>
        </w:r>
      </w:ins>
    </w:p>
    <w:p w14:paraId="32DF97F4" w14:textId="5663B53C" w:rsidR="00F92885" w:rsidRDefault="00F92885">
      <w:pPr>
        <w:pStyle w:val="Tabladeilustraciones"/>
        <w:tabs>
          <w:tab w:val="right" w:leader="dot" w:pos="8494"/>
        </w:tabs>
        <w:rPr>
          <w:ins w:id="1060" w:author="JORGE CONTRERAS ORTIZ" w:date="2021-09-04T13:42:00Z"/>
          <w:rFonts w:asciiTheme="minorHAnsi" w:eastAsiaTheme="minorEastAsia" w:hAnsiTheme="minorHAnsi" w:cstheme="minorBidi"/>
          <w:noProof/>
          <w:lang w:eastAsia="es-ES"/>
        </w:rPr>
      </w:pPr>
      <w:ins w:id="106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_Toc81655407 \h </w:instrText>
        </w:r>
        <w:r>
          <w:rPr>
            <w:noProof/>
            <w:webHidden/>
          </w:rPr>
        </w:r>
      </w:ins>
      <w:r>
        <w:rPr>
          <w:noProof/>
          <w:webHidden/>
        </w:rPr>
        <w:fldChar w:fldCharType="separate"/>
      </w:r>
      <w:ins w:id="1062" w:author="JORGE CONTRERAS ORTIZ" w:date="2021-09-04T13:42:00Z">
        <w:r>
          <w:rPr>
            <w:noProof/>
            <w:webHidden/>
          </w:rPr>
          <w:t>53</w:t>
        </w:r>
        <w:r>
          <w:rPr>
            <w:noProof/>
            <w:webHidden/>
          </w:rPr>
          <w:fldChar w:fldCharType="end"/>
        </w:r>
        <w:r w:rsidRPr="00C33076">
          <w:rPr>
            <w:rStyle w:val="Hipervnculo"/>
            <w:noProof/>
          </w:rPr>
          <w:fldChar w:fldCharType="end"/>
        </w:r>
      </w:ins>
    </w:p>
    <w:p w14:paraId="46D54016" w14:textId="4999A269" w:rsidR="00F92885" w:rsidRDefault="00F92885">
      <w:pPr>
        <w:pStyle w:val="Tabladeilustraciones"/>
        <w:tabs>
          <w:tab w:val="right" w:leader="dot" w:pos="8494"/>
        </w:tabs>
        <w:rPr>
          <w:ins w:id="1063" w:author="JORGE CONTRERAS ORTIZ" w:date="2021-09-04T13:42:00Z"/>
          <w:rFonts w:asciiTheme="minorHAnsi" w:eastAsiaTheme="minorEastAsia" w:hAnsiTheme="minorHAnsi" w:cstheme="minorBidi"/>
          <w:noProof/>
          <w:lang w:eastAsia="es-ES"/>
        </w:rPr>
      </w:pPr>
      <w:ins w:id="106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_Toc81655408 \h </w:instrText>
        </w:r>
        <w:r>
          <w:rPr>
            <w:noProof/>
            <w:webHidden/>
          </w:rPr>
        </w:r>
      </w:ins>
      <w:r>
        <w:rPr>
          <w:noProof/>
          <w:webHidden/>
        </w:rPr>
        <w:fldChar w:fldCharType="separate"/>
      </w:r>
      <w:ins w:id="1065" w:author="JORGE CONTRERAS ORTIZ" w:date="2021-09-04T13:42:00Z">
        <w:r>
          <w:rPr>
            <w:noProof/>
            <w:webHidden/>
          </w:rPr>
          <w:t>54</w:t>
        </w:r>
        <w:r>
          <w:rPr>
            <w:noProof/>
            <w:webHidden/>
          </w:rPr>
          <w:fldChar w:fldCharType="end"/>
        </w:r>
        <w:r w:rsidRPr="00C33076">
          <w:rPr>
            <w:rStyle w:val="Hipervnculo"/>
            <w:noProof/>
          </w:rPr>
          <w:fldChar w:fldCharType="end"/>
        </w:r>
      </w:ins>
    </w:p>
    <w:p w14:paraId="7E085AAA" w14:textId="2FE879A9" w:rsidR="00F92885" w:rsidRDefault="00F92885">
      <w:pPr>
        <w:pStyle w:val="Tabladeilustraciones"/>
        <w:tabs>
          <w:tab w:val="right" w:leader="dot" w:pos="8494"/>
        </w:tabs>
        <w:rPr>
          <w:ins w:id="1066" w:author="JORGE CONTRERAS ORTIZ" w:date="2021-09-04T13:42:00Z"/>
          <w:rFonts w:asciiTheme="minorHAnsi" w:eastAsiaTheme="minorEastAsia" w:hAnsiTheme="minorHAnsi" w:cstheme="minorBidi"/>
          <w:noProof/>
          <w:lang w:eastAsia="es-ES"/>
        </w:rPr>
      </w:pPr>
      <w:ins w:id="106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"_Toc81655409"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_Toc81655409 \h </w:instrText>
        </w:r>
        <w:r>
          <w:rPr>
            <w:noProof/>
            <w:webHidden/>
          </w:rPr>
        </w:r>
      </w:ins>
      <w:r>
        <w:rPr>
          <w:noProof/>
          <w:webHidden/>
        </w:rPr>
        <w:fldChar w:fldCharType="separate"/>
      </w:r>
      <w:ins w:id="1068" w:author="JORGE CONTRERAS ORTIZ" w:date="2021-09-04T13:42:00Z">
        <w:r>
          <w:rPr>
            <w:noProof/>
            <w:webHidden/>
          </w:rPr>
          <w:t>55</w:t>
        </w:r>
        <w:r>
          <w:rPr>
            <w:noProof/>
            <w:webHidden/>
          </w:rPr>
          <w:fldChar w:fldCharType="end"/>
        </w:r>
        <w:r w:rsidRPr="00C33076">
          <w:rPr>
            <w:rStyle w:val="Hipervnculo"/>
            <w:noProof/>
          </w:rPr>
          <w:fldChar w:fldCharType="end"/>
        </w:r>
      </w:ins>
    </w:p>
    <w:p w14:paraId="218B2153" w14:textId="55C3F782" w:rsidR="00F92885" w:rsidRDefault="00F92885">
      <w:pPr>
        <w:pStyle w:val="Tabladeilustraciones"/>
        <w:tabs>
          <w:tab w:val="right" w:leader="dot" w:pos="8494"/>
        </w:tabs>
        <w:rPr>
          <w:ins w:id="1069" w:author="JORGE CONTRERAS ORTIZ" w:date="2021-09-04T13:42:00Z"/>
          <w:rFonts w:asciiTheme="minorHAnsi" w:eastAsiaTheme="minorEastAsia" w:hAnsiTheme="minorHAnsi" w:cstheme="minorBidi"/>
          <w:noProof/>
          <w:lang w:eastAsia="es-ES"/>
        </w:rPr>
      </w:pPr>
      <w:ins w:id="107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21 Servidor Backbone Router</w:t>
        </w:r>
        <w:r>
          <w:rPr>
            <w:noProof/>
            <w:webHidden/>
          </w:rPr>
          <w:tab/>
        </w:r>
        <w:r>
          <w:rPr>
            <w:noProof/>
            <w:webHidden/>
          </w:rPr>
          <w:fldChar w:fldCharType="begin"/>
        </w:r>
        <w:r>
          <w:rPr>
            <w:noProof/>
            <w:webHidden/>
          </w:rPr>
          <w:instrText xml:space="preserve"> PAGEREF _Toc81655410 \h </w:instrText>
        </w:r>
        <w:r>
          <w:rPr>
            <w:noProof/>
            <w:webHidden/>
          </w:rPr>
        </w:r>
      </w:ins>
      <w:r>
        <w:rPr>
          <w:noProof/>
          <w:webHidden/>
        </w:rPr>
        <w:fldChar w:fldCharType="separate"/>
      </w:r>
      <w:ins w:id="1071" w:author="JORGE CONTRERAS ORTIZ" w:date="2021-09-04T13:42:00Z">
        <w:r>
          <w:rPr>
            <w:noProof/>
            <w:webHidden/>
          </w:rPr>
          <w:t>56</w:t>
        </w:r>
        <w:r>
          <w:rPr>
            <w:noProof/>
            <w:webHidden/>
          </w:rPr>
          <w:fldChar w:fldCharType="end"/>
        </w:r>
        <w:r w:rsidRPr="00C33076">
          <w:rPr>
            <w:rStyle w:val="Hipervnculo"/>
            <w:noProof/>
          </w:rPr>
          <w:fldChar w:fldCharType="end"/>
        </w:r>
      </w:ins>
    </w:p>
    <w:p w14:paraId="718A207A" w14:textId="1AF2385A" w:rsidR="00F92885" w:rsidRDefault="00F92885">
      <w:pPr>
        <w:pStyle w:val="Tabladeilustraciones"/>
        <w:tabs>
          <w:tab w:val="right" w:leader="dot" w:pos="8494"/>
        </w:tabs>
        <w:rPr>
          <w:ins w:id="1072" w:author="JORGE CONTRERAS ORTIZ" w:date="2021-09-04T13:42:00Z"/>
          <w:rFonts w:asciiTheme="minorHAnsi" w:eastAsiaTheme="minorEastAsia" w:hAnsiTheme="minorHAnsi" w:cstheme="minorBidi"/>
          <w:noProof/>
          <w:lang w:eastAsia="es-ES"/>
        </w:rPr>
      </w:pPr>
      <w:ins w:id="107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22 Servicio DHCP</w:t>
        </w:r>
        <w:r>
          <w:rPr>
            <w:noProof/>
            <w:webHidden/>
          </w:rPr>
          <w:tab/>
        </w:r>
        <w:r>
          <w:rPr>
            <w:noProof/>
            <w:webHidden/>
          </w:rPr>
          <w:fldChar w:fldCharType="begin"/>
        </w:r>
        <w:r>
          <w:rPr>
            <w:noProof/>
            <w:webHidden/>
          </w:rPr>
          <w:instrText xml:space="preserve"> PAGEREF _Toc81655411 \h </w:instrText>
        </w:r>
        <w:r>
          <w:rPr>
            <w:noProof/>
            <w:webHidden/>
          </w:rPr>
        </w:r>
      </w:ins>
      <w:r>
        <w:rPr>
          <w:noProof/>
          <w:webHidden/>
        </w:rPr>
        <w:fldChar w:fldCharType="separate"/>
      </w:r>
      <w:ins w:id="1074" w:author="JORGE CONTRERAS ORTIZ" w:date="2021-09-04T13:42:00Z">
        <w:r>
          <w:rPr>
            <w:noProof/>
            <w:webHidden/>
          </w:rPr>
          <w:t>57</w:t>
        </w:r>
        <w:r>
          <w:rPr>
            <w:noProof/>
            <w:webHidden/>
          </w:rPr>
          <w:fldChar w:fldCharType="end"/>
        </w:r>
        <w:r w:rsidRPr="00C33076">
          <w:rPr>
            <w:rStyle w:val="Hipervnculo"/>
            <w:noProof/>
          </w:rPr>
          <w:fldChar w:fldCharType="end"/>
        </w:r>
      </w:ins>
    </w:p>
    <w:p w14:paraId="5B0CD26B" w14:textId="3191994C" w:rsidR="00F92885" w:rsidRDefault="00F92885">
      <w:pPr>
        <w:pStyle w:val="Tabladeilustraciones"/>
        <w:tabs>
          <w:tab w:val="right" w:leader="dot" w:pos="8494"/>
        </w:tabs>
        <w:rPr>
          <w:ins w:id="1075" w:author="JORGE CONTRERAS ORTIZ" w:date="2021-09-04T13:42:00Z"/>
          <w:rFonts w:asciiTheme="minorHAnsi" w:eastAsiaTheme="minorEastAsia" w:hAnsiTheme="minorHAnsi" w:cstheme="minorBidi"/>
          <w:noProof/>
          <w:lang w:eastAsia="es-ES"/>
        </w:rPr>
      </w:pPr>
      <w:ins w:id="107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23 Servicio NAT64</w:t>
        </w:r>
        <w:r>
          <w:rPr>
            <w:noProof/>
            <w:webHidden/>
          </w:rPr>
          <w:tab/>
        </w:r>
        <w:r>
          <w:rPr>
            <w:noProof/>
            <w:webHidden/>
          </w:rPr>
          <w:fldChar w:fldCharType="begin"/>
        </w:r>
        <w:r>
          <w:rPr>
            <w:noProof/>
            <w:webHidden/>
          </w:rPr>
          <w:instrText xml:space="preserve"> PAGEREF _Toc81655412 \h </w:instrText>
        </w:r>
        <w:r>
          <w:rPr>
            <w:noProof/>
            <w:webHidden/>
          </w:rPr>
        </w:r>
      </w:ins>
      <w:r>
        <w:rPr>
          <w:noProof/>
          <w:webHidden/>
        </w:rPr>
        <w:fldChar w:fldCharType="separate"/>
      </w:r>
      <w:ins w:id="1077" w:author="JORGE CONTRERAS ORTIZ" w:date="2021-09-04T13:42:00Z">
        <w:r>
          <w:rPr>
            <w:noProof/>
            <w:webHidden/>
          </w:rPr>
          <w:t>58</w:t>
        </w:r>
        <w:r>
          <w:rPr>
            <w:noProof/>
            <w:webHidden/>
          </w:rPr>
          <w:fldChar w:fldCharType="end"/>
        </w:r>
        <w:r w:rsidRPr="00C33076">
          <w:rPr>
            <w:rStyle w:val="Hipervnculo"/>
            <w:noProof/>
          </w:rPr>
          <w:fldChar w:fldCharType="end"/>
        </w:r>
      </w:ins>
    </w:p>
    <w:p w14:paraId="15F13481" w14:textId="677B0E16" w:rsidR="00F92885" w:rsidRDefault="00F92885">
      <w:pPr>
        <w:pStyle w:val="Tabladeilustraciones"/>
        <w:tabs>
          <w:tab w:val="right" w:leader="dot" w:pos="8494"/>
        </w:tabs>
        <w:rPr>
          <w:ins w:id="1078" w:author="JORGE CONTRERAS ORTIZ" w:date="2021-09-04T13:42:00Z"/>
          <w:rFonts w:asciiTheme="minorHAnsi" w:eastAsiaTheme="minorEastAsia" w:hAnsiTheme="minorHAnsi" w:cstheme="minorBidi"/>
          <w:noProof/>
          <w:lang w:eastAsia="es-ES"/>
        </w:rPr>
      </w:pPr>
      <w:ins w:id="107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24 Servicio Commissioner</w:t>
        </w:r>
        <w:r>
          <w:rPr>
            <w:noProof/>
            <w:webHidden/>
          </w:rPr>
          <w:tab/>
        </w:r>
        <w:r>
          <w:rPr>
            <w:noProof/>
            <w:webHidden/>
          </w:rPr>
          <w:fldChar w:fldCharType="begin"/>
        </w:r>
        <w:r>
          <w:rPr>
            <w:noProof/>
            <w:webHidden/>
          </w:rPr>
          <w:instrText xml:space="preserve"> PAGEREF _Toc81655413 \h </w:instrText>
        </w:r>
        <w:r>
          <w:rPr>
            <w:noProof/>
            <w:webHidden/>
          </w:rPr>
        </w:r>
      </w:ins>
      <w:r>
        <w:rPr>
          <w:noProof/>
          <w:webHidden/>
        </w:rPr>
        <w:fldChar w:fldCharType="separate"/>
      </w:r>
      <w:ins w:id="1080" w:author="JORGE CONTRERAS ORTIZ" w:date="2021-09-04T13:42:00Z">
        <w:r>
          <w:rPr>
            <w:noProof/>
            <w:webHidden/>
          </w:rPr>
          <w:t>59</w:t>
        </w:r>
        <w:r>
          <w:rPr>
            <w:noProof/>
            <w:webHidden/>
          </w:rPr>
          <w:fldChar w:fldCharType="end"/>
        </w:r>
        <w:r w:rsidRPr="00C33076">
          <w:rPr>
            <w:rStyle w:val="Hipervnculo"/>
            <w:noProof/>
          </w:rPr>
          <w:fldChar w:fldCharType="end"/>
        </w:r>
      </w:ins>
    </w:p>
    <w:p w14:paraId="61780656" w14:textId="2825AA3B" w:rsidR="00F92885" w:rsidRDefault="00F92885">
      <w:pPr>
        <w:pStyle w:val="Tabladeilustraciones"/>
        <w:tabs>
          <w:tab w:val="right" w:leader="dot" w:pos="8494"/>
        </w:tabs>
        <w:rPr>
          <w:ins w:id="1081" w:author="JORGE CONTRERAS ORTIZ" w:date="2021-09-04T13:42:00Z"/>
          <w:rFonts w:asciiTheme="minorHAnsi" w:eastAsiaTheme="minorEastAsia" w:hAnsiTheme="minorHAnsi" w:cstheme="minorBidi"/>
          <w:noProof/>
          <w:lang w:eastAsia="es-ES"/>
        </w:rPr>
      </w:pPr>
      <w:ins w:id="108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25 Pestaña Visual Network</w:t>
        </w:r>
        <w:r>
          <w:rPr>
            <w:noProof/>
            <w:webHidden/>
          </w:rPr>
          <w:tab/>
        </w:r>
        <w:r>
          <w:rPr>
            <w:noProof/>
            <w:webHidden/>
          </w:rPr>
          <w:fldChar w:fldCharType="begin"/>
        </w:r>
        <w:r>
          <w:rPr>
            <w:noProof/>
            <w:webHidden/>
          </w:rPr>
          <w:instrText xml:space="preserve"> PAGEREF _Toc81655414 \h </w:instrText>
        </w:r>
        <w:r>
          <w:rPr>
            <w:noProof/>
            <w:webHidden/>
          </w:rPr>
        </w:r>
      </w:ins>
      <w:r>
        <w:rPr>
          <w:noProof/>
          <w:webHidden/>
        </w:rPr>
        <w:fldChar w:fldCharType="separate"/>
      </w:r>
      <w:ins w:id="1083" w:author="JORGE CONTRERAS ORTIZ" w:date="2021-09-04T13:42:00Z">
        <w:r>
          <w:rPr>
            <w:noProof/>
            <w:webHidden/>
          </w:rPr>
          <w:t>60</w:t>
        </w:r>
        <w:r>
          <w:rPr>
            <w:noProof/>
            <w:webHidden/>
          </w:rPr>
          <w:fldChar w:fldCharType="end"/>
        </w:r>
        <w:r w:rsidRPr="00C33076">
          <w:rPr>
            <w:rStyle w:val="Hipervnculo"/>
            <w:noProof/>
          </w:rPr>
          <w:fldChar w:fldCharType="end"/>
        </w:r>
      </w:ins>
    </w:p>
    <w:p w14:paraId="54980A66" w14:textId="41B47C2C" w:rsidR="00F92885" w:rsidRDefault="00F92885">
      <w:pPr>
        <w:pStyle w:val="Tabladeilustraciones"/>
        <w:tabs>
          <w:tab w:val="right" w:leader="dot" w:pos="8494"/>
        </w:tabs>
        <w:rPr>
          <w:ins w:id="1084" w:author="JORGE CONTRERAS ORTIZ" w:date="2021-09-04T13:42:00Z"/>
          <w:rFonts w:asciiTheme="minorHAnsi" w:eastAsiaTheme="minorEastAsia" w:hAnsiTheme="minorHAnsi" w:cstheme="minorBidi"/>
          <w:noProof/>
          <w:lang w:eastAsia="es-ES"/>
        </w:rPr>
      </w:pPr>
      <w:ins w:id="108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26 Pestaña Logs</w:t>
        </w:r>
        <w:r>
          <w:rPr>
            <w:noProof/>
            <w:webHidden/>
          </w:rPr>
          <w:tab/>
        </w:r>
        <w:r>
          <w:rPr>
            <w:noProof/>
            <w:webHidden/>
          </w:rPr>
          <w:fldChar w:fldCharType="begin"/>
        </w:r>
        <w:r>
          <w:rPr>
            <w:noProof/>
            <w:webHidden/>
          </w:rPr>
          <w:instrText xml:space="preserve"> PAGEREF _Toc81655415 \h </w:instrText>
        </w:r>
        <w:r>
          <w:rPr>
            <w:noProof/>
            <w:webHidden/>
          </w:rPr>
        </w:r>
      </w:ins>
      <w:r>
        <w:rPr>
          <w:noProof/>
          <w:webHidden/>
        </w:rPr>
        <w:fldChar w:fldCharType="separate"/>
      </w:r>
      <w:ins w:id="1086" w:author="JORGE CONTRERAS ORTIZ" w:date="2021-09-04T13:42:00Z">
        <w:r>
          <w:rPr>
            <w:noProof/>
            <w:webHidden/>
          </w:rPr>
          <w:t>61</w:t>
        </w:r>
        <w:r>
          <w:rPr>
            <w:noProof/>
            <w:webHidden/>
          </w:rPr>
          <w:fldChar w:fldCharType="end"/>
        </w:r>
        <w:r w:rsidRPr="00C33076">
          <w:rPr>
            <w:rStyle w:val="Hipervnculo"/>
            <w:noProof/>
          </w:rPr>
          <w:fldChar w:fldCharType="end"/>
        </w:r>
      </w:ins>
    </w:p>
    <w:p w14:paraId="67D3E03E" w14:textId="17E54634" w:rsidR="00F92885" w:rsidRDefault="00F92885">
      <w:pPr>
        <w:pStyle w:val="Tabladeilustraciones"/>
        <w:tabs>
          <w:tab w:val="right" w:leader="dot" w:pos="8494"/>
        </w:tabs>
        <w:rPr>
          <w:ins w:id="1087" w:author="JORGE CONTRERAS ORTIZ" w:date="2021-09-04T13:42:00Z"/>
          <w:rFonts w:asciiTheme="minorHAnsi" w:eastAsiaTheme="minorEastAsia" w:hAnsiTheme="minorHAnsi" w:cstheme="minorBidi"/>
          <w:noProof/>
          <w:lang w:eastAsia="es-ES"/>
        </w:rPr>
      </w:pPr>
      <w:ins w:id="108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_Toc81655416 \h </w:instrText>
        </w:r>
        <w:r>
          <w:rPr>
            <w:noProof/>
            <w:webHidden/>
          </w:rPr>
        </w:r>
      </w:ins>
      <w:r>
        <w:rPr>
          <w:noProof/>
          <w:webHidden/>
        </w:rPr>
        <w:fldChar w:fldCharType="separate"/>
      </w:r>
      <w:ins w:id="1089" w:author="JORGE CONTRERAS ORTIZ" w:date="2021-09-04T13:42:00Z">
        <w:r>
          <w:rPr>
            <w:noProof/>
            <w:webHidden/>
          </w:rPr>
          <w:t>64</w:t>
        </w:r>
        <w:r>
          <w:rPr>
            <w:noProof/>
            <w:webHidden/>
          </w:rPr>
          <w:fldChar w:fldCharType="end"/>
        </w:r>
        <w:r w:rsidRPr="00C33076">
          <w:rPr>
            <w:rStyle w:val="Hipervnculo"/>
            <w:noProof/>
          </w:rPr>
          <w:fldChar w:fldCharType="end"/>
        </w:r>
      </w:ins>
    </w:p>
    <w:p w14:paraId="464E87A9" w14:textId="6E6A47EF" w:rsidR="00F92885" w:rsidRDefault="00F92885">
      <w:pPr>
        <w:pStyle w:val="Tabladeilustraciones"/>
        <w:tabs>
          <w:tab w:val="right" w:leader="dot" w:pos="8494"/>
        </w:tabs>
        <w:rPr>
          <w:ins w:id="1090" w:author="JORGE CONTRERAS ORTIZ" w:date="2021-09-04T13:42:00Z"/>
          <w:rFonts w:asciiTheme="minorHAnsi" w:eastAsiaTheme="minorEastAsia" w:hAnsiTheme="minorHAnsi" w:cstheme="minorBidi"/>
          <w:noProof/>
          <w:lang w:eastAsia="es-ES"/>
        </w:rPr>
      </w:pPr>
      <w:ins w:id="109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_Toc81655417 \h </w:instrText>
        </w:r>
        <w:r>
          <w:rPr>
            <w:noProof/>
            <w:webHidden/>
          </w:rPr>
        </w:r>
      </w:ins>
      <w:r>
        <w:rPr>
          <w:noProof/>
          <w:webHidden/>
        </w:rPr>
        <w:fldChar w:fldCharType="separate"/>
      </w:r>
      <w:ins w:id="1092" w:author="JORGE CONTRERAS ORTIZ" w:date="2021-09-04T13:42:00Z">
        <w:r>
          <w:rPr>
            <w:noProof/>
            <w:webHidden/>
          </w:rPr>
          <w:t>65</w:t>
        </w:r>
        <w:r>
          <w:rPr>
            <w:noProof/>
            <w:webHidden/>
          </w:rPr>
          <w:fldChar w:fldCharType="end"/>
        </w:r>
        <w:r w:rsidRPr="00C33076">
          <w:rPr>
            <w:rStyle w:val="Hipervnculo"/>
            <w:noProof/>
          </w:rPr>
          <w:fldChar w:fldCharType="end"/>
        </w:r>
      </w:ins>
    </w:p>
    <w:p w14:paraId="4DB72FC4" w14:textId="35E005EC" w:rsidR="00F92885" w:rsidRDefault="00F92885">
      <w:pPr>
        <w:pStyle w:val="Tabladeilustraciones"/>
        <w:tabs>
          <w:tab w:val="right" w:leader="dot" w:pos="8494"/>
        </w:tabs>
        <w:rPr>
          <w:ins w:id="1093" w:author="JORGE CONTRERAS ORTIZ" w:date="2021-09-04T13:42:00Z"/>
          <w:rFonts w:asciiTheme="minorHAnsi" w:eastAsiaTheme="minorEastAsia" w:hAnsiTheme="minorHAnsi" w:cstheme="minorBidi"/>
          <w:noProof/>
          <w:lang w:eastAsia="es-ES"/>
        </w:rPr>
      </w:pPr>
      <w:ins w:id="109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_Toc81655418 \h </w:instrText>
        </w:r>
        <w:r>
          <w:rPr>
            <w:noProof/>
            <w:webHidden/>
          </w:rPr>
        </w:r>
      </w:ins>
      <w:r>
        <w:rPr>
          <w:noProof/>
          <w:webHidden/>
        </w:rPr>
        <w:fldChar w:fldCharType="separate"/>
      </w:r>
      <w:ins w:id="1095" w:author="JORGE CONTRERAS ORTIZ" w:date="2021-09-04T13:42:00Z">
        <w:r>
          <w:rPr>
            <w:noProof/>
            <w:webHidden/>
          </w:rPr>
          <w:t>66</w:t>
        </w:r>
        <w:r>
          <w:rPr>
            <w:noProof/>
            <w:webHidden/>
          </w:rPr>
          <w:fldChar w:fldCharType="end"/>
        </w:r>
        <w:r w:rsidRPr="00C33076">
          <w:rPr>
            <w:rStyle w:val="Hipervnculo"/>
            <w:noProof/>
          </w:rPr>
          <w:fldChar w:fldCharType="end"/>
        </w:r>
      </w:ins>
    </w:p>
    <w:p w14:paraId="07B05616" w14:textId="38BBB47A" w:rsidR="00F92885" w:rsidRDefault="00F92885">
      <w:pPr>
        <w:pStyle w:val="Tabladeilustraciones"/>
        <w:tabs>
          <w:tab w:val="right" w:leader="dot" w:pos="8494"/>
        </w:tabs>
        <w:rPr>
          <w:ins w:id="1096" w:author="JORGE CONTRERAS ORTIZ" w:date="2021-09-04T13:42:00Z"/>
          <w:rFonts w:asciiTheme="minorHAnsi" w:eastAsiaTheme="minorEastAsia" w:hAnsiTheme="minorHAnsi" w:cstheme="minorBidi"/>
          <w:noProof/>
          <w:lang w:eastAsia="es-ES"/>
        </w:rPr>
      </w:pPr>
      <w:ins w:id="109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"_Toc81655419"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_Toc81655419 \h </w:instrText>
        </w:r>
        <w:r>
          <w:rPr>
            <w:noProof/>
            <w:webHidden/>
          </w:rPr>
        </w:r>
      </w:ins>
      <w:r>
        <w:rPr>
          <w:noProof/>
          <w:webHidden/>
        </w:rPr>
        <w:fldChar w:fldCharType="separate"/>
      </w:r>
      <w:ins w:id="1098" w:author="JORGE CONTRERAS ORTIZ" w:date="2021-09-04T13:42:00Z">
        <w:r>
          <w:rPr>
            <w:noProof/>
            <w:webHidden/>
          </w:rPr>
          <w:t>66</w:t>
        </w:r>
        <w:r>
          <w:rPr>
            <w:noProof/>
            <w:webHidden/>
          </w:rPr>
          <w:fldChar w:fldCharType="end"/>
        </w:r>
        <w:r w:rsidRPr="00C33076">
          <w:rPr>
            <w:rStyle w:val="Hipervnculo"/>
            <w:noProof/>
          </w:rPr>
          <w:fldChar w:fldCharType="end"/>
        </w:r>
      </w:ins>
    </w:p>
    <w:p w14:paraId="12E34257" w14:textId="6097A1F3" w:rsidR="00F92885" w:rsidRDefault="00F92885">
      <w:pPr>
        <w:pStyle w:val="Tabladeilustraciones"/>
        <w:tabs>
          <w:tab w:val="right" w:leader="dot" w:pos="8494"/>
        </w:tabs>
        <w:rPr>
          <w:ins w:id="1099" w:author="JORGE CONTRERAS ORTIZ" w:date="2021-09-04T13:42:00Z"/>
          <w:rFonts w:asciiTheme="minorHAnsi" w:eastAsiaTheme="minorEastAsia" w:hAnsiTheme="minorHAnsi" w:cstheme="minorBidi"/>
          <w:noProof/>
          <w:lang w:eastAsia="es-ES"/>
        </w:rPr>
      </w:pPr>
      <w:ins w:id="110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_Toc81655420 \h </w:instrText>
        </w:r>
        <w:r>
          <w:rPr>
            <w:noProof/>
            <w:webHidden/>
          </w:rPr>
        </w:r>
      </w:ins>
      <w:r>
        <w:rPr>
          <w:noProof/>
          <w:webHidden/>
        </w:rPr>
        <w:fldChar w:fldCharType="separate"/>
      </w:r>
      <w:ins w:id="1101" w:author="JORGE CONTRERAS ORTIZ" w:date="2021-09-04T13:42:00Z">
        <w:r>
          <w:rPr>
            <w:noProof/>
            <w:webHidden/>
          </w:rPr>
          <w:t>67</w:t>
        </w:r>
        <w:r>
          <w:rPr>
            <w:noProof/>
            <w:webHidden/>
          </w:rPr>
          <w:fldChar w:fldCharType="end"/>
        </w:r>
        <w:r w:rsidRPr="00C33076">
          <w:rPr>
            <w:rStyle w:val="Hipervnculo"/>
            <w:noProof/>
          </w:rPr>
          <w:fldChar w:fldCharType="end"/>
        </w:r>
      </w:ins>
    </w:p>
    <w:p w14:paraId="3374CDDC" w14:textId="2C601EE1" w:rsidR="00F92885" w:rsidRDefault="00F92885">
      <w:pPr>
        <w:pStyle w:val="Tabladeilustraciones"/>
        <w:tabs>
          <w:tab w:val="right" w:leader="dot" w:pos="8494"/>
        </w:tabs>
        <w:rPr>
          <w:ins w:id="1102" w:author="JORGE CONTRERAS ORTIZ" w:date="2021-09-04T13:42:00Z"/>
          <w:rFonts w:asciiTheme="minorHAnsi" w:eastAsiaTheme="minorEastAsia" w:hAnsiTheme="minorHAnsi" w:cstheme="minorBidi"/>
          <w:noProof/>
          <w:lang w:eastAsia="es-ES"/>
        </w:rPr>
      </w:pPr>
      <w:ins w:id="110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32 Instalar libusbk con Zadig</w:t>
        </w:r>
        <w:r>
          <w:rPr>
            <w:noProof/>
            <w:webHidden/>
          </w:rPr>
          <w:tab/>
        </w:r>
        <w:r>
          <w:rPr>
            <w:noProof/>
            <w:webHidden/>
          </w:rPr>
          <w:fldChar w:fldCharType="begin"/>
        </w:r>
        <w:r>
          <w:rPr>
            <w:noProof/>
            <w:webHidden/>
          </w:rPr>
          <w:instrText xml:space="preserve"> PAGEREF _Toc81655421 \h </w:instrText>
        </w:r>
        <w:r>
          <w:rPr>
            <w:noProof/>
            <w:webHidden/>
          </w:rPr>
        </w:r>
      </w:ins>
      <w:r>
        <w:rPr>
          <w:noProof/>
          <w:webHidden/>
        </w:rPr>
        <w:fldChar w:fldCharType="separate"/>
      </w:r>
      <w:ins w:id="1104" w:author="JORGE CONTRERAS ORTIZ" w:date="2021-09-04T13:42:00Z">
        <w:r>
          <w:rPr>
            <w:noProof/>
            <w:webHidden/>
          </w:rPr>
          <w:t>70</w:t>
        </w:r>
        <w:r>
          <w:rPr>
            <w:noProof/>
            <w:webHidden/>
          </w:rPr>
          <w:fldChar w:fldCharType="end"/>
        </w:r>
        <w:r w:rsidRPr="00C33076">
          <w:rPr>
            <w:rStyle w:val="Hipervnculo"/>
            <w:noProof/>
          </w:rPr>
          <w:fldChar w:fldCharType="end"/>
        </w:r>
      </w:ins>
    </w:p>
    <w:p w14:paraId="230A4AFD" w14:textId="54FC46FD" w:rsidR="00F92885" w:rsidRDefault="00F92885">
      <w:pPr>
        <w:pStyle w:val="Tabladeilustraciones"/>
        <w:tabs>
          <w:tab w:val="right" w:leader="dot" w:pos="8494"/>
        </w:tabs>
        <w:rPr>
          <w:ins w:id="1105" w:author="JORGE CONTRERAS ORTIZ" w:date="2021-09-04T13:42:00Z"/>
          <w:rFonts w:asciiTheme="minorHAnsi" w:eastAsiaTheme="minorEastAsia" w:hAnsiTheme="minorHAnsi" w:cstheme="minorBidi"/>
          <w:noProof/>
          <w:lang w:eastAsia="es-ES"/>
        </w:rPr>
      </w:pPr>
      <w:ins w:id="110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_Toc81655422 \h </w:instrText>
        </w:r>
        <w:r>
          <w:rPr>
            <w:noProof/>
            <w:webHidden/>
          </w:rPr>
        </w:r>
      </w:ins>
      <w:r>
        <w:rPr>
          <w:noProof/>
          <w:webHidden/>
        </w:rPr>
        <w:fldChar w:fldCharType="separate"/>
      </w:r>
      <w:ins w:id="1107" w:author="JORGE CONTRERAS ORTIZ" w:date="2021-09-04T13:42:00Z">
        <w:r>
          <w:rPr>
            <w:noProof/>
            <w:webHidden/>
          </w:rPr>
          <w:t>70</w:t>
        </w:r>
        <w:r>
          <w:rPr>
            <w:noProof/>
            <w:webHidden/>
          </w:rPr>
          <w:fldChar w:fldCharType="end"/>
        </w:r>
        <w:r w:rsidRPr="00C33076">
          <w:rPr>
            <w:rStyle w:val="Hipervnculo"/>
            <w:noProof/>
          </w:rPr>
          <w:fldChar w:fldCharType="end"/>
        </w:r>
      </w:ins>
    </w:p>
    <w:p w14:paraId="5CEB8C1F" w14:textId="24216ECD" w:rsidR="00F92885" w:rsidRDefault="00F92885">
      <w:pPr>
        <w:pStyle w:val="Tabladeilustraciones"/>
        <w:tabs>
          <w:tab w:val="right" w:leader="dot" w:pos="8494"/>
        </w:tabs>
        <w:rPr>
          <w:ins w:id="1108" w:author="JORGE CONTRERAS ORTIZ" w:date="2021-09-04T13:42:00Z"/>
          <w:rFonts w:asciiTheme="minorHAnsi" w:eastAsiaTheme="minorEastAsia" w:hAnsiTheme="minorHAnsi" w:cstheme="minorBidi"/>
          <w:noProof/>
          <w:lang w:eastAsia="es-ES"/>
        </w:rPr>
      </w:pPr>
      <w:ins w:id="110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_Toc81655423 \h </w:instrText>
        </w:r>
        <w:r>
          <w:rPr>
            <w:noProof/>
            <w:webHidden/>
          </w:rPr>
        </w:r>
      </w:ins>
      <w:r>
        <w:rPr>
          <w:noProof/>
          <w:webHidden/>
        </w:rPr>
        <w:fldChar w:fldCharType="separate"/>
      </w:r>
      <w:ins w:id="1110" w:author="JORGE CONTRERAS ORTIZ" w:date="2021-09-04T13:42:00Z">
        <w:r>
          <w:rPr>
            <w:noProof/>
            <w:webHidden/>
          </w:rPr>
          <w:t>71</w:t>
        </w:r>
        <w:r>
          <w:rPr>
            <w:noProof/>
            <w:webHidden/>
          </w:rPr>
          <w:fldChar w:fldCharType="end"/>
        </w:r>
        <w:r w:rsidRPr="00C33076">
          <w:rPr>
            <w:rStyle w:val="Hipervnculo"/>
            <w:noProof/>
          </w:rPr>
          <w:fldChar w:fldCharType="end"/>
        </w:r>
      </w:ins>
    </w:p>
    <w:p w14:paraId="536B74A7" w14:textId="52C444A8" w:rsidR="00F92885" w:rsidRDefault="00F92885">
      <w:pPr>
        <w:pStyle w:val="Tabladeilustraciones"/>
        <w:tabs>
          <w:tab w:val="right" w:leader="dot" w:pos="8494"/>
        </w:tabs>
        <w:rPr>
          <w:ins w:id="1111" w:author="JORGE CONTRERAS ORTIZ" w:date="2021-09-04T13:42:00Z"/>
          <w:rFonts w:asciiTheme="minorHAnsi" w:eastAsiaTheme="minorEastAsia" w:hAnsiTheme="minorHAnsi" w:cstheme="minorBidi"/>
          <w:noProof/>
          <w:lang w:eastAsia="es-ES"/>
        </w:rPr>
      </w:pPr>
      <w:ins w:id="111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_Toc81655424 \h </w:instrText>
        </w:r>
        <w:r>
          <w:rPr>
            <w:noProof/>
            <w:webHidden/>
          </w:rPr>
        </w:r>
      </w:ins>
      <w:r>
        <w:rPr>
          <w:noProof/>
          <w:webHidden/>
        </w:rPr>
        <w:fldChar w:fldCharType="separate"/>
      </w:r>
      <w:ins w:id="1113" w:author="JORGE CONTRERAS ORTIZ" w:date="2021-09-04T13:42:00Z">
        <w:r>
          <w:rPr>
            <w:noProof/>
            <w:webHidden/>
          </w:rPr>
          <w:t>71</w:t>
        </w:r>
        <w:r>
          <w:rPr>
            <w:noProof/>
            <w:webHidden/>
          </w:rPr>
          <w:fldChar w:fldCharType="end"/>
        </w:r>
        <w:r w:rsidRPr="00C33076">
          <w:rPr>
            <w:rStyle w:val="Hipervnculo"/>
            <w:noProof/>
          </w:rPr>
          <w:fldChar w:fldCharType="end"/>
        </w:r>
      </w:ins>
    </w:p>
    <w:p w14:paraId="5C66FA04" w14:textId="4F7C3786" w:rsidR="00F92885" w:rsidRDefault="00F92885">
      <w:pPr>
        <w:pStyle w:val="Tabladeilustraciones"/>
        <w:tabs>
          <w:tab w:val="right" w:leader="dot" w:pos="8494"/>
        </w:tabs>
        <w:rPr>
          <w:ins w:id="1114" w:author="JORGE CONTRERAS ORTIZ" w:date="2021-09-04T13:42:00Z"/>
          <w:rFonts w:asciiTheme="minorHAnsi" w:eastAsiaTheme="minorEastAsia" w:hAnsiTheme="minorHAnsi" w:cstheme="minorBidi"/>
          <w:noProof/>
          <w:lang w:eastAsia="es-ES"/>
        </w:rPr>
      </w:pPr>
      <w:ins w:id="111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_Toc81655425 \h </w:instrText>
        </w:r>
        <w:r>
          <w:rPr>
            <w:noProof/>
            <w:webHidden/>
          </w:rPr>
        </w:r>
      </w:ins>
      <w:r>
        <w:rPr>
          <w:noProof/>
          <w:webHidden/>
        </w:rPr>
        <w:fldChar w:fldCharType="separate"/>
      </w:r>
      <w:ins w:id="1116" w:author="JORGE CONTRERAS ORTIZ" w:date="2021-09-04T13:42:00Z">
        <w:r>
          <w:rPr>
            <w:noProof/>
            <w:webHidden/>
          </w:rPr>
          <w:t>72</w:t>
        </w:r>
        <w:r>
          <w:rPr>
            <w:noProof/>
            <w:webHidden/>
          </w:rPr>
          <w:fldChar w:fldCharType="end"/>
        </w:r>
        <w:r w:rsidRPr="00C33076">
          <w:rPr>
            <w:rStyle w:val="Hipervnculo"/>
            <w:noProof/>
          </w:rPr>
          <w:fldChar w:fldCharType="end"/>
        </w:r>
      </w:ins>
    </w:p>
    <w:p w14:paraId="75925300" w14:textId="7C9B7EE4" w:rsidR="00F92885" w:rsidRDefault="00F92885">
      <w:pPr>
        <w:pStyle w:val="Tabladeilustraciones"/>
        <w:tabs>
          <w:tab w:val="right" w:leader="dot" w:pos="8494"/>
        </w:tabs>
        <w:rPr>
          <w:ins w:id="1117" w:author="JORGE CONTRERAS ORTIZ" w:date="2021-09-04T13:42:00Z"/>
          <w:rFonts w:asciiTheme="minorHAnsi" w:eastAsiaTheme="minorEastAsia" w:hAnsiTheme="minorHAnsi" w:cstheme="minorBidi"/>
          <w:noProof/>
          <w:lang w:eastAsia="es-ES"/>
        </w:rPr>
      </w:pPr>
      <w:ins w:id="111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37 Terminal Termite</w:t>
        </w:r>
        <w:r>
          <w:rPr>
            <w:noProof/>
            <w:webHidden/>
          </w:rPr>
          <w:tab/>
        </w:r>
        <w:r>
          <w:rPr>
            <w:noProof/>
            <w:webHidden/>
          </w:rPr>
          <w:fldChar w:fldCharType="begin"/>
        </w:r>
        <w:r>
          <w:rPr>
            <w:noProof/>
            <w:webHidden/>
          </w:rPr>
          <w:instrText xml:space="preserve"> PAGEREF _Toc81655426 \h </w:instrText>
        </w:r>
        <w:r>
          <w:rPr>
            <w:noProof/>
            <w:webHidden/>
          </w:rPr>
        </w:r>
      </w:ins>
      <w:r>
        <w:rPr>
          <w:noProof/>
          <w:webHidden/>
        </w:rPr>
        <w:fldChar w:fldCharType="separate"/>
      </w:r>
      <w:ins w:id="1119" w:author="JORGE CONTRERAS ORTIZ" w:date="2021-09-04T13:42:00Z">
        <w:r>
          <w:rPr>
            <w:noProof/>
            <w:webHidden/>
          </w:rPr>
          <w:t>74</w:t>
        </w:r>
        <w:r>
          <w:rPr>
            <w:noProof/>
            <w:webHidden/>
          </w:rPr>
          <w:fldChar w:fldCharType="end"/>
        </w:r>
        <w:r w:rsidRPr="00C33076">
          <w:rPr>
            <w:rStyle w:val="Hipervnculo"/>
            <w:noProof/>
          </w:rPr>
          <w:fldChar w:fldCharType="end"/>
        </w:r>
      </w:ins>
    </w:p>
    <w:p w14:paraId="09872841" w14:textId="3A2E93BA" w:rsidR="00F92885" w:rsidRDefault="00F92885">
      <w:pPr>
        <w:pStyle w:val="Tabladeilustraciones"/>
        <w:tabs>
          <w:tab w:val="right" w:leader="dot" w:pos="8494"/>
        </w:tabs>
        <w:rPr>
          <w:ins w:id="1120" w:author="JORGE CONTRERAS ORTIZ" w:date="2021-09-04T13:42:00Z"/>
          <w:rFonts w:asciiTheme="minorHAnsi" w:eastAsiaTheme="minorEastAsia" w:hAnsiTheme="minorHAnsi" w:cstheme="minorBidi"/>
          <w:noProof/>
          <w:lang w:eastAsia="es-ES"/>
        </w:rPr>
      </w:pPr>
      <w:ins w:id="112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38 Herramienta KiTools</w:t>
        </w:r>
        <w:r>
          <w:rPr>
            <w:noProof/>
            <w:webHidden/>
          </w:rPr>
          <w:tab/>
        </w:r>
        <w:r>
          <w:rPr>
            <w:noProof/>
            <w:webHidden/>
          </w:rPr>
          <w:fldChar w:fldCharType="begin"/>
        </w:r>
        <w:r>
          <w:rPr>
            <w:noProof/>
            <w:webHidden/>
          </w:rPr>
          <w:instrText xml:space="preserve"> PAGEREF _Toc81655427 \h </w:instrText>
        </w:r>
        <w:r>
          <w:rPr>
            <w:noProof/>
            <w:webHidden/>
          </w:rPr>
        </w:r>
      </w:ins>
      <w:r>
        <w:rPr>
          <w:noProof/>
          <w:webHidden/>
        </w:rPr>
        <w:fldChar w:fldCharType="separate"/>
      </w:r>
      <w:ins w:id="1122" w:author="JORGE CONTRERAS ORTIZ" w:date="2021-09-04T13:42:00Z">
        <w:r>
          <w:rPr>
            <w:noProof/>
            <w:webHidden/>
          </w:rPr>
          <w:t>75</w:t>
        </w:r>
        <w:r>
          <w:rPr>
            <w:noProof/>
            <w:webHidden/>
          </w:rPr>
          <w:fldChar w:fldCharType="end"/>
        </w:r>
        <w:r w:rsidRPr="00C33076">
          <w:rPr>
            <w:rStyle w:val="Hipervnculo"/>
            <w:noProof/>
          </w:rPr>
          <w:fldChar w:fldCharType="end"/>
        </w:r>
      </w:ins>
    </w:p>
    <w:p w14:paraId="212005D4" w14:textId="7A1E63E5" w:rsidR="00F92885" w:rsidRDefault="00F92885">
      <w:pPr>
        <w:pStyle w:val="Tabladeilustraciones"/>
        <w:tabs>
          <w:tab w:val="right" w:leader="dot" w:pos="8494"/>
        </w:tabs>
        <w:rPr>
          <w:ins w:id="1123" w:author="JORGE CONTRERAS ORTIZ" w:date="2021-09-04T13:42:00Z"/>
          <w:rFonts w:asciiTheme="minorHAnsi" w:eastAsiaTheme="minorEastAsia" w:hAnsiTheme="minorHAnsi" w:cstheme="minorBidi"/>
          <w:noProof/>
          <w:lang w:eastAsia="es-ES"/>
        </w:rPr>
      </w:pPr>
      <w:ins w:id="112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39 IP como parámetros</w:t>
        </w:r>
        <w:r>
          <w:rPr>
            <w:noProof/>
            <w:webHidden/>
          </w:rPr>
          <w:tab/>
        </w:r>
        <w:r>
          <w:rPr>
            <w:noProof/>
            <w:webHidden/>
          </w:rPr>
          <w:fldChar w:fldCharType="begin"/>
        </w:r>
        <w:r>
          <w:rPr>
            <w:noProof/>
            <w:webHidden/>
          </w:rPr>
          <w:instrText xml:space="preserve"> PAGEREF _Toc81655428 \h </w:instrText>
        </w:r>
        <w:r>
          <w:rPr>
            <w:noProof/>
            <w:webHidden/>
          </w:rPr>
        </w:r>
      </w:ins>
      <w:r>
        <w:rPr>
          <w:noProof/>
          <w:webHidden/>
        </w:rPr>
        <w:fldChar w:fldCharType="separate"/>
      </w:r>
      <w:ins w:id="1125" w:author="JORGE CONTRERAS ORTIZ" w:date="2021-09-04T13:42:00Z">
        <w:r>
          <w:rPr>
            <w:noProof/>
            <w:webHidden/>
          </w:rPr>
          <w:t>76</w:t>
        </w:r>
        <w:r>
          <w:rPr>
            <w:noProof/>
            <w:webHidden/>
          </w:rPr>
          <w:fldChar w:fldCharType="end"/>
        </w:r>
        <w:r w:rsidRPr="00C33076">
          <w:rPr>
            <w:rStyle w:val="Hipervnculo"/>
            <w:noProof/>
          </w:rPr>
          <w:fldChar w:fldCharType="end"/>
        </w:r>
      </w:ins>
    </w:p>
    <w:p w14:paraId="648C630A" w14:textId="6C51F71A" w:rsidR="00F92885" w:rsidRDefault="00F92885">
      <w:pPr>
        <w:pStyle w:val="Tabladeilustraciones"/>
        <w:tabs>
          <w:tab w:val="right" w:leader="dot" w:pos="8494"/>
        </w:tabs>
        <w:rPr>
          <w:ins w:id="1126" w:author="JORGE CONTRERAS ORTIZ" w:date="2021-09-04T13:42:00Z"/>
          <w:rFonts w:asciiTheme="minorHAnsi" w:eastAsiaTheme="minorEastAsia" w:hAnsiTheme="minorHAnsi" w:cstheme="minorBidi"/>
          <w:noProof/>
          <w:lang w:eastAsia="es-ES"/>
        </w:rPr>
      </w:pPr>
      <w:ins w:id="112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"_Toc81655429"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_Toc81655429 \h </w:instrText>
        </w:r>
        <w:r>
          <w:rPr>
            <w:noProof/>
            <w:webHidden/>
          </w:rPr>
        </w:r>
      </w:ins>
      <w:r>
        <w:rPr>
          <w:noProof/>
          <w:webHidden/>
        </w:rPr>
        <w:fldChar w:fldCharType="separate"/>
      </w:r>
      <w:ins w:id="1128" w:author="JORGE CONTRERAS ORTIZ" w:date="2021-09-04T13:42:00Z">
        <w:r>
          <w:rPr>
            <w:noProof/>
            <w:webHidden/>
          </w:rPr>
          <w:t>77</w:t>
        </w:r>
        <w:r>
          <w:rPr>
            <w:noProof/>
            <w:webHidden/>
          </w:rPr>
          <w:fldChar w:fldCharType="end"/>
        </w:r>
        <w:r w:rsidRPr="00C33076">
          <w:rPr>
            <w:rStyle w:val="Hipervnculo"/>
            <w:noProof/>
          </w:rPr>
          <w:fldChar w:fldCharType="end"/>
        </w:r>
      </w:ins>
    </w:p>
    <w:p w14:paraId="78C06C58" w14:textId="0B1B6420" w:rsidR="00F92885" w:rsidRDefault="00F92885">
      <w:pPr>
        <w:pStyle w:val="Tabladeilustraciones"/>
        <w:tabs>
          <w:tab w:val="right" w:leader="dot" w:pos="8494"/>
        </w:tabs>
        <w:rPr>
          <w:ins w:id="1129" w:author="JORGE CONTRERAS ORTIZ" w:date="2021-09-04T13:42:00Z"/>
          <w:rFonts w:asciiTheme="minorHAnsi" w:eastAsiaTheme="minorEastAsia" w:hAnsiTheme="minorHAnsi" w:cstheme="minorBidi"/>
          <w:noProof/>
          <w:lang w:eastAsia="es-ES"/>
        </w:rPr>
      </w:pPr>
      <w:ins w:id="113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_Toc81655430 \h </w:instrText>
        </w:r>
        <w:r>
          <w:rPr>
            <w:noProof/>
            <w:webHidden/>
          </w:rPr>
        </w:r>
      </w:ins>
      <w:r>
        <w:rPr>
          <w:noProof/>
          <w:webHidden/>
        </w:rPr>
        <w:fldChar w:fldCharType="separate"/>
      </w:r>
      <w:ins w:id="1131" w:author="JORGE CONTRERAS ORTIZ" w:date="2021-09-04T13:42:00Z">
        <w:r>
          <w:rPr>
            <w:noProof/>
            <w:webHidden/>
          </w:rPr>
          <w:t>81</w:t>
        </w:r>
        <w:r>
          <w:rPr>
            <w:noProof/>
            <w:webHidden/>
          </w:rPr>
          <w:fldChar w:fldCharType="end"/>
        </w:r>
        <w:r w:rsidRPr="00C33076">
          <w:rPr>
            <w:rStyle w:val="Hipervnculo"/>
            <w:noProof/>
          </w:rPr>
          <w:fldChar w:fldCharType="end"/>
        </w:r>
      </w:ins>
    </w:p>
    <w:p w14:paraId="09095386" w14:textId="6D9CC06F" w:rsidR="00F92885" w:rsidRDefault="00F92885">
      <w:pPr>
        <w:pStyle w:val="Tabladeilustraciones"/>
        <w:tabs>
          <w:tab w:val="right" w:leader="dot" w:pos="8494"/>
        </w:tabs>
        <w:rPr>
          <w:ins w:id="1132" w:author="JORGE CONTRERAS ORTIZ" w:date="2021-09-04T13:42:00Z"/>
          <w:rFonts w:asciiTheme="minorHAnsi" w:eastAsiaTheme="minorEastAsia" w:hAnsiTheme="minorHAnsi" w:cstheme="minorBidi"/>
          <w:noProof/>
          <w:lang w:eastAsia="es-ES"/>
        </w:rPr>
      </w:pPr>
      <w:ins w:id="113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"_Toc81655431"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42 Jerarquía Circuito</w:t>
        </w:r>
        <w:r>
          <w:rPr>
            <w:noProof/>
            <w:webHidden/>
          </w:rPr>
          <w:tab/>
        </w:r>
        <w:r>
          <w:rPr>
            <w:noProof/>
            <w:webHidden/>
          </w:rPr>
          <w:fldChar w:fldCharType="begin"/>
        </w:r>
        <w:r>
          <w:rPr>
            <w:noProof/>
            <w:webHidden/>
          </w:rPr>
          <w:instrText xml:space="preserve"> PAGEREF _Toc81655431 \h </w:instrText>
        </w:r>
        <w:r>
          <w:rPr>
            <w:noProof/>
            <w:webHidden/>
          </w:rPr>
        </w:r>
      </w:ins>
      <w:r>
        <w:rPr>
          <w:noProof/>
          <w:webHidden/>
        </w:rPr>
        <w:fldChar w:fldCharType="separate"/>
      </w:r>
      <w:ins w:id="1134" w:author="JORGE CONTRERAS ORTIZ" w:date="2021-09-04T13:42:00Z">
        <w:r>
          <w:rPr>
            <w:noProof/>
            <w:webHidden/>
          </w:rPr>
          <w:t>83</w:t>
        </w:r>
        <w:r>
          <w:rPr>
            <w:noProof/>
            <w:webHidden/>
          </w:rPr>
          <w:fldChar w:fldCharType="end"/>
        </w:r>
        <w:r w:rsidRPr="00C33076">
          <w:rPr>
            <w:rStyle w:val="Hipervnculo"/>
            <w:noProof/>
          </w:rPr>
          <w:fldChar w:fldCharType="end"/>
        </w:r>
      </w:ins>
    </w:p>
    <w:p w14:paraId="45D5F05B" w14:textId="0E6D8EAF" w:rsidR="00F92885" w:rsidRDefault="00F92885">
      <w:pPr>
        <w:pStyle w:val="Tabladeilustraciones"/>
        <w:tabs>
          <w:tab w:val="right" w:leader="dot" w:pos="8494"/>
        </w:tabs>
        <w:rPr>
          <w:ins w:id="1135" w:author="JORGE CONTRERAS ORTIZ" w:date="2021-09-04T13:42:00Z"/>
          <w:rFonts w:asciiTheme="minorHAnsi" w:eastAsiaTheme="minorEastAsia" w:hAnsiTheme="minorHAnsi" w:cstheme="minorBidi"/>
          <w:noProof/>
          <w:lang w:eastAsia="es-ES"/>
        </w:rPr>
      </w:pPr>
      <w:ins w:id="113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43 Circuito de Alimentación</w:t>
        </w:r>
        <w:r>
          <w:rPr>
            <w:noProof/>
            <w:webHidden/>
          </w:rPr>
          <w:tab/>
        </w:r>
        <w:r>
          <w:rPr>
            <w:noProof/>
            <w:webHidden/>
          </w:rPr>
          <w:fldChar w:fldCharType="begin"/>
        </w:r>
        <w:r>
          <w:rPr>
            <w:noProof/>
            <w:webHidden/>
          </w:rPr>
          <w:instrText xml:space="preserve"> PAGEREF _Toc81655432 \h </w:instrText>
        </w:r>
        <w:r>
          <w:rPr>
            <w:noProof/>
            <w:webHidden/>
          </w:rPr>
        </w:r>
      </w:ins>
      <w:r>
        <w:rPr>
          <w:noProof/>
          <w:webHidden/>
        </w:rPr>
        <w:fldChar w:fldCharType="separate"/>
      </w:r>
      <w:ins w:id="1137" w:author="JORGE CONTRERAS ORTIZ" w:date="2021-09-04T13:42:00Z">
        <w:r>
          <w:rPr>
            <w:noProof/>
            <w:webHidden/>
          </w:rPr>
          <w:t>84</w:t>
        </w:r>
        <w:r>
          <w:rPr>
            <w:noProof/>
            <w:webHidden/>
          </w:rPr>
          <w:fldChar w:fldCharType="end"/>
        </w:r>
        <w:r w:rsidRPr="00C33076">
          <w:rPr>
            <w:rStyle w:val="Hipervnculo"/>
            <w:noProof/>
          </w:rPr>
          <w:fldChar w:fldCharType="end"/>
        </w:r>
      </w:ins>
    </w:p>
    <w:p w14:paraId="3B72A122" w14:textId="69468ECB" w:rsidR="00F92885" w:rsidRDefault="00F92885">
      <w:pPr>
        <w:pStyle w:val="Tabladeilustraciones"/>
        <w:tabs>
          <w:tab w:val="right" w:leader="dot" w:pos="8494"/>
        </w:tabs>
        <w:rPr>
          <w:ins w:id="1138" w:author="JORGE CONTRERAS ORTIZ" w:date="2021-09-04T13:42:00Z"/>
          <w:rFonts w:asciiTheme="minorHAnsi" w:eastAsiaTheme="minorEastAsia" w:hAnsiTheme="minorHAnsi" w:cstheme="minorBidi"/>
          <w:noProof/>
          <w:lang w:eastAsia="es-ES"/>
        </w:rPr>
      </w:pPr>
      <w:ins w:id="113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44 Circuito Integración del Módulo</w:t>
        </w:r>
        <w:r>
          <w:rPr>
            <w:noProof/>
            <w:webHidden/>
          </w:rPr>
          <w:tab/>
        </w:r>
        <w:r>
          <w:rPr>
            <w:noProof/>
            <w:webHidden/>
          </w:rPr>
          <w:fldChar w:fldCharType="begin"/>
        </w:r>
        <w:r>
          <w:rPr>
            <w:noProof/>
            <w:webHidden/>
          </w:rPr>
          <w:instrText xml:space="preserve"> PAGEREF _Toc81655433 \h </w:instrText>
        </w:r>
        <w:r>
          <w:rPr>
            <w:noProof/>
            <w:webHidden/>
          </w:rPr>
        </w:r>
      </w:ins>
      <w:r>
        <w:rPr>
          <w:noProof/>
          <w:webHidden/>
        </w:rPr>
        <w:fldChar w:fldCharType="separate"/>
      </w:r>
      <w:ins w:id="1140" w:author="JORGE CONTRERAS ORTIZ" w:date="2021-09-04T13:42:00Z">
        <w:r>
          <w:rPr>
            <w:noProof/>
            <w:webHidden/>
          </w:rPr>
          <w:t>85</w:t>
        </w:r>
        <w:r>
          <w:rPr>
            <w:noProof/>
            <w:webHidden/>
          </w:rPr>
          <w:fldChar w:fldCharType="end"/>
        </w:r>
        <w:r w:rsidRPr="00C33076">
          <w:rPr>
            <w:rStyle w:val="Hipervnculo"/>
            <w:noProof/>
          </w:rPr>
          <w:fldChar w:fldCharType="end"/>
        </w:r>
      </w:ins>
    </w:p>
    <w:p w14:paraId="379C7988" w14:textId="2B190C22" w:rsidR="00F92885" w:rsidRDefault="00F92885">
      <w:pPr>
        <w:pStyle w:val="Tabladeilustraciones"/>
        <w:tabs>
          <w:tab w:val="right" w:leader="dot" w:pos="8494"/>
        </w:tabs>
        <w:rPr>
          <w:ins w:id="1141" w:author="JORGE CONTRERAS ORTIZ" w:date="2021-09-04T13:42:00Z"/>
          <w:rFonts w:asciiTheme="minorHAnsi" w:eastAsiaTheme="minorEastAsia" w:hAnsiTheme="minorHAnsi" w:cstheme="minorBidi"/>
          <w:noProof/>
          <w:lang w:eastAsia="es-ES"/>
        </w:rPr>
      </w:pPr>
      <w:ins w:id="114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45 Dispositivo KTWM102</w:t>
        </w:r>
        <w:r>
          <w:rPr>
            <w:noProof/>
            <w:webHidden/>
          </w:rPr>
          <w:tab/>
        </w:r>
        <w:r>
          <w:rPr>
            <w:noProof/>
            <w:webHidden/>
          </w:rPr>
          <w:fldChar w:fldCharType="begin"/>
        </w:r>
        <w:r>
          <w:rPr>
            <w:noProof/>
            <w:webHidden/>
          </w:rPr>
          <w:instrText xml:space="preserve"> PAGEREF _Toc81655434 \h </w:instrText>
        </w:r>
        <w:r>
          <w:rPr>
            <w:noProof/>
            <w:webHidden/>
          </w:rPr>
        </w:r>
      </w:ins>
      <w:r>
        <w:rPr>
          <w:noProof/>
          <w:webHidden/>
        </w:rPr>
        <w:fldChar w:fldCharType="separate"/>
      </w:r>
      <w:ins w:id="1143" w:author="JORGE CONTRERAS ORTIZ" w:date="2021-09-04T13:42:00Z">
        <w:r>
          <w:rPr>
            <w:noProof/>
            <w:webHidden/>
          </w:rPr>
          <w:t>85</w:t>
        </w:r>
        <w:r>
          <w:rPr>
            <w:noProof/>
            <w:webHidden/>
          </w:rPr>
          <w:fldChar w:fldCharType="end"/>
        </w:r>
        <w:r w:rsidRPr="00C33076">
          <w:rPr>
            <w:rStyle w:val="Hipervnculo"/>
            <w:noProof/>
          </w:rPr>
          <w:fldChar w:fldCharType="end"/>
        </w:r>
      </w:ins>
    </w:p>
    <w:p w14:paraId="08EF2AA1" w14:textId="5159DF5A" w:rsidR="00F92885" w:rsidRDefault="00F92885">
      <w:pPr>
        <w:pStyle w:val="Tabladeilustraciones"/>
        <w:tabs>
          <w:tab w:val="right" w:leader="dot" w:pos="8494"/>
        </w:tabs>
        <w:rPr>
          <w:ins w:id="1144" w:author="JORGE CONTRERAS ORTIZ" w:date="2021-09-04T13:42:00Z"/>
          <w:rFonts w:asciiTheme="minorHAnsi" w:eastAsiaTheme="minorEastAsia" w:hAnsiTheme="minorHAnsi" w:cstheme="minorBidi"/>
          <w:noProof/>
          <w:lang w:eastAsia="es-ES"/>
        </w:rPr>
      </w:pPr>
      <w:ins w:id="1145" w:author="JORGE CONTRERAS ORTIZ" w:date="2021-09-04T13:42:00Z">
        <w:r w:rsidRPr="00C33076">
          <w:rPr>
            <w:rStyle w:val="Hipervnculo"/>
            <w:noProof/>
          </w:rPr>
          <w:lastRenderedPageBreak/>
          <w:fldChar w:fldCharType="begin"/>
        </w:r>
        <w:r w:rsidRPr="00C33076">
          <w:rPr>
            <w:rStyle w:val="Hipervnculo"/>
            <w:noProof/>
          </w:rPr>
          <w:instrText xml:space="preserve"> </w:instrText>
        </w:r>
        <w:r>
          <w:rPr>
            <w:noProof/>
          </w:rPr>
          <w:instrText>HYPERLINK \l "_Toc81655435"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46 Conectores Verticales</w:t>
        </w:r>
        <w:r>
          <w:rPr>
            <w:noProof/>
            <w:webHidden/>
          </w:rPr>
          <w:tab/>
        </w:r>
        <w:r>
          <w:rPr>
            <w:noProof/>
            <w:webHidden/>
          </w:rPr>
          <w:fldChar w:fldCharType="begin"/>
        </w:r>
        <w:r>
          <w:rPr>
            <w:noProof/>
            <w:webHidden/>
          </w:rPr>
          <w:instrText xml:space="preserve"> PAGEREF _Toc81655435 \h </w:instrText>
        </w:r>
        <w:r>
          <w:rPr>
            <w:noProof/>
            <w:webHidden/>
          </w:rPr>
        </w:r>
      </w:ins>
      <w:r>
        <w:rPr>
          <w:noProof/>
          <w:webHidden/>
        </w:rPr>
        <w:fldChar w:fldCharType="separate"/>
      </w:r>
      <w:ins w:id="1146" w:author="JORGE CONTRERAS ORTIZ" w:date="2021-09-04T13:42:00Z">
        <w:r>
          <w:rPr>
            <w:noProof/>
            <w:webHidden/>
          </w:rPr>
          <w:t>86</w:t>
        </w:r>
        <w:r>
          <w:rPr>
            <w:noProof/>
            <w:webHidden/>
          </w:rPr>
          <w:fldChar w:fldCharType="end"/>
        </w:r>
        <w:r w:rsidRPr="00C33076">
          <w:rPr>
            <w:rStyle w:val="Hipervnculo"/>
            <w:noProof/>
          </w:rPr>
          <w:fldChar w:fldCharType="end"/>
        </w:r>
      </w:ins>
    </w:p>
    <w:p w14:paraId="5A431C42" w14:textId="2BDA21D1" w:rsidR="00F92885" w:rsidRDefault="00F92885">
      <w:pPr>
        <w:pStyle w:val="Tabladeilustraciones"/>
        <w:tabs>
          <w:tab w:val="right" w:leader="dot" w:pos="8494"/>
        </w:tabs>
        <w:rPr>
          <w:ins w:id="1147" w:author="JORGE CONTRERAS ORTIZ" w:date="2021-09-04T13:42:00Z"/>
          <w:rFonts w:asciiTheme="minorHAnsi" w:eastAsiaTheme="minorEastAsia" w:hAnsiTheme="minorHAnsi" w:cstheme="minorBidi"/>
          <w:noProof/>
          <w:lang w:eastAsia="es-ES"/>
        </w:rPr>
      </w:pPr>
      <w:ins w:id="114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47 Conector USB</w:t>
        </w:r>
        <w:r>
          <w:rPr>
            <w:noProof/>
            <w:webHidden/>
          </w:rPr>
          <w:tab/>
        </w:r>
        <w:r>
          <w:rPr>
            <w:noProof/>
            <w:webHidden/>
          </w:rPr>
          <w:fldChar w:fldCharType="begin"/>
        </w:r>
        <w:r>
          <w:rPr>
            <w:noProof/>
            <w:webHidden/>
          </w:rPr>
          <w:instrText xml:space="preserve"> PAGEREF _Toc81655436 \h </w:instrText>
        </w:r>
        <w:r>
          <w:rPr>
            <w:noProof/>
            <w:webHidden/>
          </w:rPr>
        </w:r>
      </w:ins>
      <w:r>
        <w:rPr>
          <w:noProof/>
          <w:webHidden/>
        </w:rPr>
        <w:fldChar w:fldCharType="separate"/>
      </w:r>
      <w:ins w:id="1149" w:author="JORGE CONTRERAS ORTIZ" w:date="2021-09-04T13:42:00Z">
        <w:r>
          <w:rPr>
            <w:noProof/>
            <w:webHidden/>
          </w:rPr>
          <w:t>87</w:t>
        </w:r>
        <w:r>
          <w:rPr>
            <w:noProof/>
            <w:webHidden/>
          </w:rPr>
          <w:fldChar w:fldCharType="end"/>
        </w:r>
        <w:r w:rsidRPr="00C33076">
          <w:rPr>
            <w:rStyle w:val="Hipervnculo"/>
            <w:noProof/>
          </w:rPr>
          <w:fldChar w:fldCharType="end"/>
        </w:r>
      </w:ins>
    </w:p>
    <w:p w14:paraId="5B9FEB8A" w14:textId="204E3963" w:rsidR="00F92885" w:rsidRDefault="00F92885">
      <w:pPr>
        <w:pStyle w:val="Tabladeilustraciones"/>
        <w:tabs>
          <w:tab w:val="right" w:leader="dot" w:pos="8494"/>
        </w:tabs>
        <w:rPr>
          <w:ins w:id="1150" w:author="JORGE CONTRERAS ORTIZ" w:date="2021-09-04T13:42:00Z"/>
          <w:rFonts w:asciiTheme="minorHAnsi" w:eastAsiaTheme="minorEastAsia" w:hAnsiTheme="minorHAnsi" w:cstheme="minorBidi"/>
          <w:noProof/>
          <w:lang w:eastAsia="es-ES"/>
        </w:rPr>
      </w:pPr>
      <w:ins w:id="115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48 Layout Completo</w:t>
        </w:r>
        <w:r>
          <w:rPr>
            <w:noProof/>
            <w:webHidden/>
          </w:rPr>
          <w:tab/>
        </w:r>
        <w:r>
          <w:rPr>
            <w:noProof/>
            <w:webHidden/>
          </w:rPr>
          <w:fldChar w:fldCharType="begin"/>
        </w:r>
        <w:r>
          <w:rPr>
            <w:noProof/>
            <w:webHidden/>
          </w:rPr>
          <w:instrText xml:space="preserve"> PAGEREF _Toc81655437 \h </w:instrText>
        </w:r>
        <w:r>
          <w:rPr>
            <w:noProof/>
            <w:webHidden/>
          </w:rPr>
        </w:r>
      </w:ins>
      <w:r>
        <w:rPr>
          <w:noProof/>
          <w:webHidden/>
        </w:rPr>
        <w:fldChar w:fldCharType="separate"/>
      </w:r>
      <w:ins w:id="1152" w:author="JORGE CONTRERAS ORTIZ" w:date="2021-09-04T13:42:00Z">
        <w:r>
          <w:rPr>
            <w:noProof/>
            <w:webHidden/>
          </w:rPr>
          <w:t>88</w:t>
        </w:r>
        <w:r>
          <w:rPr>
            <w:noProof/>
            <w:webHidden/>
          </w:rPr>
          <w:fldChar w:fldCharType="end"/>
        </w:r>
        <w:r w:rsidRPr="00C33076">
          <w:rPr>
            <w:rStyle w:val="Hipervnculo"/>
            <w:noProof/>
          </w:rPr>
          <w:fldChar w:fldCharType="end"/>
        </w:r>
      </w:ins>
    </w:p>
    <w:p w14:paraId="211BE5A0" w14:textId="64FF9106" w:rsidR="00F92885" w:rsidRDefault="00F92885">
      <w:pPr>
        <w:pStyle w:val="Tabladeilustraciones"/>
        <w:tabs>
          <w:tab w:val="right" w:leader="dot" w:pos="8494"/>
        </w:tabs>
        <w:rPr>
          <w:ins w:id="1153" w:author="JORGE CONTRERAS ORTIZ" w:date="2021-09-04T13:42:00Z"/>
          <w:rFonts w:asciiTheme="minorHAnsi" w:eastAsiaTheme="minorEastAsia" w:hAnsiTheme="minorHAnsi" w:cstheme="minorBidi"/>
          <w:noProof/>
          <w:lang w:eastAsia="es-ES"/>
        </w:rPr>
      </w:pPr>
      <w:ins w:id="115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49 Layout Capa TOP</w:t>
        </w:r>
        <w:r>
          <w:rPr>
            <w:noProof/>
            <w:webHidden/>
          </w:rPr>
          <w:tab/>
        </w:r>
        <w:r>
          <w:rPr>
            <w:noProof/>
            <w:webHidden/>
          </w:rPr>
          <w:fldChar w:fldCharType="begin"/>
        </w:r>
        <w:r>
          <w:rPr>
            <w:noProof/>
            <w:webHidden/>
          </w:rPr>
          <w:instrText xml:space="preserve"> PAGEREF _Toc81655438 \h </w:instrText>
        </w:r>
        <w:r>
          <w:rPr>
            <w:noProof/>
            <w:webHidden/>
          </w:rPr>
        </w:r>
      </w:ins>
      <w:r>
        <w:rPr>
          <w:noProof/>
          <w:webHidden/>
        </w:rPr>
        <w:fldChar w:fldCharType="separate"/>
      </w:r>
      <w:ins w:id="1155" w:author="JORGE CONTRERAS ORTIZ" w:date="2021-09-04T13:42:00Z">
        <w:r>
          <w:rPr>
            <w:noProof/>
            <w:webHidden/>
          </w:rPr>
          <w:t>89</w:t>
        </w:r>
        <w:r>
          <w:rPr>
            <w:noProof/>
            <w:webHidden/>
          </w:rPr>
          <w:fldChar w:fldCharType="end"/>
        </w:r>
        <w:r w:rsidRPr="00C33076">
          <w:rPr>
            <w:rStyle w:val="Hipervnculo"/>
            <w:noProof/>
          </w:rPr>
          <w:fldChar w:fldCharType="end"/>
        </w:r>
      </w:ins>
    </w:p>
    <w:p w14:paraId="4644F275" w14:textId="0F78AC45" w:rsidR="00F92885" w:rsidRDefault="00F92885">
      <w:pPr>
        <w:pStyle w:val="Tabladeilustraciones"/>
        <w:tabs>
          <w:tab w:val="right" w:leader="dot" w:pos="8494"/>
        </w:tabs>
        <w:rPr>
          <w:ins w:id="1156" w:author="JORGE CONTRERAS ORTIZ" w:date="2021-09-04T13:42:00Z"/>
          <w:rFonts w:asciiTheme="minorHAnsi" w:eastAsiaTheme="minorEastAsia" w:hAnsiTheme="minorHAnsi" w:cstheme="minorBidi"/>
          <w:noProof/>
          <w:lang w:eastAsia="es-ES"/>
        </w:rPr>
      </w:pPr>
      <w:ins w:id="115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"_Toc81655439"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50 Layout Capa BOTTOM</w:t>
        </w:r>
        <w:r>
          <w:rPr>
            <w:noProof/>
            <w:webHidden/>
          </w:rPr>
          <w:tab/>
        </w:r>
        <w:r>
          <w:rPr>
            <w:noProof/>
            <w:webHidden/>
          </w:rPr>
          <w:fldChar w:fldCharType="begin"/>
        </w:r>
        <w:r>
          <w:rPr>
            <w:noProof/>
            <w:webHidden/>
          </w:rPr>
          <w:instrText xml:space="preserve"> PAGEREF _Toc81655439 \h </w:instrText>
        </w:r>
        <w:r>
          <w:rPr>
            <w:noProof/>
            <w:webHidden/>
          </w:rPr>
        </w:r>
      </w:ins>
      <w:r>
        <w:rPr>
          <w:noProof/>
          <w:webHidden/>
        </w:rPr>
        <w:fldChar w:fldCharType="separate"/>
      </w:r>
      <w:ins w:id="1158" w:author="JORGE CONTRERAS ORTIZ" w:date="2021-09-04T13:42:00Z">
        <w:r>
          <w:rPr>
            <w:noProof/>
            <w:webHidden/>
          </w:rPr>
          <w:t>90</w:t>
        </w:r>
        <w:r>
          <w:rPr>
            <w:noProof/>
            <w:webHidden/>
          </w:rPr>
          <w:fldChar w:fldCharType="end"/>
        </w:r>
        <w:r w:rsidRPr="00C33076">
          <w:rPr>
            <w:rStyle w:val="Hipervnculo"/>
            <w:noProof/>
          </w:rPr>
          <w:fldChar w:fldCharType="end"/>
        </w:r>
      </w:ins>
    </w:p>
    <w:p w14:paraId="5E164958" w14:textId="4306C6FF" w:rsidR="00F92885" w:rsidRDefault="00F92885">
      <w:pPr>
        <w:pStyle w:val="Tabladeilustraciones"/>
        <w:tabs>
          <w:tab w:val="right" w:leader="dot" w:pos="8494"/>
        </w:tabs>
        <w:rPr>
          <w:ins w:id="1159" w:author="JORGE CONTRERAS ORTIZ" w:date="2021-09-04T13:42:00Z"/>
          <w:rFonts w:asciiTheme="minorHAnsi" w:eastAsiaTheme="minorEastAsia" w:hAnsiTheme="minorHAnsi" w:cstheme="minorBidi"/>
          <w:noProof/>
          <w:lang w:eastAsia="es-ES"/>
        </w:rPr>
      </w:pPr>
      <w:ins w:id="116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lang w:val="en-US"/>
          </w:rPr>
          <w:t>Ilustración 51 PCB Coockie Thread TOP</w:t>
        </w:r>
        <w:r>
          <w:rPr>
            <w:noProof/>
            <w:webHidden/>
          </w:rPr>
          <w:tab/>
        </w:r>
        <w:r>
          <w:rPr>
            <w:noProof/>
            <w:webHidden/>
          </w:rPr>
          <w:fldChar w:fldCharType="begin"/>
        </w:r>
        <w:r>
          <w:rPr>
            <w:noProof/>
            <w:webHidden/>
          </w:rPr>
          <w:instrText xml:space="preserve"> PAGEREF _Toc81655440 \h </w:instrText>
        </w:r>
        <w:r>
          <w:rPr>
            <w:noProof/>
            <w:webHidden/>
          </w:rPr>
        </w:r>
      </w:ins>
      <w:r>
        <w:rPr>
          <w:noProof/>
          <w:webHidden/>
        </w:rPr>
        <w:fldChar w:fldCharType="separate"/>
      </w:r>
      <w:ins w:id="1161" w:author="JORGE CONTRERAS ORTIZ" w:date="2021-09-04T13:42:00Z">
        <w:r>
          <w:rPr>
            <w:noProof/>
            <w:webHidden/>
          </w:rPr>
          <w:t>91</w:t>
        </w:r>
        <w:r>
          <w:rPr>
            <w:noProof/>
            <w:webHidden/>
          </w:rPr>
          <w:fldChar w:fldCharType="end"/>
        </w:r>
        <w:r w:rsidRPr="00C33076">
          <w:rPr>
            <w:rStyle w:val="Hipervnculo"/>
            <w:noProof/>
          </w:rPr>
          <w:fldChar w:fldCharType="end"/>
        </w:r>
      </w:ins>
    </w:p>
    <w:p w14:paraId="1808A2D1" w14:textId="0EBB78C8" w:rsidR="00F92885" w:rsidRDefault="00F92885">
      <w:pPr>
        <w:pStyle w:val="Tabladeilustraciones"/>
        <w:tabs>
          <w:tab w:val="right" w:leader="dot" w:pos="8494"/>
        </w:tabs>
        <w:rPr>
          <w:ins w:id="1162" w:author="JORGE CONTRERAS ORTIZ" w:date="2021-09-04T13:42:00Z"/>
          <w:rFonts w:asciiTheme="minorHAnsi" w:eastAsiaTheme="minorEastAsia" w:hAnsiTheme="minorHAnsi" w:cstheme="minorBidi"/>
          <w:noProof/>
          <w:lang w:eastAsia="es-ES"/>
        </w:rPr>
      </w:pPr>
      <w:ins w:id="116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lang w:val="en-US"/>
          </w:rPr>
          <w:t xml:space="preserve">Ilustración </w:t>
        </w:r>
        <w:r w:rsidRPr="00C33076">
          <w:rPr>
            <w:rStyle w:val="Hipervnculo"/>
            <w:noProof/>
          </w:rPr>
          <w:t>52</w:t>
        </w:r>
        <w:r w:rsidRPr="00C33076">
          <w:rPr>
            <w:rStyle w:val="Hipervnculo"/>
            <w:noProof/>
            <w:lang w:val="en-US"/>
          </w:rPr>
          <w:t xml:space="preserve"> PCB Coockie Thread TOP</w:t>
        </w:r>
        <w:r>
          <w:rPr>
            <w:noProof/>
            <w:webHidden/>
          </w:rPr>
          <w:tab/>
        </w:r>
        <w:r>
          <w:rPr>
            <w:noProof/>
            <w:webHidden/>
          </w:rPr>
          <w:fldChar w:fldCharType="begin"/>
        </w:r>
        <w:r>
          <w:rPr>
            <w:noProof/>
            <w:webHidden/>
          </w:rPr>
          <w:instrText xml:space="preserve"> PAGEREF _Toc81655441 \h </w:instrText>
        </w:r>
        <w:r>
          <w:rPr>
            <w:noProof/>
            <w:webHidden/>
          </w:rPr>
        </w:r>
      </w:ins>
      <w:r>
        <w:rPr>
          <w:noProof/>
          <w:webHidden/>
        </w:rPr>
        <w:fldChar w:fldCharType="separate"/>
      </w:r>
      <w:ins w:id="1164" w:author="JORGE CONTRERAS ORTIZ" w:date="2021-09-04T13:42:00Z">
        <w:r>
          <w:rPr>
            <w:noProof/>
            <w:webHidden/>
          </w:rPr>
          <w:t>91</w:t>
        </w:r>
        <w:r>
          <w:rPr>
            <w:noProof/>
            <w:webHidden/>
          </w:rPr>
          <w:fldChar w:fldCharType="end"/>
        </w:r>
        <w:r w:rsidRPr="00C33076">
          <w:rPr>
            <w:rStyle w:val="Hipervnculo"/>
            <w:noProof/>
          </w:rPr>
          <w:fldChar w:fldCharType="end"/>
        </w:r>
      </w:ins>
    </w:p>
    <w:p w14:paraId="1E5AEA58" w14:textId="6B170F1C" w:rsidR="00F92885" w:rsidRDefault="00F92885">
      <w:pPr>
        <w:pStyle w:val="Tabladeilustraciones"/>
        <w:tabs>
          <w:tab w:val="right" w:leader="dot" w:pos="8494"/>
        </w:tabs>
        <w:rPr>
          <w:ins w:id="1165" w:author="JORGE CONTRERAS ORTIZ" w:date="2021-09-04T13:42:00Z"/>
          <w:rFonts w:asciiTheme="minorHAnsi" w:eastAsiaTheme="minorEastAsia" w:hAnsiTheme="minorHAnsi" w:cstheme="minorBidi"/>
          <w:noProof/>
          <w:lang w:eastAsia="es-ES"/>
        </w:rPr>
      </w:pPr>
      <w:ins w:id="116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53 Kit de Desarrollo STM32F407G-DISC1</w:t>
        </w:r>
        <w:r>
          <w:rPr>
            <w:noProof/>
            <w:webHidden/>
          </w:rPr>
          <w:tab/>
        </w:r>
        <w:r>
          <w:rPr>
            <w:noProof/>
            <w:webHidden/>
          </w:rPr>
          <w:fldChar w:fldCharType="begin"/>
        </w:r>
        <w:r>
          <w:rPr>
            <w:noProof/>
            <w:webHidden/>
          </w:rPr>
          <w:instrText xml:space="preserve"> PAGEREF _Toc81655442 \h </w:instrText>
        </w:r>
        <w:r>
          <w:rPr>
            <w:noProof/>
            <w:webHidden/>
          </w:rPr>
        </w:r>
      </w:ins>
      <w:r>
        <w:rPr>
          <w:noProof/>
          <w:webHidden/>
        </w:rPr>
        <w:fldChar w:fldCharType="separate"/>
      </w:r>
      <w:ins w:id="1167" w:author="JORGE CONTRERAS ORTIZ" w:date="2021-09-04T13:42:00Z">
        <w:r>
          <w:rPr>
            <w:noProof/>
            <w:webHidden/>
          </w:rPr>
          <w:t>92</w:t>
        </w:r>
        <w:r>
          <w:rPr>
            <w:noProof/>
            <w:webHidden/>
          </w:rPr>
          <w:fldChar w:fldCharType="end"/>
        </w:r>
        <w:r w:rsidRPr="00C33076">
          <w:rPr>
            <w:rStyle w:val="Hipervnculo"/>
            <w:noProof/>
          </w:rPr>
          <w:fldChar w:fldCharType="end"/>
        </w:r>
      </w:ins>
    </w:p>
    <w:p w14:paraId="20DCF136" w14:textId="6C1CBE10" w:rsidR="00F92885" w:rsidRDefault="00F92885">
      <w:pPr>
        <w:pStyle w:val="Tabladeilustraciones"/>
        <w:tabs>
          <w:tab w:val="right" w:leader="dot" w:pos="8494"/>
        </w:tabs>
        <w:rPr>
          <w:ins w:id="1168" w:author="JORGE CONTRERAS ORTIZ" w:date="2021-09-04T13:42:00Z"/>
          <w:rFonts w:asciiTheme="minorHAnsi" w:eastAsiaTheme="minorEastAsia" w:hAnsiTheme="minorHAnsi" w:cstheme="minorBidi"/>
          <w:noProof/>
          <w:lang w:eastAsia="es-ES"/>
        </w:rPr>
      </w:pPr>
      <w:ins w:id="116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54 KTDG102 Evaluation Dongle</w:t>
        </w:r>
        <w:r>
          <w:rPr>
            <w:noProof/>
            <w:webHidden/>
          </w:rPr>
          <w:tab/>
        </w:r>
        <w:r>
          <w:rPr>
            <w:noProof/>
            <w:webHidden/>
          </w:rPr>
          <w:fldChar w:fldCharType="begin"/>
        </w:r>
        <w:r>
          <w:rPr>
            <w:noProof/>
            <w:webHidden/>
          </w:rPr>
          <w:instrText xml:space="preserve"> PAGEREF _Toc81655443 \h </w:instrText>
        </w:r>
        <w:r>
          <w:rPr>
            <w:noProof/>
            <w:webHidden/>
          </w:rPr>
        </w:r>
      </w:ins>
      <w:r>
        <w:rPr>
          <w:noProof/>
          <w:webHidden/>
        </w:rPr>
        <w:fldChar w:fldCharType="separate"/>
      </w:r>
      <w:ins w:id="1170" w:author="JORGE CONTRERAS ORTIZ" w:date="2021-09-04T13:42:00Z">
        <w:r>
          <w:rPr>
            <w:noProof/>
            <w:webHidden/>
          </w:rPr>
          <w:t>92</w:t>
        </w:r>
        <w:r>
          <w:rPr>
            <w:noProof/>
            <w:webHidden/>
          </w:rPr>
          <w:fldChar w:fldCharType="end"/>
        </w:r>
        <w:r w:rsidRPr="00C33076">
          <w:rPr>
            <w:rStyle w:val="Hipervnculo"/>
            <w:noProof/>
          </w:rPr>
          <w:fldChar w:fldCharType="end"/>
        </w:r>
      </w:ins>
    </w:p>
    <w:p w14:paraId="571E63C8" w14:textId="4DD1FD0D" w:rsidR="00F92885" w:rsidRDefault="00F92885">
      <w:pPr>
        <w:pStyle w:val="Tabladeilustraciones"/>
        <w:tabs>
          <w:tab w:val="right" w:leader="dot" w:pos="8494"/>
        </w:tabs>
        <w:rPr>
          <w:ins w:id="1171" w:author="JORGE CONTRERAS ORTIZ" w:date="2021-09-04T13:42:00Z"/>
          <w:rFonts w:asciiTheme="minorHAnsi" w:eastAsiaTheme="minorEastAsia" w:hAnsiTheme="minorHAnsi" w:cstheme="minorBidi"/>
          <w:noProof/>
          <w:lang w:eastAsia="es-ES"/>
        </w:rPr>
      </w:pPr>
      <w:ins w:id="117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55 Módulo KTWM102</w:t>
        </w:r>
        <w:r>
          <w:rPr>
            <w:noProof/>
            <w:webHidden/>
          </w:rPr>
          <w:tab/>
        </w:r>
        <w:r>
          <w:rPr>
            <w:noProof/>
            <w:webHidden/>
          </w:rPr>
          <w:fldChar w:fldCharType="begin"/>
        </w:r>
        <w:r>
          <w:rPr>
            <w:noProof/>
            <w:webHidden/>
          </w:rPr>
          <w:instrText xml:space="preserve"> PAGEREF _Toc81655444 \h </w:instrText>
        </w:r>
        <w:r>
          <w:rPr>
            <w:noProof/>
            <w:webHidden/>
          </w:rPr>
        </w:r>
      </w:ins>
      <w:r>
        <w:rPr>
          <w:noProof/>
          <w:webHidden/>
        </w:rPr>
        <w:fldChar w:fldCharType="separate"/>
      </w:r>
      <w:ins w:id="1173" w:author="JORGE CONTRERAS ORTIZ" w:date="2021-09-04T13:42:00Z">
        <w:r>
          <w:rPr>
            <w:noProof/>
            <w:webHidden/>
          </w:rPr>
          <w:t>93</w:t>
        </w:r>
        <w:r>
          <w:rPr>
            <w:noProof/>
            <w:webHidden/>
          </w:rPr>
          <w:fldChar w:fldCharType="end"/>
        </w:r>
        <w:r w:rsidRPr="00C33076">
          <w:rPr>
            <w:rStyle w:val="Hipervnculo"/>
            <w:noProof/>
          </w:rPr>
          <w:fldChar w:fldCharType="end"/>
        </w:r>
      </w:ins>
    </w:p>
    <w:p w14:paraId="43E6CE37" w14:textId="1759660F" w:rsidR="00F92885" w:rsidRDefault="00F92885">
      <w:pPr>
        <w:pStyle w:val="Tabladeilustraciones"/>
        <w:tabs>
          <w:tab w:val="right" w:leader="dot" w:pos="8494"/>
        </w:tabs>
        <w:rPr>
          <w:ins w:id="1174" w:author="JORGE CONTRERAS ORTIZ" w:date="2021-09-04T13:42:00Z"/>
          <w:rFonts w:asciiTheme="minorHAnsi" w:eastAsiaTheme="minorEastAsia" w:hAnsiTheme="minorHAnsi" w:cstheme="minorBidi"/>
          <w:noProof/>
          <w:lang w:eastAsia="es-ES"/>
        </w:rPr>
      </w:pPr>
      <w:ins w:id="117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56 Border Router</w:t>
        </w:r>
        <w:r>
          <w:rPr>
            <w:noProof/>
            <w:webHidden/>
          </w:rPr>
          <w:tab/>
        </w:r>
        <w:r>
          <w:rPr>
            <w:noProof/>
            <w:webHidden/>
          </w:rPr>
          <w:fldChar w:fldCharType="begin"/>
        </w:r>
        <w:r>
          <w:rPr>
            <w:noProof/>
            <w:webHidden/>
          </w:rPr>
          <w:instrText xml:space="preserve"> PAGEREF _Toc81655445 \h </w:instrText>
        </w:r>
        <w:r>
          <w:rPr>
            <w:noProof/>
            <w:webHidden/>
          </w:rPr>
        </w:r>
      </w:ins>
      <w:r>
        <w:rPr>
          <w:noProof/>
          <w:webHidden/>
        </w:rPr>
        <w:fldChar w:fldCharType="separate"/>
      </w:r>
      <w:ins w:id="1176" w:author="JORGE CONTRERAS ORTIZ" w:date="2021-09-04T13:42:00Z">
        <w:r>
          <w:rPr>
            <w:noProof/>
            <w:webHidden/>
          </w:rPr>
          <w:t>93</w:t>
        </w:r>
        <w:r>
          <w:rPr>
            <w:noProof/>
            <w:webHidden/>
          </w:rPr>
          <w:fldChar w:fldCharType="end"/>
        </w:r>
        <w:r w:rsidRPr="00C33076">
          <w:rPr>
            <w:rStyle w:val="Hipervnculo"/>
            <w:noProof/>
          </w:rPr>
          <w:fldChar w:fldCharType="end"/>
        </w:r>
      </w:ins>
    </w:p>
    <w:p w14:paraId="0881F6AA" w14:textId="321C5302" w:rsidR="00F92885" w:rsidRDefault="00F92885">
      <w:pPr>
        <w:pStyle w:val="Tabladeilustraciones"/>
        <w:tabs>
          <w:tab w:val="right" w:leader="dot" w:pos="8494"/>
        </w:tabs>
        <w:rPr>
          <w:ins w:id="1177" w:author="JORGE CONTRERAS ORTIZ" w:date="2021-09-04T13:42:00Z"/>
          <w:rFonts w:asciiTheme="minorHAnsi" w:eastAsiaTheme="minorEastAsia" w:hAnsiTheme="minorHAnsi" w:cstheme="minorBidi"/>
          <w:noProof/>
          <w:lang w:eastAsia="es-ES"/>
        </w:rPr>
      </w:pPr>
      <w:ins w:id="117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57 Módulos de Procesamiento y de Alimentación de la Coockie</w:t>
        </w:r>
        <w:r>
          <w:rPr>
            <w:noProof/>
            <w:webHidden/>
          </w:rPr>
          <w:tab/>
        </w:r>
        <w:r>
          <w:rPr>
            <w:noProof/>
            <w:webHidden/>
          </w:rPr>
          <w:fldChar w:fldCharType="begin"/>
        </w:r>
        <w:r>
          <w:rPr>
            <w:noProof/>
            <w:webHidden/>
          </w:rPr>
          <w:instrText xml:space="preserve"> PAGEREF _Toc81655446 \h </w:instrText>
        </w:r>
        <w:r>
          <w:rPr>
            <w:noProof/>
            <w:webHidden/>
          </w:rPr>
        </w:r>
      </w:ins>
      <w:r>
        <w:rPr>
          <w:noProof/>
          <w:webHidden/>
        </w:rPr>
        <w:fldChar w:fldCharType="separate"/>
      </w:r>
      <w:ins w:id="1179" w:author="JORGE CONTRERAS ORTIZ" w:date="2021-09-04T13:42:00Z">
        <w:r>
          <w:rPr>
            <w:noProof/>
            <w:webHidden/>
          </w:rPr>
          <w:t>94</w:t>
        </w:r>
        <w:r>
          <w:rPr>
            <w:noProof/>
            <w:webHidden/>
          </w:rPr>
          <w:fldChar w:fldCharType="end"/>
        </w:r>
        <w:r w:rsidRPr="00C33076">
          <w:rPr>
            <w:rStyle w:val="Hipervnculo"/>
            <w:noProof/>
          </w:rPr>
          <w:fldChar w:fldCharType="end"/>
        </w:r>
      </w:ins>
    </w:p>
    <w:p w14:paraId="7CE093B2" w14:textId="4FDD3CA5" w:rsidR="00F92885" w:rsidRDefault="00F92885">
      <w:pPr>
        <w:pStyle w:val="Tabladeilustraciones"/>
        <w:tabs>
          <w:tab w:val="right" w:leader="dot" w:pos="8494"/>
        </w:tabs>
        <w:rPr>
          <w:ins w:id="1180" w:author="JORGE CONTRERAS ORTIZ" w:date="2021-09-04T13:42:00Z"/>
          <w:rFonts w:asciiTheme="minorHAnsi" w:eastAsiaTheme="minorEastAsia" w:hAnsiTheme="minorHAnsi" w:cstheme="minorBidi"/>
          <w:noProof/>
          <w:lang w:eastAsia="es-ES"/>
        </w:rPr>
      </w:pPr>
      <w:ins w:id="118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"_Toc81655447"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58 Diagrama de conexión PC - Dongle - uC</w:t>
        </w:r>
        <w:r>
          <w:rPr>
            <w:noProof/>
            <w:webHidden/>
          </w:rPr>
          <w:tab/>
        </w:r>
        <w:r>
          <w:rPr>
            <w:noProof/>
            <w:webHidden/>
          </w:rPr>
          <w:fldChar w:fldCharType="begin"/>
        </w:r>
        <w:r>
          <w:rPr>
            <w:noProof/>
            <w:webHidden/>
          </w:rPr>
          <w:instrText xml:space="preserve"> PAGEREF _Toc81655447 \h </w:instrText>
        </w:r>
        <w:r>
          <w:rPr>
            <w:noProof/>
            <w:webHidden/>
          </w:rPr>
        </w:r>
      </w:ins>
      <w:r>
        <w:rPr>
          <w:noProof/>
          <w:webHidden/>
        </w:rPr>
        <w:fldChar w:fldCharType="separate"/>
      </w:r>
      <w:ins w:id="1182" w:author="JORGE CONTRERAS ORTIZ" w:date="2021-09-04T13:42:00Z">
        <w:r>
          <w:rPr>
            <w:noProof/>
            <w:webHidden/>
          </w:rPr>
          <w:t>95</w:t>
        </w:r>
        <w:r>
          <w:rPr>
            <w:noProof/>
            <w:webHidden/>
          </w:rPr>
          <w:fldChar w:fldCharType="end"/>
        </w:r>
        <w:r w:rsidRPr="00C33076">
          <w:rPr>
            <w:rStyle w:val="Hipervnculo"/>
            <w:noProof/>
          </w:rPr>
          <w:fldChar w:fldCharType="end"/>
        </w:r>
      </w:ins>
    </w:p>
    <w:p w14:paraId="4E8F1FDB" w14:textId="3E08D456" w:rsidR="00F92885" w:rsidRDefault="00F92885">
      <w:pPr>
        <w:pStyle w:val="Tabladeilustraciones"/>
        <w:tabs>
          <w:tab w:val="right" w:leader="dot" w:pos="8494"/>
        </w:tabs>
        <w:rPr>
          <w:ins w:id="1183" w:author="JORGE CONTRERAS ORTIZ" w:date="2021-09-04T13:42:00Z"/>
          <w:rFonts w:asciiTheme="minorHAnsi" w:eastAsiaTheme="minorEastAsia" w:hAnsiTheme="minorHAnsi" w:cstheme="minorBidi"/>
          <w:noProof/>
          <w:lang w:eastAsia="es-ES"/>
        </w:rPr>
      </w:pPr>
      <w:ins w:id="118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"_Toc81655448"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59 Esquema montaje Red de Dos Nodos</w:t>
        </w:r>
        <w:r>
          <w:rPr>
            <w:noProof/>
            <w:webHidden/>
          </w:rPr>
          <w:tab/>
        </w:r>
        <w:r>
          <w:rPr>
            <w:noProof/>
            <w:webHidden/>
          </w:rPr>
          <w:fldChar w:fldCharType="begin"/>
        </w:r>
        <w:r>
          <w:rPr>
            <w:noProof/>
            <w:webHidden/>
          </w:rPr>
          <w:instrText xml:space="preserve"> PAGEREF _Toc81655448 \h </w:instrText>
        </w:r>
        <w:r>
          <w:rPr>
            <w:noProof/>
            <w:webHidden/>
          </w:rPr>
        </w:r>
      </w:ins>
      <w:r>
        <w:rPr>
          <w:noProof/>
          <w:webHidden/>
        </w:rPr>
        <w:fldChar w:fldCharType="separate"/>
      </w:r>
      <w:ins w:id="1185" w:author="JORGE CONTRERAS ORTIZ" w:date="2021-09-04T13:42:00Z">
        <w:r>
          <w:rPr>
            <w:noProof/>
            <w:webHidden/>
          </w:rPr>
          <w:t>96</w:t>
        </w:r>
        <w:r>
          <w:rPr>
            <w:noProof/>
            <w:webHidden/>
          </w:rPr>
          <w:fldChar w:fldCharType="end"/>
        </w:r>
        <w:r w:rsidRPr="00C33076">
          <w:rPr>
            <w:rStyle w:val="Hipervnculo"/>
            <w:noProof/>
          </w:rPr>
          <w:fldChar w:fldCharType="end"/>
        </w:r>
      </w:ins>
    </w:p>
    <w:p w14:paraId="63C5E8B4" w14:textId="4151E2AA" w:rsidR="00F92885" w:rsidRDefault="00F92885">
      <w:pPr>
        <w:pStyle w:val="Tabladeilustraciones"/>
        <w:tabs>
          <w:tab w:val="right" w:leader="dot" w:pos="8494"/>
        </w:tabs>
        <w:rPr>
          <w:ins w:id="1186" w:author="JORGE CONTRERAS ORTIZ" w:date="2021-09-04T13:42:00Z"/>
          <w:rFonts w:asciiTheme="minorHAnsi" w:eastAsiaTheme="minorEastAsia" w:hAnsiTheme="minorHAnsi" w:cstheme="minorBidi"/>
          <w:noProof/>
          <w:lang w:eastAsia="es-ES"/>
        </w:rPr>
      </w:pPr>
      <w:ins w:id="118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"_Toc81655449"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60 Logs KiTools al REALIZAR un Ping</w:t>
        </w:r>
        <w:r>
          <w:rPr>
            <w:noProof/>
            <w:webHidden/>
          </w:rPr>
          <w:tab/>
        </w:r>
        <w:r>
          <w:rPr>
            <w:noProof/>
            <w:webHidden/>
          </w:rPr>
          <w:fldChar w:fldCharType="begin"/>
        </w:r>
        <w:r>
          <w:rPr>
            <w:noProof/>
            <w:webHidden/>
          </w:rPr>
          <w:instrText xml:space="preserve"> PAGEREF _Toc81655449 \h </w:instrText>
        </w:r>
        <w:r>
          <w:rPr>
            <w:noProof/>
            <w:webHidden/>
          </w:rPr>
        </w:r>
      </w:ins>
      <w:r>
        <w:rPr>
          <w:noProof/>
          <w:webHidden/>
        </w:rPr>
        <w:fldChar w:fldCharType="separate"/>
      </w:r>
      <w:ins w:id="1188" w:author="JORGE CONTRERAS ORTIZ" w:date="2021-09-04T13:42:00Z">
        <w:r>
          <w:rPr>
            <w:noProof/>
            <w:webHidden/>
          </w:rPr>
          <w:t>97</w:t>
        </w:r>
        <w:r>
          <w:rPr>
            <w:noProof/>
            <w:webHidden/>
          </w:rPr>
          <w:fldChar w:fldCharType="end"/>
        </w:r>
        <w:r w:rsidRPr="00C33076">
          <w:rPr>
            <w:rStyle w:val="Hipervnculo"/>
            <w:noProof/>
          </w:rPr>
          <w:fldChar w:fldCharType="end"/>
        </w:r>
      </w:ins>
    </w:p>
    <w:p w14:paraId="3A7D1A8E" w14:textId="38989162" w:rsidR="00F92885" w:rsidRDefault="00F92885">
      <w:pPr>
        <w:pStyle w:val="Tabladeilustraciones"/>
        <w:tabs>
          <w:tab w:val="right" w:leader="dot" w:pos="8494"/>
        </w:tabs>
        <w:rPr>
          <w:ins w:id="1189" w:author="JORGE CONTRERAS ORTIZ" w:date="2021-09-04T13:42:00Z"/>
          <w:rFonts w:asciiTheme="minorHAnsi" w:eastAsiaTheme="minorEastAsia" w:hAnsiTheme="minorHAnsi" w:cstheme="minorBidi"/>
          <w:noProof/>
          <w:lang w:eastAsia="es-ES"/>
        </w:rPr>
      </w:pPr>
      <w:ins w:id="119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61 Logs KiTools al RECIBIRun Ping</w:t>
        </w:r>
        <w:r>
          <w:rPr>
            <w:noProof/>
            <w:webHidden/>
          </w:rPr>
          <w:tab/>
        </w:r>
        <w:r>
          <w:rPr>
            <w:noProof/>
            <w:webHidden/>
          </w:rPr>
          <w:fldChar w:fldCharType="begin"/>
        </w:r>
        <w:r>
          <w:rPr>
            <w:noProof/>
            <w:webHidden/>
          </w:rPr>
          <w:instrText xml:space="preserve"> PAGEREF _Toc81655450 \h </w:instrText>
        </w:r>
        <w:r>
          <w:rPr>
            <w:noProof/>
            <w:webHidden/>
          </w:rPr>
        </w:r>
      </w:ins>
      <w:r>
        <w:rPr>
          <w:noProof/>
          <w:webHidden/>
        </w:rPr>
        <w:fldChar w:fldCharType="separate"/>
      </w:r>
      <w:ins w:id="1191" w:author="JORGE CONTRERAS ORTIZ" w:date="2021-09-04T13:42:00Z">
        <w:r>
          <w:rPr>
            <w:noProof/>
            <w:webHidden/>
          </w:rPr>
          <w:t>97</w:t>
        </w:r>
        <w:r>
          <w:rPr>
            <w:noProof/>
            <w:webHidden/>
          </w:rPr>
          <w:fldChar w:fldCharType="end"/>
        </w:r>
        <w:r w:rsidRPr="00C33076">
          <w:rPr>
            <w:rStyle w:val="Hipervnculo"/>
            <w:noProof/>
          </w:rPr>
          <w:fldChar w:fldCharType="end"/>
        </w:r>
      </w:ins>
    </w:p>
    <w:p w14:paraId="6C709944" w14:textId="28A127C0" w:rsidR="00F92885" w:rsidRDefault="00F92885">
      <w:pPr>
        <w:pStyle w:val="Tabladeilustraciones"/>
        <w:tabs>
          <w:tab w:val="right" w:leader="dot" w:pos="8494"/>
        </w:tabs>
        <w:rPr>
          <w:ins w:id="1192" w:author="JORGE CONTRERAS ORTIZ" w:date="2021-09-04T13:42:00Z"/>
          <w:rFonts w:asciiTheme="minorHAnsi" w:eastAsiaTheme="minorEastAsia" w:hAnsiTheme="minorHAnsi" w:cstheme="minorBidi"/>
          <w:noProof/>
          <w:lang w:eastAsia="es-ES"/>
        </w:rPr>
      </w:pPr>
      <w:ins w:id="119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"F:\\Jorge\\UPM\\master\\TFM\\Documentos\\TFM_V2.docx" \l "_Toc81655451"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62 Montaje Border Router</w:t>
        </w:r>
        <w:r>
          <w:rPr>
            <w:noProof/>
            <w:webHidden/>
          </w:rPr>
          <w:tab/>
        </w:r>
        <w:r>
          <w:rPr>
            <w:noProof/>
            <w:webHidden/>
          </w:rPr>
          <w:fldChar w:fldCharType="begin"/>
        </w:r>
        <w:r>
          <w:rPr>
            <w:noProof/>
            <w:webHidden/>
          </w:rPr>
          <w:instrText xml:space="preserve"> PAGEREF _Toc81655451 \h </w:instrText>
        </w:r>
        <w:r>
          <w:rPr>
            <w:noProof/>
            <w:webHidden/>
          </w:rPr>
        </w:r>
      </w:ins>
      <w:r>
        <w:rPr>
          <w:noProof/>
          <w:webHidden/>
        </w:rPr>
        <w:fldChar w:fldCharType="separate"/>
      </w:r>
      <w:ins w:id="1194" w:author="JORGE CONTRERAS ORTIZ" w:date="2021-09-04T13:42:00Z">
        <w:r>
          <w:rPr>
            <w:noProof/>
            <w:webHidden/>
          </w:rPr>
          <w:t>98</w:t>
        </w:r>
        <w:r>
          <w:rPr>
            <w:noProof/>
            <w:webHidden/>
          </w:rPr>
          <w:fldChar w:fldCharType="end"/>
        </w:r>
        <w:r w:rsidRPr="00C33076">
          <w:rPr>
            <w:rStyle w:val="Hipervnculo"/>
            <w:noProof/>
          </w:rPr>
          <w:fldChar w:fldCharType="end"/>
        </w:r>
      </w:ins>
    </w:p>
    <w:p w14:paraId="36B4C42F" w14:textId="5C266408" w:rsidR="00F92885" w:rsidRDefault="00F92885">
      <w:pPr>
        <w:pStyle w:val="Tabladeilustraciones"/>
        <w:tabs>
          <w:tab w:val="right" w:leader="dot" w:pos="8494"/>
        </w:tabs>
        <w:rPr>
          <w:ins w:id="1195" w:author="JORGE CONTRERAS ORTIZ" w:date="2021-09-04T13:42:00Z"/>
          <w:rFonts w:asciiTheme="minorHAnsi" w:eastAsiaTheme="minorEastAsia" w:hAnsiTheme="minorHAnsi" w:cstheme="minorBidi"/>
          <w:noProof/>
          <w:lang w:eastAsia="es-ES"/>
        </w:rPr>
      </w:pPr>
      <w:ins w:id="119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63 Topología de Red 1 nodo con BR</w:t>
        </w:r>
        <w:r>
          <w:rPr>
            <w:noProof/>
            <w:webHidden/>
          </w:rPr>
          <w:tab/>
        </w:r>
        <w:r>
          <w:rPr>
            <w:noProof/>
            <w:webHidden/>
          </w:rPr>
          <w:fldChar w:fldCharType="begin"/>
        </w:r>
        <w:r>
          <w:rPr>
            <w:noProof/>
            <w:webHidden/>
          </w:rPr>
          <w:instrText xml:space="preserve"> PAGEREF _Toc81655452 \h </w:instrText>
        </w:r>
        <w:r>
          <w:rPr>
            <w:noProof/>
            <w:webHidden/>
          </w:rPr>
        </w:r>
      </w:ins>
      <w:r>
        <w:rPr>
          <w:noProof/>
          <w:webHidden/>
        </w:rPr>
        <w:fldChar w:fldCharType="separate"/>
      </w:r>
      <w:ins w:id="1197" w:author="JORGE CONTRERAS ORTIZ" w:date="2021-09-04T13:42:00Z">
        <w:r>
          <w:rPr>
            <w:noProof/>
            <w:webHidden/>
          </w:rPr>
          <w:t>99</w:t>
        </w:r>
        <w:r>
          <w:rPr>
            <w:noProof/>
            <w:webHidden/>
          </w:rPr>
          <w:fldChar w:fldCharType="end"/>
        </w:r>
        <w:r w:rsidRPr="00C33076">
          <w:rPr>
            <w:rStyle w:val="Hipervnculo"/>
            <w:noProof/>
          </w:rPr>
          <w:fldChar w:fldCharType="end"/>
        </w:r>
      </w:ins>
    </w:p>
    <w:p w14:paraId="4FD709ED" w14:textId="76F154BB" w:rsidR="00F92885" w:rsidRDefault="00F92885">
      <w:pPr>
        <w:pStyle w:val="Tabladeilustraciones"/>
        <w:tabs>
          <w:tab w:val="right" w:leader="dot" w:pos="8494"/>
        </w:tabs>
        <w:rPr>
          <w:ins w:id="1198" w:author="JORGE CONTRERAS ORTIZ" w:date="2021-09-04T13:42:00Z"/>
          <w:rFonts w:asciiTheme="minorHAnsi" w:eastAsiaTheme="minorEastAsia" w:hAnsiTheme="minorHAnsi" w:cstheme="minorBidi"/>
          <w:noProof/>
          <w:lang w:eastAsia="es-ES"/>
        </w:rPr>
      </w:pPr>
      <w:ins w:id="119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64 Topología 1 de BR con 2 nodos Dongle</w:t>
        </w:r>
        <w:r>
          <w:rPr>
            <w:noProof/>
            <w:webHidden/>
          </w:rPr>
          <w:tab/>
        </w:r>
        <w:r>
          <w:rPr>
            <w:noProof/>
            <w:webHidden/>
          </w:rPr>
          <w:fldChar w:fldCharType="begin"/>
        </w:r>
        <w:r>
          <w:rPr>
            <w:noProof/>
            <w:webHidden/>
          </w:rPr>
          <w:instrText xml:space="preserve"> PAGEREF _Toc81655453 \h </w:instrText>
        </w:r>
        <w:r>
          <w:rPr>
            <w:noProof/>
            <w:webHidden/>
          </w:rPr>
        </w:r>
      </w:ins>
      <w:r>
        <w:rPr>
          <w:noProof/>
          <w:webHidden/>
        </w:rPr>
        <w:fldChar w:fldCharType="separate"/>
      </w:r>
      <w:ins w:id="1200" w:author="JORGE CONTRERAS ORTIZ" w:date="2021-09-04T13:42:00Z">
        <w:r>
          <w:rPr>
            <w:noProof/>
            <w:webHidden/>
          </w:rPr>
          <w:t>100</w:t>
        </w:r>
        <w:r>
          <w:rPr>
            <w:noProof/>
            <w:webHidden/>
          </w:rPr>
          <w:fldChar w:fldCharType="end"/>
        </w:r>
        <w:r w:rsidRPr="00C33076">
          <w:rPr>
            <w:rStyle w:val="Hipervnculo"/>
            <w:noProof/>
          </w:rPr>
          <w:fldChar w:fldCharType="end"/>
        </w:r>
      </w:ins>
    </w:p>
    <w:p w14:paraId="07A4B48C" w14:textId="2DAAC794" w:rsidR="00F92885" w:rsidRDefault="00F92885">
      <w:pPr>
        <w:pStyle w:val="Tabladeilustraciones"/>
        <w:tabs>
          <w:tab w:val="right" w:leader="dot" w:pos="8494"/>
        </w:tabs>
        <w:rPr>
          <w:ins w:id="1201" w:author="JORGE CONTRERAS ORTIZ" w:date="2021-09-04T13:42:00Z"/>
          <w:rFonts w:asciiTheme="minorHAnsi" w:eastAsiaTheme="minorEastAsia" w:hAnsiTheme="minorHAnsi" w:cstheme="minorBidi"/>
          <w:noProof/>
          <w:lang w:eastAsia="es-ES"/>
        </w:rPr>
      </w:pPr>
      <w:ins w:id="120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65 Topología 2 de BR con dos nodos Dongle</w:t>
        </w:r>
        <w:r>
          <w:rPr>
            <w:noProof/>
            <w:webHidden/>
          </w:rPr>
          <w:tab/>
        </w:r>
        <w:r>
          <w:rPr>
            <w:noProof/>
            <w:webHidden/>
          </w:rPr>
          <w:fldChar w:fldCharType="begin"/>
        </w:r>
        <w:r>
          <w:rPr>
            <w:noProof/>
            <w:webHidden/>
          </w:rPr>
          <w:instrText xml:space="preserve"> PAGEREF _Toc81655454 \h </w:instrText>
        </w:r>
        <w:r>
          <w:rPr>
            <w:noProof/>
            <w:webHidden/>
          </w:rPr>
        </w:r>
      </w:ins>
      <w:r>
        <w:rPr>
          <w:noProof/>
          <w:webHidden/>
        </w:rPr>
        <w:fldChar w:fldCharType="separate"/>
      </w:r>
      <w:ins w:id="1203" w:author="JORGE CONTRERAS ORTIZ" w:date="2021-09-04T13:42:00Z">
        <w:r>
          <w:rPr>
            <w:noProof/>
            <w:webHidden/>
          </w:rPr>
          <w:t>100</w:t>
        </w:r>
        <w:r>
          <w:rPr>
            <w:noProof/>
            <w:webHidden/>
          </w:rPr>
          <w:fldChar w:fldCharType="end"/>
        </w:r>
        <w:r w:rsidRPr="00C33076">
          <w:rPr>
            <w:rStyle w:val="Hipervnculo"/>
            <w:noProof/>
          </w:rPr>
          <w:fldChar w:fldCharType="end"/>
        </w:r>
      </w:ins>
    </w:p>
    <w:p w14:paraId="54AF2478" w14:textId="2087FA9A" w:rsidR="00F92885" w:rsidRDefault="00F92885">
      <w:pPr>
        <w:pStyle w:val="Tabladeilustraciones"/>
        <w:tabs>
          <w:tab w:val="right" w:leader="dot" w:pos="8494"/>
        </w:tabs>
        <w:rPr>
          <w:ins w:id="1204" w:author="JORGE CONTRERAS ORTIZ" w:date="2021-09-04T13:42:00Z"/>
          <w:rFonts w:asciiTheme="minorHAnsi" w:eastAsiaTheme="minorEastAsia" w:hAnsiTheme="minorHAnsi" w:cstheme="minorBidi"/>
          <w:noProof/>
          <w:lang w:eastAsia="es-ES"/>
        </w:rPr>
      </w:pPr>
      <w:ins w:id="1205"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"_Toc81655455"</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66 Ping desde PC a BR</w:t>
        </w:r>
        <w:r>
          <w:rPr>
            <w:noProof/>
            <w:webHidden/>
          </w:rPr>
          <w:tab/>
        </w:r>
        <w:r>
          <w:rPr>
            <w:noProof/>
            <w:webHidden/>
          </w:rPr>
          <w:fldChar w:fldCharType="begin"/>
        </w:r>
        <w:r>
          <w:rPr>
            <w:noProof/>
            <w:webHidden/>
          </w:rPr>
          <w:instrText xml:space="preserve"> PAGEREF _Toc81655455 \h </w:instrText>
        </w:r>
        <w:r>
          <w:rPr>
            <w:noProof/>
            <w:webHidden/>
          </w:rPr>
        </w:r>
      </w:ins>
      <w:r>
        <w:rPr>
          <w:noProof/>
          <w:webHidden/>
        </w:rPr>
        <w:fldChar w:fldCharType="separate"/>
      </w:r>
      <w:ins w:id="1206" w:author="JORGE CONTRERAS ORTIZ" w:date="2021-09-04T13:42:00Z">
        <w:r>
          <w:rPr>
            <w:noProof/>
            <w:webHidden/>
          </w:rPr>
          <w:t>101</w:t>
        </w:r>
        <w:r>
          <w:rPr>
            <w:noProof/>
            <w:webHidden/>
          </w:rPr>
          <w:fldChar w:fldCharType="end"/>
        </w:r>
        <w:r w:rsidRPr="00C33076">
          <w:rPr>
            <w:rStyle w:val="Hipervnculo"/>
            <w:noProof/>
          </w:rPr>
          <w:fldChar w:fldCharType="end"/>
        </w:r>
      </w:ins>
    </w:p>
    <w:p w14:paraId="5E16DF9E" w14:textId="4874DCF7" w:rsidR="00F92885" w:rsidRDefault="00F92885">
      <w:pPr>
        <w:pStyle w:val="Tabladeilustraciones"/>
        <w:tabs>
          <w:tab w:val="right" w:leader="dot" w:pos="8494"/>
        </w:tabs>
        <w:rPr>
          <w:ins w:id="1207" w:author="JORGE CONTRERAS ORTIZ" w:date="2021-09-04T13:42:00Z"/>
          <w:rFonts w:asciiTheme="minorHAnsi" w:eastAsiaTheme="minorEastAsia" w:hAnsiTheme="minorHAnsi" w:cstheme="minorBidi"/>
          <w:noProof/>
          <w:lang w:eastAsia="es-ES"/>
        </w:rPr>
      </w:pPr>
      <w:ins w:id="1208"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"_Toc81655456"</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67 Ping desde PC a nodo LEADER</w:t>
        </w:r>
        <w:r>
          <w:rPr>
            <w:noProof/>
            <w:webHidden/>
          </w:rPr>
          <w:tab/>
        </w:r>
        <w:r>
          <w:rPr>
            <w:noProof/>
            <w:webHidden/>
          </w:rPr>
          <w:fldChar w:fldCharType="begin"/>
        </w:r>
        <w:r>
          <w:rPr>
            <w:noProof/>
            <w:webHidden/>
          </w:rPr>
          <w:instrText xml:space="preserve"> PAGEREF _Toc81655456 \h </w:instrText>
        </w:r>
        <w:r>
          <w:rPr>
            <w:noProof/>
            <w:webHidden/>
          </w:rPr>
        </w:r>
      </w:ins>
      <w:r>
        <w:rPr>
          <w:noProof/>
          <w:webHidden/>
        </w:rPr>
        <w:fldChar w:fldCharType="separate"/>
      </w:r>
      <w:ins w:id="1209" w:author="JORGE CONTRERAS ORTIZ" w:date="2021-09-04T13:42:00Z">
        <w:r>
          <w:rPr>
            <w:noProof/>
            <w:webHidden/>
          </w:rPr>
          <w:t>101</w:t>
        </w:r>
        <w:r>
          <w:rPr>
            <w:noProof/>
            <w:webHidden/>
          </w:rPr>
          <w:fldChar w:fldCharType="end"/>
        </w:r>
        <w:r w:rsidRPr="00C33076">
          <w:rPr>
            <w:rStyle w:val="Hipervnculo"/>
            <w:noProof/>
          </w:rPr>
          <w:fldChar w:fldCharType="end"/>
        </w:r>
      </w:ins>
    </w:p>
    <w:p w14:paraId="2E8D89F0" w14:textId="25D63FEA" w:rsidR="00F92885" w:rsidRDefault="00F92885">
      <w:pPr>
        <w:pStyle w:val="Tabladeilustraciones"/>
        <w:tabs>
          <w:tab w:val="right" w:leader="dot" w:pos="8494"/>
        </w:tabs>
        <w:rPr>
          <w:ins w:id="1210" w:author="JORGE CONTRERAS ORTIZ" w:date="2021-09-04T13:42:00Z"/>
          <w:rFonts w:asciiTheme="minorHAnsi" w:eastAsiaTheme="minorEastAsia" w:hAnsiTheme="minorHAnsi" w:cstheme="minorBidi"/>
          <w:noProof/>
          <w:lang w:eastAsia="es-ES"/>
        </w:rPr>
      </w:pPr>
      <w:ins w:id="1211"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"_Toc81655457"</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68 Ping desde PC a nodo MED</w:t>
        </w:r>
        <w:r>
          <w:rPr>
            <w:noProof/>
            <w:webHidden/>
          </w:rPr>
          <w:tab/>
        </w:r>
        <w:r>
          <w:rPr>
            <w:noProof/>
            <w:webHidden/>
          </w:rPr>
          <w:fldChar w:fldCharType="begin"/>
        </w:r>
        <w:r>
          <w:rPr>
            <w:noProof/>
            <w:webHidden/>
          </w:rPr>
          <w:instrText xml:space="preserve"> PAGEREF _Toc81655457 \h </w:instrText>
        </w:r>
        <w:r>
          <w:rPr>
            <w:noProof/>
            <w:webHidden/>
          </w:rPr>
        </w:r>
      </w:ins>
      <w:r>
        <w:rPr>
          <w:noProof/>
          <w:webHidden/>
        </w:rPr>
        <w:fldChar w:fldCharType="separate"/>
      </w:r>
      <w:ins w:id="1212" w:author="JORGE CONTRERAS ORTIZ" w:date="2021-09-04T13:42:00Z">
        <w:r>
          <w:rPr>
            <w:noProof/>
            <w:webHidden/>
          </w:rPr>
          <w:t>101</w:t>
        </w:r>
        <w:r>
          <w:rPr>
            <w:noProof/>
            <w:webHidden/>
          </w:rPr>
          <w:fldChar w:fldCharType="end"/>
        </w:r>
        <w:r w:rsidRPr="00C33076">
          <w:rPr>
            <w:rStyle w:val="Hipervnculo"/>
            <w:noProof/>
          </w:rPr>
          <w:fldChar w:fldCharType="end"/>
        </w:r>
      </w:ins>
    </w:p>
    <w:p w14:paraId="06F1985A" w14:textId="2153A2B5" w:rsidR="00F92885" w:rsidRDefault="00F92885">
      <w:pPr>
        <w:pStyle w:val="Tabladeilustraciones"/>
        <w:tabs>
          <w:tab w:val="right" w:leader="dot" w:pos="8494"/>
        </w:tabs>
        <w:rPr>
          <w:ins w:id="1213" w:author="JORGE CONTRERAS ORTIZ" w:date="2021-09-04T13:42:00Z"/>
          <w:rFonts w:asciiTheme="minorHAnsi" w:eastAsiaTheme="minorEastAsia" w:hAnsiTheme="minorHAnsi" w:cstheme="minorBidi"/>
          <w:noProof/>
          <w:lang w:eastAsia="es-ES"/>
        </w:rPr>
      </w:pPr>
      <w:ins w:id="1214"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"_Toc81655458"</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69 Topología para envío de mensajes UDP vía Sockets</w:t>
        </w:r>
        <w:r>
          <w:rPr>
            <w:noProof/>
            <w:webHidden/>
          </w:rPr>
          <w:tab/>
        </w:r>
        <w:r>
          <w:rPr>
            <w:noProof/>
            <w:webHidden/>
          </w:rPr>
          <w:fldChar w:fldCharType="begin"/>
        </w:r>
        <w:r>
          <w:rPr>
            <w:noProof/>
            <w:webHidden/>
          </w:rPr>
          <w:instrText xml:space="preserve"> PAGEREF _Toc81655458 \h </w:instrText>
        </w:r>
        <w:r>
          <w:rPr>
            <w:noProof/>
            <w:webHidden/>
          </w:rPr>
        </w:r>
      </w:ins>
      <w:r>
        <w:rPr>
          <w:noProof/>
          <w:webHidden/>
        </w:rPr>
        <w:fldChar w:fldCharType="separate"/>
      </w:r>
      <w:ins w:id="1215" w:author="JORGE CONTRERAS ORTIZ" w:date="2021-09-04T13:42:00Z">
        <w:r>
          <w:rPr>
            <w:noProof/>
            <w:webHidden/>
          </w:rPr>
          <w:t>102</w:t>
        </w:r>
        <w:r>
          <w:rPr>
            <w:noProof/>
            <w:webHidden/>
          </w:rPr>
          <w:fldChar w:fldCharType="end"/>
        </w:r>
        <w:r w:rsidRPr="00C33076">
          <w:rPr>
            <w:rStyle w:val="Hipervnculo"/>
            <w:noProof/>
          </w:rPr>
          <w:fldChar w:fldCharType="end"/>
        </w:r>
      </w:ins>
    </w:p>
    <w:p w14:paraId="7D6E7834" w14:textId="7835C3A0" w:rsidR="00F92885" w:rsidRDefault="00F92885">
      <w:pPr>
        <w:pStyle w:val="Tabladeilustraciones"/>
        <w:tabs>
          <w:tab w:val="right" w:leader="dot" w:pos="8494"/>
        </w:tabs>
        <w:rPr>
          <w:ins w:id="1216" w:author="JORGE CONTRERAS ORTIZ" w:date="2021-09-04T13:42:00Z"/>
          <w:rFonts w:asciiTheme="minorHAnsi" w:eastAsiaTheme="minorEastAsia" w:hAnsiTheme="minorHAnsi" w:cstheme="minorBidi"/>
          <w:noProof/>
          <w:lang w:eastAsia="es-ES"/>
        </w:rPr>
      </w:pPr>
      <w:ins w:id="1217"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"_Toc81655459"</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70 Topología 4 nodos con un Dongle como LEADER</w:t>
        </w:r>
        <w:r>
          <w:rPr>
            <w:noProof/>
            <w:webHidden/>
          </w:rPr>
          <w:tab/>
        </w:r>
        <w:r>
          <w:rPr>
            <w:noProof/>
            <w:webHidden/>
          </w:rPr>
          <w:fldChar w:fldCharType="begin"/>
        </w:r>
        <w:r>
          <w:rPr>
            <w:noProof/>
            <w:webHidden/>
          </w:rPr>
          <w:instrText xml:space="preserve"> PAGEREF _Toc81655459 \h </w:instrText>
        </w:r>
        <w:r>
          <w:rPr>
            <w:noProof/>
            <w:webHidden/>
          </w:rPr>
        </w:r>
      </w:ins>
      <w:r>
        <w:rPr>
          <w:noProof/>
          <w:webHidden/>
        </w:rPr>
        <w:fldChar w:fldCharType="separate"/>
      </w:r>
      <w:ins w:id="1218" w:author="JORGE CONTRERAS ORTIZ" w:date="2021-09-04T13:42:00Z">
        <w:r>
          <w:rPr>
            <w:noProof/>
            <w:webHidden/>
          </w:rPr>
          <w:t>103</w:t>
        </w:r>
        <w:r>
          <w:rPr>
            <w:noProof/>
            <w:webHidden/>
          </w:rPr>
          <w:fldChar w:fldCharType="end"/>
        </w:r>
        <w:r w:rsidRPr="00C33076">
          <w:rPr>
            <w:rStyle w:val="Hipervnculo"/>
            <w:noProof/>
          </w:rPr>
          <w:fldChar w:fldCharType="end"/>
        </w:r>
      </w:ins>
    </w:p>
    <w:p w14:paraId="120655FC" w14:textId="744C9F4D" w:rsidR="00F92885" w:rsidRDefault="00F92885">
      <w:pPr>
        <w:pStyle w:val="Tabladeilustraciones"/>
        <w:tabs>
          <w:tab w:val="right" w:leader="dot" w:pos="8494"/>
        </w:tabs>
        <w:rPr>
          <w:ins w:id="1219" w:author="JORGE CONTRERAS ORTIZ" w:date="2021-09-04T13:42:00Z"/>
          <w:rFonts w:asciiTheme="minorHAnsi" w:eastAsiaTheme="minorEastAsia" w:hAnsiTheme="minorHAnsi" w:cstheme="minorBidi"/>
          <w:noProof/>
          <w:lang w:eastAsia="es-ES"/>
        </w:rPr>
      </w:pPr>
      <w:ins w:id="1220"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"_Toc81655460"</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71 Topología 4 nodos con BR como Leader</w:t>
        </w:r>
        <w:r>
          <w:rPr>
            <w:noProof/>
            <w:webHidden/>
          </w:rPr>
          <w:tab/>
        </w:r>
        <w:r>
          <w:rPr>
            <w:noProof/>
            <w:webHidden/>
          </w:rPr>
          <w:fldChar w:fldCharType="begin"/>
        </w:r>
        <w:r>
          <w:rPr>
            <w:noProof/>
            <w:webHidden/>
          </w:rPr>
          <w:instrText xml:space="preserve"> PAGEREF _Toc81655460 \h </w:instrText>
        </w:r>
        <w:r>
          <w:rPr>
            <w:noProof/>
            <w:webHidden/>
          </w:rPr>
        </w:r>
      </w:ins>
      <w:r>
        <w:rPr>
          <w:noProof/>
          <w:webHidden/>
        </w:rPr>
        <w:fldChar w:fldCharType="separate"/>
      </w:r>
      <w:ins w:id="1221" w:author="JORGE CONTRERAS ORTIZ" w:date="2021-09-04T13:42:00Z">
        <w:r>
          <w:rPr>
            <w:noProof/>
            <w:webHidden/>
          </w:rPr>
          <w:t>104</w:t>
        </w:r>
        <w:r>
          <w:rPr>
            <w:noProof/>
            <w:webHidden/>
          </w:rPr>
          <w:fldChar w:fldCharType="end"/>
        </w:r>
        <w:r w:rsidRPr="00C33076">
          <w:rPr>
            <w:rStyle w:val="Hipervnculo"/>
            <w:noProof/>
          </w:rPr>
          <w:fldChar w:fldCharType="end"/>
        </w:r>
      </w:ins>
    </w:p>
    <w:p w14:paraId="181D5806" w14:textId="79EC59ED" w:rsidR="00F92885" w:rsidRDefault="00F92885">
      <w:pPr>
        <w:pStyle w:val="Tabladeilustraciones"/>
        <w:tabs>
          <w:tab w:val="right" w:leader="dot" w:pos="8494"/>
        </w:tabs>
        <w:rPr>
          <w:ins w:id="1222" w:author="JORGE CONTRERAS ORTIZ" w:date="2021-09-04T13:42:00Z"/>
          <w:rFonts w:asciiTheme="minorHAnsi" w:eastAsiaTheme="minorEastAsia" w:hAnsiTheme="minorHAnsi" w:cstheme="minorBidi"/>
          <w:noProof/>
          <w:lang w:eastAsia="es-ES"/>
        </w:rPr>
      </w:pPr>
      <w:ins w:id="1223"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"_Toc81655461"</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72 Ping desde PC a nuevo nodo MED.</w:t>
        </w:r>
        <w:r>
          <w:rPr>
            <w:noProof/>
            <w:webHidden/>
          </w:rPr>
          <w:tab/>
        </w:r>
        <w:r>
          <w:rPr>
            <w:noProof/>
            <w:webHidden/>
          </w:rPr>
          <w:fldChar w:fldCharType="begin"/>
        </w:r>
        <w:r>
          <w:rPr>
            <w:noProof/>
            <w:webHidden/>
          </w:rPr>
          <w:instrText xml:space="preserve"> PAGEREF _Toc81655461 \h </w:instrText>
        </w:r>
        <w:r>
          <w:rPr>
            <w:noProof/>
            <w:webHidden/>
          </w:rPr>
        </w:r>
      </w:ins>
      <w:r>
        <w:rPr>
          <w:noProof/>
          <w:webHidden/>
        </w:rPr>
        <w:fldChar w:fldCharType="separate"/>
      </w:r>
      <w:ins w:id="1224" w:author="JORGE CONTRERAS ORTIZ" w:date="2021-09-04T13:42:00Z">
        <w:r>
          <w:rPr>
            <w:noProof/>
            <w:webHidden/>
          </w:rPr>
          <w:t>104</w:t>
        </w:r>
        <w:r>
          <w:rPr>
            <w:noProof/>
            <w:webHidden/>
          </w:rPr>
          <w:fldChar w:fldCharType="end"/>
        </w:r>
        <w:r w:rsidRPr="00C33076">
          <w:rPr>
            <w:rStyle w:val="Hipervnculo"/>
            <w:noProof/>
          </w:rPr>
          <w:fldChar w:fldCharType="end"/>
        </w:r>
      </w:ins>
    </w:p>
    <w:p w14:paraId="38C6AFDA" w14:textId="38E704B9" w:rsidR="00F92885" w:rsidRDefault="00F92885">
      <w:pPr>
        <w:pStyle w:val="Tabladeilustraciones"/>
        <w:tabs>
          <w:tab w:val="right" w:leader="dot" w:pos="8494"/>
        </w:tabs>
        <w:rPr>
          <w:ins w:id="1225" w:author="JORGE CONTRERAS ORTIZ" w:date="2021-09-04T13:42:00Z"/>
          <w:rFonts w:asciiTheme="minorHAnsi" w:eastAsiaTheme="minorEastAsia" w:hAnsiTheme="minorHAnsi" w:cstheme="minorBidi"/>
          <w:noProof/>
          <w:lang w:eastAsia="es-ES"/>
        </w:rPr>
      </w:pPr>
      <w:ins w:id="1226"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"_Toc81655462"</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73 Topología A de 5 nodos</w:t>
        </w:r>
        <w:r>
          <w:rPr>
            <w:noProof/>
            <w:webHidden/>
          </w:rPr>
          <w:tab/>
        </w:r>
        <w:r>
          <w:rPr>
            <w:noProof/>
            <w:webHidden/>
          </w:rPr>
          <w:fldChar w:fldCharType="begin"/>
        </w:r>
        <w:r>
          <w:rPr>
            <w:noProof/>
            <w:webHidden/>
          </w:rPr>
          <w:instrText xml:space="preserve"> PAGEREF _Toc81655462 \h </w:instrText>
        </w:r>
        <w:r>
          <w:rPr>
            <w:noProof/>
            <w:webHidden/>
          </w:rPr>
        </w:r>
      </w:ins>
      <w:r>
        <w:rPr>
          <w:noProof/>
          <w:webHidden/>
        </w:rPr>
        <w:fldChar w:fldCharType="separate"/>
      </w:r>
      <w:ins w:id="1227" w:author="JORGE CONTRERAS ORTIZ" w:date="2021-09-04T13:42:00Z">
        <w:r>
          <w:rPr>
            <w:noProof/>
            <w:webHidden/>
          </w:rPr>
          <w:t>106</w:t>
        </w:r>
        <w:r>
          <w:rPr>
            <w:noProof/>
            <w:webHidden/>
          </w:rPr>
          <w:fldChar w:fldCharType="end"/>
        </w:r>
        <w:r w:rsidRPr="00C33076">
          <w:rPr>
            <w:rStyle w:val="Hipervnculo"/>
            <w:noProof/>
          </w:rPr>
          <w:fldChar w:fldCharType="end"/>
        </w:r>
      </w:ins>
    </w:p>
    <w:p w14:paraId="39551796" w14:textId="37E8F687" w:rsidR="00F92885" w:rsidRDefault="00F92885">
      <w:pPr>
        <w:pStyle w:val="Tabladeilustraciones"/>
        <w:tabs>
          <w:tab w:val="right" w:leader="dot" w:pos="8494"/>
        </w:tabs>
        <w:rPr>
          <w:ins w:id="1228" w:author="JORGE CONTRERAS ORTIZ" w:date="2021-09-04T13:42:00Z"/>
          <w:rFonts w:asciiTheme="minorHAnsi" w:eastAsiaTheme="minorEastAsia" w:hAnsiTheme="minorHAnsi" w:cstheme="minorBidi"/>
          <w:noProof/>
          <w:lang w:eastAsia="es-ES"/>
        </w:rPr>
      </w:pPr>
      <w:ins w:id="1229"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"_Toc81655463"</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74 Topología B con 5 nodos</w:t>
        </w:r>
        <w:r>
          <w:rPr>
            <w:noProof/>
            <w:webHidden/>
          </w:rPr>
          <w:tab/>
        </w:r>
        <w:r>
          <w:rPr>
            <w:noProof/>
            <w:webHidden/>
          </w:rPr>
          <w:fldChar w:fldCharType="begin"/>
        </w:r>
        <w:r>
          <w:rPr>
            <w:noProof/>
            <w:webHidden/>
          </w:rPr>
          <w:instrText xml:space="preserve"> PAGEREF _Toc81655463 \h </w:instrText>
        </w:r>
        <w:r>
          <w:rPr>
            <w:noProof/>
            <w:webHidden/>
          </w:rPr>
        </w:r>
      </w:ins>
      <w:r>
        <w:rPr>
          <w:noProof/>
          <w:webHidden/>
        </w:rPr>
        <w:fldChar w:fldCharType="separate"/>
      </w:r>
      <w:ins w:id="1230" w:author="JORGE CONTRERAS ORTIZ" w:date="2021-09-04T13:42:00Z">
        <w:r>
          <w:rPr>
            <w:noProof/>
            <w:webHidden/>
          </w:rPr>
          <w:t>107</w:t>
        </w:r>
        <w:r>
          <w:rPr>
            <w:noProof/>
            <w:webHidden/>
          </w:rPr>
          <w:fldChar w:fldCharType="end"/>
        </w:r>
        <w:r w:rsidRPr="00C33076">
          <w:rPr>
            <w:rStyle w:val="Hipervnculo"/>
            <w:noProof/>
          </w:rPr>
          <w:fldChar w:fldCharType="end"/>
        </w:r>
      </w:ins>
    </w:p>
    <w:p w14:paraId="1076A3B8" w14:textId="6A0C695D" w:rsidR="00F92885" w:rsidRDefault="00F92885">
      <w:pPr>
        <w:pStyle w:val="Tabladeilustraciones"/>
        <w:tabs>
          <w:tab w:val="right" w:leader="dot" w:pos="8494"/>
        </w:tabs>
        <w:rPr>
          <w:ins w:id="1231" w:author="JORGE CONTRERAS ORTIZ" w:date="2021-09-04T13:42:00Z"/>
          <w:rFonts w:asciiTheme="minorHAnsi" w:eastAsiaTheme="minorEastAsia" w:hAnsiTheme="minorHAnsi" w:cstheme="minorBidi"/>
          <w:noProof/>
          <w:lang w:eastAsia="es-ES"/>
        </w:rPr>
      </w:pPr>
      <w:ins w:id="1232" w:author="JORGE CONTRERAS ORTIZ" w:date="2021-09-04T13:42:00Z">
        <w:r w:rsidRPr="00C33076">
          <w:rPr>
            <w:rStyle w:val="Hipervnculo"/>
            <w:noProof/>
          </w:rPr>
          <w:fldChar w:fldCharType="begin"/>
        </w:r>
        <w:r w:rsidRPr="00C33076">
          <w:rPr>
            <w:rStyle w:val="Hipervnculo"/>
            <w:noProof/>
          </w:rPr>
          <w:instrText xml:space="preserve"> </w:instrText>
        </w:r>
        <w:r>
          <w:rPr>
            <w:noProof/>
          </w:rPr>
          <w:instrText>HYPERLINK \l "_Toc81655464"</w:instrText>
        </w:r>
        <w:r w:rsidRPr="00C33076">
          <w:rPr>
            <w:rStyle w:val="Hipervnculo"/>
            <w:noProof/>
          </w:rPr>
          <w:instrText xml:space="preserve"> </w:instrText>
        </w:r>
        <w:r w:rsidRPr="00C33076">
          <w:rPr>
            <w:rStyle w:val="Hipervnculo"/>
            <w:noProof/>
          </w:rPr>
        </w:r>
        <w:r w:rsidRPr="00C33076">
          <w:rPr>
            <w:rStyle w:val="Hipervnculo"/>
            <w:noProof/>
          </w:rPr>
          <w:fldChar w:fldCharType="separate"/>
        </w:r>
        <w:r w:rsidRPr="00C33076">
          <w:rPr>
            <w:rStyle w:val="Hipervnculo"/>
            <w:noProof/>
          </w:rPr>
          <w:t>Ilustración 75 Topología con 6 nodos</w:t>
        </w:r>
        <w:r>
          <w:rPr>
            <w:noProof/>
            <w:webHidden/>
          </w:rPr>
          <w:tab/>
        </w:r>
        <w:r>
          <w:rPr>
            <w:noProof/>
            <w:webHidden/>
          </w:rPr>
          <w:fldChar w:fldCharType="begin"/>
        </w:r>
        <w:r>
          <w:rPr>
            <w:noProof/>
            <w:webHidden/>
          </w:rPr>
          <w:instrText xml:space="preserve"> PAGEREF _Toc81655464 \h </w:instrText>
        </w:r>
        <w:r>
          <w:rPr>
            <w:noProof/>
            <w:webHidden/>
          </w:rPr>
        </w:r>
      </w:ins>
      <w:r>
        <w:rPr>
          <w:noProof/>
          <w:webHidden/>
        </w:rPr>
        <w:fldChar w:fldCharType="separate"/>
      </w:r>
      <w:ins w:id="1233" w:author="JORGE CONTRERAS ORTIZ" w:date="2021-09-04T13:42:00Z">
        <w:r>
          <w:rPr>
            <w:noProof/>
            <w:webHidden/>
          </w:rPr>
          <w:t>109</w:t>
        </w:r>
        <w:r>
          <w:rPr>
            <w:noProof/>
            <w:webHidden/>
          </w:rPr>
          <w:fldChar w:fldCharType="end"/>
        </w:r>
        <w:r w:rsidRPr="00C33076">
          <w:rPr>
            <w:rStyle w:val="Hipervnculo"/>
            <w:noProof/>
          </w:rPr>
          <w:fldChar w:fldCharType="end"/>
        </w:r>
      </w:ins>
    </w:p>
    <w:p w14:paraId="190A7AD7" w14:textId="32739599" w:rsidR="005B42F0" w:rsidDel="00675D4D" w:rsidRDefault="005B42F0">
      <w:pPr>
        <w:pStyle w:val="Tabladeilustraciones"/>
        <w:tabs>
          <w:tab w:val="right" w:leader="dot" w:pos="8494"/>
        </w:tabs>
        <w:rPr>
          <w:del w:id="1234" w:author="JORGE CONTRERAS ORTIZ" w:date="2021-09-04T11:50:00Z"/>
          <w:rFonts w:asciiTheme="minorHAnsi" w:eastAsiaTheme="minorEastAsia" w:hAnsiTheme="minorHAnsi" w:cstheme="minorBidi"/>
          <w:noProof/>
          <w:lang w:eastAsia="es-ES"/>
        </w:rPr>
      </w:pPr>
      <w:del w:id="1235"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236" w:author="JORGE CONTRERAS ORTIZ" w:date="2021-09-04T11:50:00Z"/>
          <w:rFonts w:asciiTheme="minorHAnsi" w:eastAsiaTheme="minorEastAsia" w:hAnsiTheme="minorHAnsi" w:cstheme="minorBidi"/>
          <w:noProof/>
          <w:lang w:eastAsia="es-ES"/>
        </w:rPr>
      </w:pPr>
      <w:del w:id="1237"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238" w:author="JORGE CONTRERAS ORTIZ" w:date="2021-09-04T11:50:00Z"/>
          <w:rFonts w:asciiTheme="minorHAnsi" w:eastAsiaTheme="minorEastAsia" w:hAnsiTheme="minorHAnsi" w:cstheme="minorBidi"/>
          <w:noProof/>
          <w:lang w:eastAsia="es-ES"/>
        </w:rPr>
      </w:pPr>
      <w:del w:id="1239"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240" w:author="JORGE CONTRERAS ORTIZ" w:date="2021-09-04T11:50:00Z"/>
          <w:rFonts w:asciiTheme="minorHAnsi" w:eastAsiaTheme="minorEastAsia" w:hAnsiTheme="minorHAnsi" w:cstheme="minorBidi"/>
          <w:noProof/>
          <w:lang w:eastAsia="es-ES"/>
        </w:rPr>
      </w:pPr>
      <w:del w:id="1241"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242" w:author="JORGE CONTRERAS ORTIZ" w:date="2021-09-04T11:50:00Z"/>
          <w:rFonts w:asciiTheme="minorHAnsi" w:eastAsiaTheme="minorEastAsia" w:hAnsiTheme="minorHAnsi" w:cstheme="minorBidi"/>
          <w:noProof/>
          <w:lang w:eastAsia="es-ES"/>
        </w:rPr>
      </w:pPr>
      <w:del w:id="1243"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244" w:author="JORGE CONTRERAS ORTIZ" w:date="2021-09-04T11:50:00Z"/>
          <w:rFonts w:asciiTheme="minorHAnsi" w:eastAsiaTheme="minorEastAsia" w:hAnsiTheme="minorHAnsi" w:cstheme="minorBidi"/>
          <w:noProof/>
          <w:lang w:eastAsia="es-ES"/>
        </w:rPr>
      </w:pPr>
      <w:del w:id="1245"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246" w:author="JORGE CONTRERAS ORTIZ" w:date="2021-09-04T11:50:00Z"/>
          <w:rFonts w:asciiTheme="minorHAnsi" w:eastAsiaTheme="minorEastAsia" w:hAnsiTheme="minorHAnsi" w:cstheme="minorBidi"/>
          <w:noProof/>
          <w:lang w:eastAsia="es-ES"/>
        </w:rPr>
      </w:pPr>
      <w:del w:id="1247"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248" w:author="JORGE CONTRERAS ORTIZ" w:date="2021-09-04T11:50:00Z"/>
          <w:rFonts w:asciiTheme="minorHAnsi" w:eastAsiaTheme="minorEastAsia" w:hAnsiTheme="minorHAnsi" w:cstheme="minorBidi"/>
          <w:noProof/>
          <w:lang w:eastAsia="es-ES"/>
        </w:rPr>
      </w:pPr>
      <w:del w:id="1249"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250" w:author="JORGE CONTRERAS ORTIZ" w:date="2021-09-04T11:50:00Z"/>
          <w:rFonts w:asciiTheme="minorHAnsi" w:eastAsiaTheme="minorEastAsia" w:hAnsiTheme="minorHAnsi" w:cstheme="minorBidi"/>
          <w:noProof/>
          <w:lang w:eastAsia="es-ES"/>
        </w:rPr>
      </w:pPr>
      <w:del w:id="1251"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252" w:author="JORGE CONTRERAS ORTIZ" w:date="2021-09-04T11:50:00Z"/>
          <w:rFonts w:asciiTheme="minorHAnsi" w:eastAsiaTheme="minorEastAsia" w:hAnsiTheme="minorHAnsi" w:cstheme="minorBidi"/>
          <w:noProof/>
          <w:lang w:eastAsia="es-ES"/>
        </w:rPr>
      </w:pPr>
      <w:del w:id="1253"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254" w:author="JORGE CONTRERAS ORTIZ" w:date="2021-09-04T11:50:00Z"/>
          <w:rFonts w:asciiTheme="minorHAnsi" w:eastAsiaTheme="minorEastAsia" w:hAnsiTheme="minorHAnsi" w:cstheme="minorBidi"/>
          <w:noProof/>
          <w:lang w:eastAsia="es-ES"/>
        </w:rPr>
      </w:pPr>
      <w:del w:id="1255"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256" w:author="JORGE CONTRERAS ORTIZ" w:date="2021-09-04T11:50:00Z"/>
          <w:rFonts w:asciiTheme="minorHAnsi" w:eastAsiaTheme="minorEastAsia" w:hAnsiTheme="minorHAnsi" w:cstheme="minorBidi"/>
          <w:noProof/>
          <w:lang w:eastAsia="es-ES"/>
        </w:rPr>
      </w:pPr>
      <w:del w:id="1257"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258" w:author="JORGE CONTRERAS ORTIZ" w:date="2021-09-04T11:50:00Z"/>
          <w:rFonts w:asciiTheme="minorHAnsi" w:eastAsiaTheme="minorEastAsia" w:hAnsiTheme="minorHAnsi" w:cstheme="minorBidi"/>
          <w:noProof/>
          <w:lang w:eastAsia="es-ES"/>
        </w:rPr>
      </w:pPr>
      <w:del w:id="1259"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260" w:author="JORGE CONTRERAS ORTIZ" w:date="2021-09-04T11:50:00Z"/>
          <w:rFonts w:asciiTheme="minorHAnsi" w:eastAsiaTheme="minorEastAsia" w:hAnsiTheme="minorHAnsi" w:cstheme="minorBidi"/>
          <w:noProof/>
          <w:lang w:eastAsia="es-ES"/>
        </w:rPr>
      </w:pPr>
      <w:del w:id="1261"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262" w:author="JORGE CONTRERAS ORTIZ" w:date="2021-09-04T11:50:00Z"/>
          <w:rFonts w:asciiTheme="minorHAnsi" w:eastAsiaTheme="minorEastAsia" w:hAnsiTheme="minorHAnsi" w:cstheme="minorBidi"/>
          <w:noProof/>
          <w:lang w:eastAsia="es-ES"/>
        </w:rPr>
      </w:pPr>
      <w:del w:id="1263"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264" w:author="JORGE CONTRERAS ORTIZ" w:date="2021-09-04T11:50:00Z"/>
          <w:rFonts w:asciiTheme="minorHAnsi" w:eastAsiaTheme="minorEastAsia" w:hAnsiTheme="minorHAnsi" w:cstheme="minorBidi"/>
          <w:noProof/>
          <w:lang w:eastAsia="es-ES"/>
        </w:rPr>
      </w:pPr>
      <w:del w:id="1265"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266" w:author="JORGE CONTRERAS ORTIZ" w:date="2021-09-04T11:50:00Z"/>
          <w:rFonts w:asciiTheme="minorHAnsi" w:eastAsiaTheme="minorEastAsia" w:hAnsiTheme="minorHAnsi" w:cstheme="minorBidi"/>
          <w:noProof/>
          <w:lang w:eastAsia="es-ES"/>
        </w:rPr>
      </w:pPr>
      <w:del w:id="1267"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268" w:author="JORGE CONTRERAS ORTIZ" w:date="2021-09-04T11:50:00Z"/>
          <w:rFonts w:asciiTheme="minorHAnsi" w:eastAsiaTheme="minorEastAsia" w:hAnsiTheme="minorHAnsi" w:cstheme="minorBidi"/>
          <w:noProof/>
          <w:lang w:eastAsia="es-ES"/>
        </w:rPr>
      </w:pPr>
      <w:del w:id="1269"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270" w:author="JORGE CONTRERAS ORTIZ" w:date="2021-09-04T11:50:00Z"/>
          <w:rFonts w:asciiTheme="minorHAnsi" w:eastAsiaTheme="minorEastAsia" w:hAnsiTheme="minorHAnsi" w:cstheme="minorBidi"/>
          <w:noProof/>
          <w:lang w:eastAsia="es-ES"/>
        </w:rPr>
      </w:pPr>
      <w:del w:id="1271"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272" w:author="JORGE CONTRERAS ORTIZ" w:date="2021-09-04T11:50:00Z"/>
          <w:rFonts w:asciiTheme="minorHAnsi" w:eastAsiaTheme="minorEastAsia" w:hAnsiTheme="minorHAnsi" w:cstheme="minorBidi"/>
          <w:noProof/>
          <w:lang w:eastAsia="es-ES"/>
        </w:rPr>
      </w:pPr>
      <w:del w:id="1273"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274" w:author="JORGE CONTRERAS ORTIZ" w:date="2021-09-04T11:50:00Z"/>
          <w:rFonts w:asciiTheme="minorHAnsi" w:eastAsiaTheme="minorEastAsia" w:hAnsiTheme="minorHAnsi" w:cstheme="minorBidi"/>
          <w:noProof/>
          <w:lang w:eastAsia="es-ES"/>
        </w:rPr>
      </w:pPr>
      <w:del w:id="1275"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276" w:author="JORGE CONTRERAS ORTIZ" w:date="2021-09-04T11:50:00Z"/>
          <w:rFonts w:asciiTheme="minorHAnsi" w:eastAsiaTheme="minorEastAsia" w:hAnsiTheme="minorHAnsi" w:cstheme="minorBidi"/>
          <w:noProof/>
          <w:lang w:eastAsia="es-ES"/>
        </w:rPr>
      </w:pPr>
      <w:del w:id="1277"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278" w:author="JORGE CONTRERAS ORTIZ" w:date="2021-09-04T11:50:00Z"/>
          <w:rFonts w:asciiTheme="minorHAnsi" w:eastAsiaTheme="minorEastAsia" w:hAnsiTheme="minorHAnsi" w:cstheme="minorBidi"/>
          <w:noProof/>
          <w:lang w:eastAsia="es-ES"/>
        </w:rPr>
      </w:pPr>
      <w:del w:id="1279"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280" w:author="JORGE CONTRERAS ORTIZ" w:date="2021-09-04T11:50:00Z"/>
          <w:rFonts w:asciiTheme="minorHAnsi" w:eastAsiaTheme="minorEastAsia" w:hAnsiTheme="minorHAnsi" w:cstheme="minorBidi"/>
          <w:noProof/>
          <w:lang w:eastAsia="es-ES"/>
        </w:rPr>
      </w:pPr>
      <w:del w:id="1281"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282" w:author="JORGE CONTRERAS ORTIZ" w:date="2021-09-04T11:50:00Z"/>
          <w:rFonts w:asciiTheme="minorHAnsi" w:eastAsiaTheme="minorEastAsia" w:hAnsiTheme="minorHAnsi" w:cstheme="minorBidi"/>
          <w:noProof/>
          <w:lang w:eastAsia="es-ES"/>
        </w:rPr>
      </w:pPr>
      <w:del w:id="1283"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284" w:author="JORGE CONTRERAS ORTIZ" w:date="2021-09-04T11:50:00Z"/>
          <w:rFonts w:asciiTheme="minorHAnsi" w:eastAsiaTheme="minorEastAsia" w:hAnsiTheme="minorHAnsi" w:cstheme="minorBidi"/>
          <w:noProof/>
          <w:lang w:eastAsia="es-ES"/>
        </w:rPr>
      </w:pPr>
      <w:del w:id="1285"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286" w:author="JORGE CONTRERAS ORTIZ" w:date="2021-09-04T11:50:00Z"/>
          <w:rFonts w:asciiTheme="minorHAnsi" w:eastAsiaTheme="minorEastAsia" w:hAnsiTheme="minorHAnsi" w:cstheme="minorBidi"/>
          <w:noProof/>
          <w:lang w:eastAsia="es-ES"/>
        </w:rPr>
      </w:pPr>
      <w:del w:id="1287"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288" w:author="JORGE CONTRERAS ORTIZ" w:date="2021-09-04T11:50:00Z"/>
          <w:rFonts w:asciiTheme="minorHAnsi" w:eastAsiaTheme="minorEastAsia" w:hAnsiTheme="minorHAnsi" w:cstheme="minorBidi"/>
          <w:noProof/>
          <w:lang w:eastAsia="es-ES"/>
        </w:rPr>
      </w:pPr>
      <w:del w:id="1289"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290" w:author="JORGE CONTRERAS ORTIZ" w:date="2021-09-04T11:50:00Z"/>
          <w:rFonts w:asciiTheme="minorHAnsi" w:eastAsiaTheme="minorEastAsia" w:hAnsiTheme="minorHAnsi" w:cstheme="minorBidi"/>
          <w:noProof/>
          <w:lang w:eastAsia="es-ES"/>
        </w:rPr>
      </w:pPr>
      <w:del w:id="1291"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292" w:author="JORGE CONTRERAS ORTIZ" w:date="2021-09-04T11:50:00Z"/>
          <w:rFonts w:asciiTheme="minorHAnsi" w:eastAsiaTheme="minorEastAsia" w:hAnsiTheme="minorHAnsi" w:cstheme="minorBidi"/>
          <w:noProof/>
          <w:lang w:eastAsia="es-ES"/>
        </w:rPr>
      </w:pPr>
      <w:del w:id="1293"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294" w:author="JORGE CONTRERAS ORTIZ" w:date="2021-09-04T11:50:00Z"/>
          <w:rFonts w:asciiTheme="minorHAnsi" w:eastAsiaTheme="minorEastAsia" w:hAnsiTheme="minorHAnsi" w:cstheme="minorBidi"/>
          <w:noProof/>
          <w:lang w:eastAsia="es-ES"/>
        </w:rPr>
      </w:pPr>
      <w:del w:id="1295"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296" w:author="JORGE CONTRERAS ORTIZ" w:date="2021-09-04T11:50:00Z"/>
          <w:rFonts w:asciiTheme="minorHAnsi" w:eastAsiaTheme="minorEastAsia" w:hAnsiTheme="minorHAnsi" w:cstheme="minorBidi"/>
          <w:noProof/>
          <w:lang w:eastAsia="es-ES"/>
        </w:rPr>
      </w:pPr>
      <w:del w:id="1297"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298" w:author="JORGE CONTRERAS ORTIZ" w:date="2021-09-04T11:50:00Z"/>
          <w:rFonts w:asciiTheme="minorHAnsi" w:eastAsiaTheme="minorEastAsia" w:hAnsiTheme="minorHAnsi" w:cstheme="minorBidi"/>
          <w:noProof/>
          <w:lang w:eastAsia="es-ES"/>
        </w:rPr>
      </w:pPr>
      <w:del w:id="1299"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300" w:author="JORGE CONTRERAS ORTIZ" w:date="2021-09-04T11:50:00Z"/>
          <w:rFonts w:asciiTheme="minorHAnsi" w:eastAsiaTheme="minorEastAsia" w:hAnsiTheme="minorHAnsi" w:cstheme="minorBidi"/>
          <w:noProof/>
          <w:lang w:eastAsia="es-ES"/>
        </w:rPr>
      </w:pPr>
      <w:del w:id="1301"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302" w:author="JORGE CONTRERAS ORTIZ" w:date="2021-09-04T11:50:00Z"/>
          <w:rFonts w:asciiTheme="minorHAnsi" w:eastAsiaTheme="minorEastAsia" w:hAnsiTheme="minorHAnsi" w:cstheme="minorBidi"/>
          <w:noProof/>
          <w:lang w:eastAsia="es-ES"/>
        </w:rPr>
      </w:pPr>
      <w:del w:id="1303"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304" w:author="JORGE CONTRERAS ORTIZ" w:date="2021-09-04T11:50:00Z"/>
          <w:rFonts w:asciiTheme="minorHAnsi" w:eastAsiaTheme="minorEastAsia" w:hAnsiTheme="minorHAnsi" w:cstheme="minorBidi"/>
          <w:noProof/>
          <w:lang w:eastAsia="es-ES"/>
        </w:rPr>
      </w:pPr>
      <w:del w:id="1305"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306" w:author="JORGE CONTRERAS ORTIZ" w:date="2021-09-04T11:50:00Z"/>
          <w:rFonts w:asciiTheme="minorHAnsi" w:eastAsiaTheme="minorEastAsia" w:hAnsiTheme="minorHAnsi" w:cstheme="minorBidi"/>
          <w:noProof/>
          <w:lang w:eastAsia="es-ES"/>
        </w:rPr>
      </w:pPr>
      <w:del w:id="1307"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308" w:author="JORGE CONTRERAS ORTIZ" w:date="2021-09-04T11:50:00Z"/>
          <w:rFonts w:asciiTheme="minorHAnsi" w:eastAsiaTheme="minorEastAsia" w:hAnsiTheme="minorHAnsi" w:cstheme="minorBidi"/>
          <w:noProof/>
          <w:lang w:eastAsia="es-ES"/>
        </w:rPr>
      </w:pPr>
      <w:del w:id="1309"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310" w:author="JORGE CONTRERAS ORTIZ" w:date="2021-09-04T11:50:00Z"/>
          <w:rFonts w:asciiTheme="minorHAnsi" w:eastAsiaTheme="minorEastAsia" w:hAnsiTheme="minorHAnsi" w:cstheme="minorBidi"/>
          <w:noProof/>
          <w:lang w:eastAsia="es-ES"/>
        </w:rPr>
      </w:pPr>
      <w:del w:id="1311"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312" w:author="JORGE CONTRERAS ORTIZ" w:date="2021-09-04T11:50:00Z"/>
          <w:rFonts w:asciiTheme="minorHAnsi" w:eastAsiaTheme="minorEastAsia" w:hAnsiTheme="minorHAnsi" w:cstheme="minorBidi"/>
          <w:noProof/>
          <w:lang w:eastAsia="es-ES"/>
        </w:rPr>
      </w:pPr>
      <w:del w:id="1313"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314" w:author="JORGE CONTRERAS ORTIZ" w:date="2021-09-04T11:50:00Z"/>
          <w:rFonts w:asciiTheme="minorHAnsi" w:eastAsiaTheme="minorEastAsia" w:hAnsiTheme="minorHAnsi" w:cstheme="minorBidi"/>
          <w:noProof/>
          <w:lang w:eastAsia="es-ES"/>
        </w:rPr>
      </w:pPr>
      <w:del w:id="1315"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316" w:author="JORGE CONTRERAS ORTIZ" w:date="2021-09-04T11:50:00Z"/>
          <w:rFonts w:asciiTheme="minorHAnsi" w:eastAsiaTheme="minorEastAsia" w:hAnsiTheme="minorHAnsi" w:cstheme="minorBidi"/>
          <w:noProof/>
          <w:lang w:eastAsia="es-ES"/>
        </w:rPr>
      </w:pPr>
      <w:del w:id="1317"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318" w:author="JORGE CONTRERAS ORTIZ" w:date="2021-09-04T11:50:00Z"/>
          <w:rFonts w:asciiTheme="minorHAnsi" w:eastAsiaTheme="minorEastAsia" w:hAnsiTheme="minorHAnsi" w:cstheme="minorBidi"/>
          <w:noProof/>
          <w:lang w:eastAsia="es-ES"/>
        </w:rPr>
      </w:pPr>
      <w:del w:id="1319"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320" w:author="JORGE CONTRERAS ORTIZ" w:date="2021-09-04T11:50:00Z"/>
          <w:rFonts w:asciiTheme="minorHAnsi" w:eastAsiaTheme="minorEastAsia" w:hAnsiTheme="minorHAnsi" w:cstheme="minorBidi"/>
          <w:noProof/>
          <w:lang w:eastAsia="es-ES"/>
        </w:rPr>
      </w:pPr>
      <w:del w:id="1321"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322" w:author="JORGE CONTRERAS ORTIZ" w:date="2021-09-04T11:50:00Z"/>
          <w:rFonts w:asciiTheme="minorHAnsi" w:eastAsiaTheme="minorEastAsia" w:hAnsiTheme="minorHAnsi" w:cstheme="minorBidi"/>
          <w:noProof/>
          <w:lang w:eastAsia="es-ES"/>
        </w:rPr>
      </w:pPr>
      <w:del w:id="1323"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324" w:author="JORGE CONTRERAS ORTIZ" w:date="2021-09-04T11:50:00Z"/>
          <w:rFonts w:asciiTheme="minorHAnsi" w:eastAsiaTheme="minorEastAsia" w:hAnsiTheme="minorHAnsi" w:cstheme="minorBidi"/>
          <w:noProof/>
          <w:lang w:eastAsia="es-ES"/>
        </w:rPr>
      </w:pPr>
      <w:del w:id="1325"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326" w:author="JORGE CONTRERAS ORTIZ" w:date="2021-09-04T11:50:00Z"/>
          <w:rFonts w:asciiTheme="minorHAnsi" w:eastAsiaTheme="minorEastAsia" w:hAnsiTheme="minorHAnsi" w:cstheme="minorBidi"/>
          <w:noProof/>
          <w:lang w:eastAsia="es-ES"/>
        </w:rPr>
      </w:pPr>
      <w:del w:id="1327"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328" w:author="JORGE CONTRERAS ORTIZ" w:date="2021-09-04T11:50:00Z"/>
          <w:rFonts w:asciiTheme="minorHAnsi" w:eastAsiaTheme="minorEastAsia" w:hAnsiTheme="minorHAnsi" w:cstheme="minorBidi"/>
          <w:noProof/>
          <w:lang w:eastAsia="es-ES"/>
        </w:rPr>
      </w:pPr>
      <w:del w:id="1329"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330" w:author="JORGE CONTRERAS ORTIZ" w:date="2021-09-04T11:50:00Z"/>
          <w:rFonts w:asciiTheme="minorHAnsi" w:eastAsiaTheme="minorEastAsia" w:hAnsiTheme="minorHAnsi" w:cstheme="minorBidi"/>
          <w:noProof/>
          <w:lang w:eastAsia="es-ES"/>
        </w:rPr>
      </w:pPr>
      <w:del w:id="1331"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332" w:author="JORGE CONTRERAS ORTIZ" w:date="2021-09-04T11:50:00Z"/>
          <w:rFonts w:asciiTheme="minorHAnsi" w:eastAsiaTheme="minorEastAsia" w:hAnsiTheme="minorHAnsi" w:cstheme="minorBidi"/>
          <w:noProof/>
          <w:lang w:eastAsia="es-ES"/>
        </w:rPr>
      </w:pPr>
      <w:del w:id="1333"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334" w:author="JORGE CONTRERAS ORTIZ" w:date="2021-09-04T11:50:00Z"/>
          <w:rFonts w:asciiTheme="minorHAnsi" w:eastAsiaTheme="minorEastAsia" w:hAnsiTheme="minorHAnsi" w:cstheme="minorBidi"/>
          <w:noProof/>
          <w:lang w:eastAsia="es-ES"/>
        </w:rPr>
      </w:pPr>
      <w:del w:id="1335"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336" w:author="JORGE CONTRERAS ORTIZ" w:date="2021-09-04T11:50:00Z"/>
          <w:rFonts w:asciiTheme="minorHAnsi" w:eastAsiaTheme="minorEastAsia" w:hAnsiTheme="minorHAnsi" w:cstheme="minorBidi"/>
          <w:noProof/>
          <w:lang w:eastAsia="es-ES"/>
        </w:rPr>
      </w:pPr>
      <w:del w:id="1337"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338" w:author="JORGE CONTRERAS ORTIZ" w:date="2021-09-04T11:50:00Z"/>
          <w:rFonts w:asciiTheme="minorHAnsi" w:eastAsiaTheme="minorEastAsia" w:hAnsiTheme="minorHAnsi" w:cstheme="minorBidi"/>
          <w:noProof/>
          <w:lang w:eastAsia="es-ES"/>
        </w:rPr>
      </w:pPr>
      <w:del w:id="1339"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340" w:author="JORGE CONTRERAS ORTIZ" w:date="2021-09-04T11:50:00Z"/>
          <w:rFonts w:asciiTheme="minorHAnsi" w:eastAsiaTheme="minorEastAsia" w:hAnsiTheme="minorHAnsi" w:cstheme="minorBidi"/>
          <w:noProof/>
          <w:lang w:eastAsia="es-ES"/>
        </w:rPr>
      </w:pPr>
      <w:del w:id="1341"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342" w:author="JORGE CONTRERAS ORTIZ" w:date="2021-09-04T11:50:00Z"/>
          <w:rFonts w:asciiTheme="minorHAnsi" w:eastAsiaTheme="minorEastAsia" w:hAnsiTheme="minorHAnsi" w:cstheme="minorBidi"/>
          <w:noProof/>
          <w:lang w:eastAsia="es-ES"/>
        </w:rPr>
      </w:pPr>
      <w:del w:id="1343"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344" w:author="JORGE CONTRERAS ORTIZ" w:date="2021-09-04T11:50:00Z"/>
          <w:rFonts w:asciiTheme="minorHAnsi" w:eastAsiaTheme="minorEastAsia" w:hAnsiTheme="minorHAnsi" w:cstheme="minorBidi"/>
          <w:noProof/>
          <w:lang w:eastAsia="es-ES"/>
        </w:rPr>
      </w:pPr>
      <w:del w:id="1345"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346" w:author="JORGE CONTRERAS ORTIZ" w:date="2021-09-04T11:50:00Z"/>
          <w:rFonts w:asciiTheme="minorHAnsi" w:eastAsiaTheme="minorEastAsia" w:hAnsiTheme="minorHAnsi" w:cstheme="minorBidi"/>
          <w:noProof/>
          <w:lang w:eastAsia="es-ES"/>
        </w:rPr>
      </w:pPr>
      <w:del w:id="1347"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348" w:author="JORGE CONTRERAS ORTIZ" w:date="2021-09-04T11:50:00Z"/>
          <w:rFonts w:asciiTheme="minorHAnsi" w:eastAsiaTheme="minorEastAsia" w:hAnsiTheme="minorHAnsi" w:cstheme="minorBidi"/>
          <w:noProof/>
          <w:lang w:eastAsia="es-ES"/>
        </w:rPr>
      </w:pPr>
      <w:del w:id="1349"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350" w:author="JORGE CONTRERAS ORTIZ" w:date="2021-09-04T11:50:00Z"/>
          <w:rFonts w:asciiTheme="minorHAnsi" w:eastAsiaTheme="minorEastAsia" w:hAnsiTheme="minorHAnsi" w:cstheme="minorBidi"/>
          <w:noProof/>
          <w:lang w:eastAsia="es-ES"/>
        </w:rPr>
      </w:pPr>
      <w:del w:id="1351"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352" w:author="JORGE CONTRERAS ORTIZ" w:date="2021-09-04T11:50:00Z"/>
          <w:rFonts w:asciiTheme="minorHAnsi" w:eastAsiaTheme="minorEastAsia" w:hAnsiTheme="minorHAnsi" w:cstheme="minorBidi"/>
          <w:noProof/>
          <w:lang w:eastAsia="es-ES"/>
        </w:rPr>
      </w:pPr>
      <w:del w:id="1353"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354" w:author="JORGE CONTRERAS ORTIZ" w:date="2021-09-04T11:50:00Z"/>
          <w:rFonts w:asciiTheme="minorHAnsi" w:eastAsiaTheme="minorEastAsia" w:hAnsiTheme="minorHAnsi" w:cstheme="minorBidi"/>
          <w:noProof/>
          <w:lang w:eastAsia="es-ES"/>
        </w:rPr>
      </w:pPr>
      <w:del w:id="1355"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356" w:author="JORGE CONTRERAS ORTIZ" w:date="2021-09-04T11:50:00Z"/>
          <w:rFonts w:asciiTheme="minorHAnsi" w:eastAsiaTheme="minorEastAsia" w:hAnsiTheme="minorHAnsi" w:cstheme="minorBidi"/>
          <w:noProof/>
          <w:lang w:eastAsia="es-ES"/>
        </w:rPr>
      </w:pPr>
      <w:del w:id="1357"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358" w:author="JORGE CONTRERAS ORTIZ" w:date="2021-09-04T11:50:00Z"/>
          <w:rFonts w:asciiTheme="minorHAnsi" w:eastAsiaTheme="minorEastAsia" w:hAnsiTheme="minorHAnsi" w:cstheme="minorBidi"/>
          <w:noProof/>
          <w:lang w:eastAsia="es-ES"/>
        </w:rPr>
      </w:pPr>
      <w:del w:id="1359"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360" w:author="JORGE CONTRERAS ORTIZ" w:date="2021-09-04T11:50:00Z"/>
          <w:rFonts w:asciiTheme="minorHAnsi" w:eastAsiaTheme="minorEastAsia" w:hAnsiTheme="minorHAnsi" w:cstheme="minorBidi"/>
          <w:noProof/>
          <w:lang w:eastAsia="es-ES"/>
        </w:rPr>
      </w:pPr>
      <w:del w:id="1361"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362" w:author="JORGE CONTRERAS ORTIZ" w:date="2021-09-04T11:50:00Z"/>
          <w:rFonts w:asciiTheme="minorHAnsi" w:eastAsiaTheme="minorEastAsia" w:hAnsiTheme="minorHAnsi" w:cstheme="minorBidi"/>
          <w:noProof/>
          <w:lang w:eastAsia="es-ES"/>
        </w:rPr>
      </w:pPr>
      <w:del w:id="1363"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364" w:author="JORGE CONTRERAS ORTIZ" w:date="2021-09-04T11:50:00Z"/>
          <w:rFonts w:asciiTheme="minorHAnsi" w:eastAsiaTheme="minorEastAsia" w:hAnsiTheme="minorHAnsi" w:cstheme="minorBidi"/>
          <w:noProof/>
          <w:lang w:eastAsia="es-ES"/>
        </w:rPr>
      </w:pPr>
      <w:del w:id="1365"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366" w:author="JORGE CONTRERAS ORTIZ" w:date="2021-09-04T11:50:00Z"/>
          <w:rFonts w:asciiTheme="minorHAnsi" w:eastAsiaTheme="minorEastAsia" w:hAnsiTheme="minorHAnsi" w:cstheme="minorBidi"/>
          <w:noProof/>
          <w:lang w:eastAsia="es-ES"/>
        </w:rPr>
      </w:pPr>
      <w:del w:id="1367"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368" w:author="JORGE CONTRERAS ORTIZ" w:date="2021-09-04T11:50:00Z"/>
          <w:rFonts w:asciiTheme="minorHAnsi" w:eastAsiaTheme="minorEastAsia" w:hAnsiTheme="minorHAnsi" w:cstheme="minorBidi"/>
          <w:noProof/>
          <w:lang w:eastAsia="es-ES"/>
        </w:rPr>
      </w:pPr>
      <w:del w:id="1369"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370" w:author="JORGE CONTRERAS ORTIZ" w:date="2021-09-04T11:50:00Z"/>
          <w:rFonts w:asciiTheme="minorHAnsi" w:eastAsiaTheme="minorEastAsia" w:hAnsiTheme="minorHAnsi" w:cstheme="minorBidi"/>
          <w:noProof/>
          <w:lang w:eastAsia="es-ES"/>
        </w:rPr>
      </w:pPr>
      <w:del w:id="1371"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372" w:author="JORGE CONTRERAS ORTIZ" w:date="2021-09-04T11:50:00Z"/>
          <w:rFonts w:asciiTheme="minorHAnsi" w:eastAsiaTheme="minorEastAsia" w:hAnsiTheme="minorHAnsi" w:cstheme="minorBidi"/>
          <w:noProof/>
          <w:lang w:eastAsia="es-ES"/>
        </w:rPr>
      </w:pPr>
      <w:del w:id="1373"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374" w:author="JORGE CONTRERAS ORTIZ" w:date="2021-09-04T11:50:00Z"/>
          <w:rFonts w:asciiTheme="minorHAnsi" w:eastAsiaTheme="minorEastAsia" w:hAnsiTheme="minorHAnsi" w:cstheme="minorBidi"/>
          <w:noProof/>
          <w:lang w:eastAsia="es-ES"/>
        </w:rPr>
      </w:pPr>
      <w:del w:id="1375"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376" w:author="JORGE CONTRERAS ORTIZ" w:date="2021-09-04T11:50:00Z"/>
          <w:rFonts w:asciiTheme="minorHAnsi" w:eastAsiaTheme="minorEastAsia" w:hAnsiTheme="minorHAnsi" w:cstheme="minorBidi"/>
          <w:noProof/>
          <w:lang w:eastAsia="es-ES"/>
        </w:rPr>
      </w:pPr>
      <w:del w:id="1377"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378" w:author="JORGE CONTRERAS ORTIZ" w:date="2021-09-04T11:50:00Z"/>
          <w:rFonts w:asciiTheme="minorHAnsi" w:eastAsiaTheme="minorEastAsia" w:hAnsiTheme="minorHAnsi" w:cstheme="minorBidi"/>
          <w:noProof/>
          <w:lang w:eastAsia="es-ES"/>
        </w:rPr>
      </w:pPr>
      <w:del w:id="1379"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380" w:author="JORGE CONTRERAS ORTIZ" w:date="2021-09-04T11:50:00Z"/>
          <w:rFonts w:asciiTheme="minorHAnsi" w:eastAsiaTheme="minorEastAsia" w:hAnsiTheme="minorHAnsi" w:cstheme="minorBidi"/>
          <w:noProof/>
          <w:lang w:eastAsia="es-ES"/>
        </w:rPr>
      </w:pPr>
      <w:del w:id="1381"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382" w:author="JORGE CONTRERAS ORTIZ" w:date="2021-09-04T11:50:00Z"/>
          <w:rFonts w:asciiTheme="minorHAnsi" w:eastAsiaTheme="minorEastAsia" w:hAnsiTheme="minorHAnsi" w:cstheme="minorBidi"/>
          <w:noProof/>
          <w:lang w:eastAsia="es-ES"/>
        </w:rPr>
      </w:pPr>
      <w:del w:id="1383"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384" w:author="JORGE CONTRERAS ORTIZ" w:date="2021-09-04T09:25:00Z"/>
          <w:rFonts w:asciiTheme="minorHAnsi" w:eastAsiaTheme="minorEastAsia" w:hAnsiTheme="minorHAnsi" w:cstheme="minorBidi"/>
          <w:noProof/>
          <w:lang w:eastAsia="es-ES"/>
        </w:rPr>
      </w:pPr>
      <w:del w:id="1385" w:author="JORGE CONTRERAS ORTIZ" w:date="2021-09-04T09:25:00Z">
        <w:r w:rsidRPr="005B42F0" w:rsidDel="005B42F0">
          <w:rPr>
            <w:noProof/>
            <w:rPrChange w:id="1386"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387" w:author="JORGE CONTRERAS ORTIZ" w:date="2021-09-04T09:25:00Z"/>
          <w:rFonts w:asciiTheme="minorHAnsi" w:eastAsiaTheme="minorEastAsia" w:hAnsiTheme="minorHAnsi" w:cstheme="minorBidi"/>
          <w:noProof/>
          <w:lang w:eastAsia="es-ES"/>
        </w:rPr>
      </w:pPr>
      <w:del w:id="1388" w:author="JORGE CONTRERAS ORTIZ" w:date="2021-09-04T09:25:00Z">
        <w:r w:rsidRPr="005B42F0" w:rsidDel="005B42F0">
          <w:rPr>
            <w:noProof/>
            <w:rPrChange w:id="1389"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390" w:author="JORGE CONTRERAS ORTIZ" w:date="2021-09-04T09:25:00Z"/>
          <w:rFonts w:asciiTheme="minorHAnsi" w:eastAsiaTheme="minorEastAsia" w:hAnsiTheme="minorHAnsi" w:cstheme="minorBidi"/>
          <w:noProof/>
          <w:lang w:eastAsia="es-ES"/>
        </w:rPr>
      </w:pPr>
      <w:del w:id="1391" w:author="JORGE CONTRERAS ORTIZ" w:date="2021-09-04T09:25:00Z">
        <w:r w:rsidRPr="005B42F0" w:rsidDel="005B42F0">
          <w:rPr>
            <w:noProof/>
            <w:rPrChange w:id="1392"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393" w:author="JORGE CONTRERAS ORTIZ" w:date="2021-09-04T09:25:00Z"/>
          <w:rFonts w:asciiTheme="minorHAnsi" w:eastAsiaTheme="minorEastAsia" w:hAnsiTheme="minorHAnsi" w:cstheme="minorBidi"/>
          <w:noProof/>
          <w:lang w:eastAsia="es-ES"/>
        </w:rPr>
      </w:pPr>
      <w:del w:id="1394" w:author="JORGE CONTRERAS ORTIZ" w:date="2021-09-04T09:25:00Z">
        <w:r w:rsidRPr="005B42F0" w:rsidDel="005B42F0">
          <w:rPr>
            <w:noProof/>
            <w:rPrChange w:id="1395"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396" w:author="JORGE CONTRERAS ORTIZ" w:date="2021-09-04T09:25:00Z"/>
          <w:rFonts w:asciiTheme="minorHAnsi" w:eastAsiaTheme="minorEastAsia" w:hAnsiTheme="minorHAnsi" w:cstheme="minorBidi"/>
          <w:noProof/>
          <w:lang w:eastAsia="es-ES"/>
        </w:rPr>
      </w:pPr>
      <w:del w:id="1397" w:author="JORGE CONTRERAS ORTIZ" w:date="2021-09-04T09:25:00Z">
        <w:r w:rsidRPr="005B42F0" w:rsidDel="005B42F0">
          <w:rPr>
            <w:noProof/>
            <w:rPrChange w:id="1398"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399" w:author="JORGE CONTRERAS ORTIZ" w:date="2021-09-04T09:25:00Z"/>
          <w:rFonts w:asciiTheme="minorHAnsi" w:eastAsiaTheme="minorEastAsia" w:hAnsiTheme="minorHAnsi" w:cstheme="minorBidi"/>
          <w:noProof/>
          <w:lang w:eastAsia="es-ES"/>
        </w:rPr>
      </w:pPr>
      <w:del w:id="1400" w:author="JORGE CONTRERAS ORTIZ" w:date="2021-09-04T09:25:00Z">
        <w:r w:rsidRPr="005B42F0" w:rsidDel="005B42F0">
          <w:rPr>
            <w:noProof/>
            <w:rPrChange w:id="1401"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402" w:author="JORGE CONTRERAS ORTIZ" w:date="2021-09-04T09:25:00Z"/>
          <w:rFonts w:asciiTheme="minorHAnsi" w:eastAsiaTheme="minorEastAsia" w:hAnsiTheme="minorHAnsi" w:cstheme="minorBidi"/>
          <w:noProof/>
          <w:lang w:eastAsia="es-ES"/>
        </w:rPr>
      </w:pPr>
      <w:del w:id="1403" w:author="JORGE CONTRERAS ORTIZ" w:date="2021-09-04T09:25:00Z">
        <w:r w:rsidRPr="005B42F0" w:rsidDel="005B42F0">
          <w:rPr>
            <w:noProof/>
            <w:rPrChange w:id="1404"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405" w:author="JORGE CONTRERAS ORTIZ" w:date="2021-09-04T09:25:00Z"/>
          <w:rFonts w:asciiTheme="minorHAnsi" w:eastAsiaTheme="minorEastAsia" w:hAnsiTheme="minorHAnsi" w:cstheme="minorBidi"/>
          <w:noProof/>
          <w:lang w:eastAsia="es-ES"/>
        </w:rPr>
      </w:pPr>
      <w:del w:id="1406" w:author="JORGE CONTRERAS ORTIZ" w:date="2021-09-04T09:25:00Z">
        <w:r w:rsidRPr="005B42F0" w:rsidDel="005B42F0">
          <w:rPr>
            <w:noProof/>
            <w:rPrChange w:id="1407"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408" w:author="JORGE CONTRERAS ORTIZ" w:date="2021-09-04T09:25:00Z"/>
          <w:rFonts w:asciiTheme="minorHAnsi" w:eastAsiaTheme="minorEastAsia" w:hAnsiTheme="minorHAnsi" w:cstheme="minorBidi"/>
          <w:noProof/>
          <w:lang w:eastAsia="es-ES"/>
        </w:rPr>
      </w:pPr>
      <w:del w:id="1409" w:author="JORGE CONTRERAS ORTIZ" w:date="2021-09-04T09:25:00Z">
        <w:r w:rsidRPr="005B42F0" w:rsidDel="005B42F0">
          <w:rPr>
            <w:noProof/>
            <w:rPrChange w:id="1410"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411" w:author="JORGE CONTRERAS ORTIZ" w:date="2021-09-04T09:25:00Z"/>
          <w:rFonts w:asciiTheme="minorHAnsi" w:eastAsiaTheme="minorEastAsia" w:hAnsiTheme="minorHAnsi" w:cstheme="minorBidi"/>
          <w:noProof/>
          <w:lang w:eastAsia="es-ES"/>
        </w:rPr>
      </w:pPr>
      <w:del w:id="1412" w:author="JORGE CONTRERAS ORTIZ" w:date="2021-09-04T09:25:00Z">
        <w:r w:rsidRPr="005B42F0" w:rsidDel="005B42F0">
          <w:rPr>
            <w:noProof/>
            <w:rPrChange w:id="1413"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414" w:author="JORGE CONTRERAS ORTIZ" w:date="2021-09-04T09:25:00Z"/>
          <w:rFonts w:asciiTheme="minorHAnsi" w:eastAsiaTheme="minorEastAsia" w:hAnsiTheme="minorHAnsi" w:cstheme="minorBidi"/>
          <w:noProof/>
          <w:lang w:eastAsia="es-ES"/>
        </w:rPr>
      </w:pPr>
      <w:del w:id="1415" w:author="JORGE CONTRERAS ORTIZ" w:date="2021-09-04T09:25:00Z">
        <w:r w:rsidRPr="005B42F0" w:rsidDel="005B42F0">
          <w:rPr>
            <w:noProof/>
            <w:rPrChange w:id="1416"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417" w:author="JORGE CONTRERAS ORTIZ" w:date="2021-09-04T09:25:00Z"/>
          <w:rFonts w:asciiTheme="minorHAnsi" w:eastAsiaTheme="minorEastAsia" w:hAnsiTheme="minorHAnsi" w:cstheme="minorBidi"/>
          <w:noProof/>
          <w:lang w:eastAsia="es-ES"/>
        </w:rPr>
      </w:pPr>
      <w:del w:id="1418" w:author="JORGE CONTRERAS ORTIZ" w:date="2021-09-04T09:25:00Z">
        <w:r w:rsidRPr="005B42F0" w:rsidDel="005B42F0">
          <w:rPr>
            <w:noProof/>
            <w:rPrChange w:id="1419"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420" w:author="JORGE CONTRERAS ORTIZ" w:date="2021-09-04T09:25:00Z"/>
          <w:rFonts w:asciiTheme="minorHAnsi" w:eastAsiaTheme="minorEastAsia" w:hAnsiTheme="minorHAnsi" w:cstheme="minorBidi"/>
          <w:noProof/>
          <w:lang w:eastAsia="es-ES"/>
        </w:rPr>
      </w:pPr>
      <w:del w:id="1421" w:author="JORGE CONTRERAS ORTIZ" w:date="2021-09-04T09:25:00Z">
        <w:r w:rsidRPr="005B42F0" w:rsidDel="005B42F0">
          <w:rPr>
            <w:noProof/>
            <w:rPrChange w:id="1422"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423" w:author="JORGE CONTRERAS ORTIZ" w:date="2021-09-04T09:25:00Z"/>
          <w:rFonts w:asciiTheme="minorHAnsi" w:eastAsiaTheme="minorEastAsia" w:hAnsiTheme="minorHAnsi" w:cstheme="minorBidi"/>
          <w:noProof/>
          <w:lang w:eastAsia="es-ES"/>
        </w:rPr>
      </w:pPr>
      <w:del w:id="1424" w:author="JORGE CONTRERAS ORTIZ" w:date="2021-09-04T09:25:00Z">
        <w:r w:rsidRPr="005B42F0" w:rsidDel="005B42F0">
          <w:rPr>
            <w:noProof/>
            <w:rPrChange w:id="1425"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426" w:author="JORGE CONTRERAS ORTIZ" w:date="2021-09-04T09:25:00Z"/>
          <w:rFonts w:asciiTheme="minorHAnsi" w:eastAsiaTheme="minorEastAsia" w:hAnsiTheme="minorHAnsi" w:cstheme="minorBidi"/>
          <w:noProof/>
          <w:lang w:eastAsia="es-ES"/>
        </w:rPr>
      </w:pPr>
      <w:del w:id="1427" w:author="JORGE CONTRERAS ORTIZ" w:date="2021-09-04T09:25:00Z">
        <w:r w:rsidRPr="005B42F0" w:rsidDel="005B42F0">
          <w:rPr>
            <w:noProof/>
            <w:rPrChange w:id="1428"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429" w:author="JORGE CONTRERAS ORTIZ" w:date="2021-09-04T09:25:00Z"/>
          <w:rFonts w:asciiTheme="minorHAnsi" w:eastAsiaTheme="minorEastAsia" w:hAnsiTheme="minorHAnsi" w:cstheme="minorBidi"/>
          <w:noProof/>
          <w:lang w:eastAsia="es-ES"/>
        </w:rPr>
      </w:pPr>
      <w:del w:id="1430" w:author="JORGE CONTRERAS ORTIZ" w:date="2021-09-04T09:25:00Z">
        <w:r w:rsidRPr="005B42F0" w:rsidDel="005B42F0">
          <w:rPr>
            <w:noProof/>
            <w:rPrChange w:id="1431"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432" w:author="JORGE CONTRERAS ORTIZ" w:date="2021-09-04T09:25:00Z"/>
          <w:rFonts w:asciiTheme="minorHAnsi" w:eastAsiaTheme="minorEastAsia" w:hAnsiTheme="minorHAnsi" w:cstheme="minorBidi"/>
          <w:noProof/>
          <w:lang w:eastAsia="es-ES"/>
        </w:rPr>
      </w:pPr>
      <w:del w:id="1433" w:author="JORGE CONTRERAS ORTIZ" w:date="2021-09-04T09:25:00Z">
        <w:r w:rsidRPr="005B42F0" w:rsidDel="005B42F0">
          <w:rPr>
            <w:noProof/>
            <w:rPrChange w:id="1434"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435" w:author="JORGE CONTRERAS ORTIZ" w:date="2021-09-04T09:25:00Z"/>
          <w:rFonts w:asciiTheme="minorHAnsi" w:eastAsiaTheme="minorEastAsia" w:hAnsiTheme="minorHAnsi" w:cstheme="minorBidi"/>
          <w:noProof/>
          <w:lang w:eastAsia="es-ES"/>
        </w:rPr>
      </w:pPr>
      <w:del w:id="1436" w:author="JORGE CONTRERAS ORTIZ" w:date="2021-09-04T09:25:00Z">
        <w:r w:rsidRPr="005B42F0" w:rsidDel="005B42F0">
          <w:rPr>
            <w:noProof/>
            <w:rPrChange w:id="1437"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438" w:author="JORGE CONTRERAS ORTIZ" w:date="2021-09-04T09:25:00Z"/>
          <w:rFonts w:asciiTheme="minorHAnsi" w:eastAsiaTheme="minorEastAsia" w:hAnsiTheme="minorHAnsi" w:cstheme="minorBidi"/>
          <w:noProof/>
          <w:lang w:eastAsia="es-ES"/>
        </w:rPr>
      </w:pPr>
      <w:del w:id="1439" w:author="JORGE CONTRERAS ORTIZ" w:date="2021-09-04T09:25:00Z">
        <w:r w:rsidRPr="005B42F0" w:rsidDel="005B42F0">
          <w:rPr>
            <w:noProof/>
            <w:rPrChange w:id="1440"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441" w:author="JORGE CONTRERAS ORTIZ" w:date="2021-09-04T09:25:00Z"/>
          <w:rFonts w:asciiTheme="minorHAnsi" w:eastAsiaTheme="minorEastAsia" w:hAnsiTheme="minorHAnsi" w:cstheme="minorBidi"/>
          <w:noProof/>
          <w:lang w:eastAsia="es-ES"/>
        </w:rPr>
      </w:pPr>
      <w:del w:id="1442" w:author="JORGE CONTRERAS ORTIZ" w:date="2021-09-04T09:25:00Z">
        <w:r w:rsidRPr="005B42F0" w:rsidDel="005B42F0">
          <w:rPr>
            <w:noProof/>
            <w:rPrChange w:id="1443"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444" w:author="JORGE CONTRERAS ORTIZ" w:date="2021-09-04T09:25:00Z"/>
          <w:rFonts w:asciiTheme="minorHAnsi" w:eastAsiaTheme="minorEastAsia" w:hAnsiTheme="minorHAnsi" w:cstheme="minorBidi"/>
          <w:noProof/>
          <w:lang w:eastAsia="es-ES"/>
        </w:rPr>
      </w:pPr>
      <w:del w:id="1445" w:author="JORGE CONTRERAS ORTIZ" w:date="2021-09-04T09:25:00Z">
        <w:r w:rsidRPr="005B42F0" w:rsidDel="005B42F0">
          <w:rPr>
            <w:noProof/>
            <w:rPrChange w:id="1446"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447" w:author="JORGE CONTRERAS ORTIZ" w:date="2021-09-04T09:25:00Z"/>
          <w:rFonts w:asciiTheme="minorHAnsi" w:eastAsiaTheme="minorEastAsia" w:hAnsiTheme="minorHAnsi" w:cstheme="minorBidi"/>
          <w:noProof/>
          <w:lang w:eastAsia="es-ES"/>
        </w:rPr>
      </w:pPr>
      <w:del w:id="1448" w:author="JORGE CONTRERAS ORTIZ" w:date="2021-09-04T09:25:00Z">
        <w:r w:rsidRPr="005B42F0" w:rsidDel="005B42F0">
          <w:rPr>
            <w:noProof/>
            <w:rPrChange w:id="1449"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450" w:author="JORGE CONTRERAS ORTIZ" w:date="2021-09-04T09:25:00Z"/>
          <w:rFonts w:asciiTheme="minorHAnsi" w:eastAsiaTheme="minorEastAsia" w:hAnsiTheme="minorHAnsi" w:cstheme="minorBidi"/>
          <w:noProof/>
          <w:lang w:eastAsia="es-ES"/>
        </w:rPr>
      </w:pPr>
      <w:del w:id="1451" w:author="JORGE CONTRERAS ORTIZ" w:date="2021-09-04T09:25:00Z">
        <w:r w:rsidRPr="005B42F0" w:rsidDel="005B42F0">
          <w:rPr>
            <w:noProof/>
            <w:rPrChange w:id="1452"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453" w:author="JORGE CONTRERAS ORTIZ" w:date="2021-09-04T09:25:00Z"/>
          <w:rFonts w:asciiTheme="minorHAnsi" w:eastAsiaTheme="minorEastAsia" w:hAnsiTheme="minorHAnsi" w:cstheme="minorBidi"/>
          <w:noProof/>
          <w:lang w:eastAsia="es-ES"/>
        </w:rPr>
      </w:pPr>
      <w:del w:id="1454" w:author="JORGE CONTRERAS ORTIZ" w:date="2021-09-04T09:25:00Z">
        <w:r w:rsidRPr="005B42F0" w:rsidDel="005B42F0">
          <w:rPr>
            <w:noProof/>
            <w:rPrChange w:id="1455"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456" w:author="JORGE CONTRERAS ORTIZ" w:date="2021-09-04T09:25:00Z"/>
          <w:rFonts w:asciiTheme="minorHAnsi" w:eastAsiaTheme="minorEastAsia" w:hAnsiTheme="minorHAnsi" w:cstheme="minorBidi"/>
          <w:noProof/>
          <w:lang w:eastAsia="es-ES"/>
        </w:rPr>
      </w:pPr>
      <w:del w:id="1457" w:author="JORGE CONTRERAS ORTIZ" w:date="2021-09-04T09:25:00Z">
        <w:r w:rsidRPr="005B42F0" w:rsidDel="005B42F0">
          <w:rPr>
            <w:noProof/>
            <w:rPrChange w:id="1458"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459" w:author="JORGE CONTRERAS ORTIZ" w:date="2021-09-04T09:25:00Z"/>
          <w:rFonts w:asciiTheme="minorHAnsi" w:eastAsiaTheme="minorEastAsia" w:hAnsiTheme="minorHAnsi" w:cstheme="minorBidi"/>
          <w:noProof/>
          <w:lang w:eastAsia="es-ES"/>
        </w:rPr>
      </w:pPr>
      <w:del w:id="1460" w:author="JORGE CONTRERAS ORTIZ" w:date="2021-09-04T09:25:00Z">
        <w:r w:rsidRPr="005B42F0" w:rsidDel="005B42F0">
          <w:rPr>
            <w:noProof/>
            <w:rPrChange w:id="1461"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462" w:author="JORGE CONTRERAS ORTIZ" w:date="2021-09-04T09:25:00Z"/>
          <w:rFonts w:asciiTheme="minorHAnsi" w:eastAsiaTheme="minorEastAsia" w:hAnsiTheme="minorHAnsi" w:cstheme="minorBidi"/>
          <w:noProof/>
          <w:lang w:eastAsia="es-ES"/>
        </w:rPr>
      </w:pPr>
      <w:del w:id="1463" w:author="JORGE CONTRERAS ORTIZ" w:date="2021-09-04T09:25:00Z">
        <w:r w:rsidRPr="005B42F0" w:rsidDel="005B42F0">
          <w:rPr>
            <w:noProof/>
            <w:rPrChange w:id="1464"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465" w:author="JORGE CONTRERAS ORTIZ" w:date="2021-09-04T09:25:00Z"/>
          <w:rFonts w:asciiTheme="minorHAnsi" w:eastAsiaTheme="minorEastAsia" w:hAnsiTheme="minorHAnsi" w:cstheme="minorBidi"/>
          <w:noProof/>
          <w:lang w:eastAsia="es-ES"/>
        </w:rPr>
      </w:pPr>
      <w:del w:id="1466" w:author="JORGE CONTRERAS ORTIZ" w:date="2021-09-04T09:25:00Z">
        <w:r w:rsidRPr="005B42F0" w:rsidDel="005B42F0">
          <w:rPr>
            <w:noProof/>
            <w:rPrChange w:id="1467"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468" w:author="JORGE CONTRERAS ORTIZ" w:date="2021-09-04T09:25:00Z"/>
          <w:rFonts w:asciiTheme="minorHAnsi" w:eastAsiaTheme="minorEastAsia" w:hAnsiTheme="minorHAnsi" w:cstheme="minorBidi"/>
          <w:noProof/>
          <w:lang w:eastAsia="es-ES"/>
        </w:rPr>
      </w:pPr>
      <w:del w:id="1469" w:author="JORGE CONTRERAS ORTIZ" w:date="2021-09-04T09:25:00Z">
        <w:r w:rsidRPr="005B42F0" w:rsidDel="005B42F0">
          <w:rPr>
            <w:noProof/>
            <w:rPrChange w:id="1470"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471" w:author="JORGE CONTRERAS ORTIZ" w:date="2021-09-04T09:25:00Z"/>
          <w:rFonts w:asciiTheme="minorHAnsi" w:eastAsiaTheme="minorEastAsia" w:hAnsiTheme="minorHAnsi" w:cstheme="minorBidi"/>
          <w:noProof/>
          <w:lang w:eastAsia="es-ES"/>
        </w:rPr>
      </w:pPr>
      <w:del w:id="1472" w:author="JORGE CONTRERAS ORTIZ" w:date="2021-09-04T09:25:00Z">
        <w:r w:rsidRPr="005B42F0" w:rsidDel="005B42F0">
          <w:rPr>
            <w:noProof/>
            <w:rPrChange w:id="1473"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474" w:author="JORGE CONTRERAS ORTIZ" w:date="2021-09-04T09:25:00Z"/>
          <w:rFonts w:asciiTheme="minorHAnsi" w:eastAsiaTheme="minorEastAsia" w:hAnsiTheme="minorHAnsi" w:cstheme="minorBidi"/>
          <w:noProof/>
          <w:lang w:eastAsia="es-ES"/>
        </w:rPr>
      </w:pPr>
      <w:del w:id="1475" w:author="JORGE CONTRERAS ORTIZ" w:date="2021-09-04T09:25:00Z">
        <w:r w:rsidRPr="005B42F0" w:rsidDel="005B42F0">
          <w:rPr>
            <w:noProof/>
            <w:rPrChange w:id="1476"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477" w:author="JORGE CONTRERAS ORTIZ" w:date="2021-09-04T09:25:00Z"/>
          <w:rFonts w:asciiTheme="minorHAnsi" w:eastAsiaTheme="minorEastAsia" w:hAnsiTheme="minorHAnsi" w:cstheme="minorBidi"/>
          <w:noProof/>
          <w:lang w:eastAsia="es-ES"/>
        </w:rPr>
      </w:pPr>
      <w:del w:id="1478" w:author="JORGE CONTRERAS ORTIZ" w:date="2021-09-04T09:25:00Z">
        <w:r w:rsidRPr="005B42F0" w:rsidDel="005B42F0">
          <w:rPr>
            <w:noProof/>
            <w:rPrChange w:id="1479"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480" w:author="JORGE CONTRERAS ORTIZ" w:date="2021-09-04T09:25:00Z"/>
          <w:rFonts w:asciiTheme="minorHAnsi" w:eastAsiaTheme="minorEastAsia" w:hAnsiTheme="minorHAnsi" w:cstheme="minorBidi"/>
          <w:noProof/>
          <w:lang w:eastAsia="es-ES"/>
        </w:rPr>
      </w:pPr>
      <w:del w:id="1481" w:author="JORGE CONTRERAS ORTIZ" w:date="2021-09-04T09:25:00Z">
        <w:r w:rsidRPr="005B42F0" w:rsidDel="005B42F0">
          <w:rPr>
            <w:noProof/>
            <w:rPrChange w:id="1482"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483" w:author="JORGE CONTRERAS ORTIZ" w:date="2021-09-04T09:25:00Z"/>
          <w:rFonts w:asciiTheme="minorHAnsi" w:eastAsiaTheme="minorEastAsia" w:hAnsiTheme="minorHAnsi" w:cstheme="minorBidi"/>
          <w:noProof/>
          <w:lang w:eastAsia="es-ES"/>
        </w:rPr>
      </w:pPr>
      <w:del w:id="1484" w:author="JORGE CONTRERAS ORTIZ" w:date="2021-09-04T09:25:00Z">
        <w:r w:rsidRPr="005B42F0" w:rsidDel="005B42F0">
          <w:rPr>
            <w:noProof/>
            <w:rPrChange w:id="1485"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486" w:author="JORGE CONTRERAS ORTIZ" w:date="2021-09-04T09:25:00Z"/>
          <w:rFonts w:asciiTheme="minorHAnsi" w:eastAsiaTheme="minorEastAsia" w:hAnsiTheme="minorHAnsi" w:cstheme="minorBidi"/>
          <w:noProof/>
          <w:lang w:eastAsia="es-ES"/>
        </w:rPr>
      </w:pPr>
      <w:del w:id="1487" w:author="JORGE CONTRERAS ORTIZ" w:date="2021-09-04T09:25:00Z">
        <w:r w:rsidRPr="005B42F0" w:rsidDel="005B42F0">
          <w:rPr>
            <w:noProof/>
            <w:rPrChange w:id="1488"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489" w:author="JORGE CONTRERAS ORTIZ" w:date="2021-09-04T09:25:00Z"/>
          <w:rFonts w:asciiTheme="minorHAnsi" w:eastAsiaTheme="minorEastAsia" w:hAnsiTheme="minorHAnsi" w:cstheme="minorBidi"/>
          <w:noProof/>
          <w:lang w:eastAsia="es-ES"/>
        </w:rPr>
      </w:pPr>
      <w:del w:id="1490" w:author="JORGE CONTRERAS ORTIZ" w:date="2021-09-04T09:25:00Z">
        <w:r w:rsidRPr="005B42F0" w:rsidDel="005B42F0">
          <w:rPr>
            <w:noProof/>
            <w:rPrChange w:id="1491"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492" w:author="JORGE CONTRERAS ORTIZ" w:date="2021-09-04T09:25:00Z"/>
          <w:rFonts w:asciiTheme="minorHAnsi" w:eastAsiaTheme="minorEastAsia" w:hAnsiTheme="minorHAnsi" w:cstheme="minorBidi"/>
          <w:noProof/>
          <w:lang w:eastAsia="es-ES"/>
        </w:rPr>
      </w:pPr>
      <w:del w:id="1493" w:author="JORGE CONTRERAS ORTIZ" w:date="2021-09-04T09:25:00Z">
        <w:r w:rsidRPr="005B42F0" w:rsidDel="005B42F0">
          <w:rPr>
            <w:noProof/>
            <w:rPrChange w:id="1494"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495" w:author="JORGE CONTRERAS ORTIZ" w:date="2021-09-04T09:25:00Z"/>
          <w:rFonts w:asciiTheme="minorHAnsi" w:eastAsiaTheme="minorEastAsia" w:hAnsiTheme="minorHAnsi" w:cstheme="minorBidi"/>
          <w:noProof/>
          <w:lang w:eastAsia="es-ES"/>
        </w:rPr>
      </w:pPr>
      <w:del w:id="1496" w:author="JORGE CONTRERAS ORTIZ" w:date="2021-09-04T09:25:00Z">
        <w:r w:rsidRPr="005B42F0" w:rsidDel="005B42F0">
          <w:rPr>
            <w:noProof/>
            <w:rPrChange w:id="1497"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498" w:author="JORGE CONTRERAS ORTIZ" w:date="2021-09-04T09:25:00Z"/>
          <w:rFonts w:asciiTheme="minorHAnsi" w:eastAsiaTheme="minorEastAsia" w:hAnsiTheme="minorHAnsi" w:cstheme="minorBidi"/>
          <w:noProof/>
          <w:lang w:eastAsia="es-ES"/>
        </w:rPr>
      </w:pPr>
      <w:del w:id="1499" w:author="JORGE CONTRERAS ORTIZ" w:date="2021-09-04T09:25:00Z">
        <w:r w:rsidRPr="005B42F0" w:rsidDel="005B42F0">
          <w:rPr>
            <w:noProof/>
            <w:rPrChange w:id="1500"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501" w:author="JORGE CONTRERAS ORTIZ" w:date="2021-09-04T09:25:00Z"/>
          <w:rFonts w:asciiTheme="minorHAnsi" w:eastAsiaTheme="minorEastAsia" w:hAnsiTheme="minorHAnsi" w:cstheme="minorBidi"/>
          <w:noProof/>
          <w:lang w:eastAsia="es-ES"/>
        </w:rPr>
      </w:pPr>
      <w:del w:id="1502" w:author="JORGE CONTRERAS ORTIZ" w:date="2021-09-04T09:25:00Z">
        <w:r w:rsidRPr="005B42F0" w:rsidDel="005B42F0">
          <w:rPr>
            <w:noProof/>
            <w:rPrChange w:id="1503"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504" w:author="JORGE CONTRERAS ORTIZ" w:date="2021-09-04T09:25:00Z"/>
          <w:rFonts w:asciiTheme="minorHAnsi" w:eastAsiaTheme="minorEastAsia" w:hAnsiTheme="minorHAnsi" w:cstheme="minorBidi"/>
          <w:noProof/>
          <w:lang w:eastAsia="es-ES"/>
        </w:rPr>
      </w:pPr>
      <w:del w:id="1505" w:author="JORGE CONTRERAS ORTIZ" w:date="2021-09-04T09:25:00Z">
        <w:r w:rsidRPr="005B42F0" w:rsidDel="005B42F0">
          <w:rPr>
            <w:noProof/>
            <w:rPrChange w:id="1506"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507" w:author="JORGE CONTRERAS ORTIZ" w:date="2021-09-04T09:25:00Z"/>
          <w:rFonts w:asciiTheme="minorHAnsi" w:eastAsiaTheme="minorEastAsia" w:hAnsiTheme="minorHAnsi" w:cstheme="minorBidi"/>
          <w:noProof/>
          <w:lang w:eastAsia="es-ES"/>
        </w:rPr>
      </w:pPr>
      <w:del w:id="1508" w:author="JORGE CONTRERAS ORTIZ" w:date="2021-09-04T09:25:00Z">
        <w:r w:rsidRPr="005B42F0" w:rsidDel="005B42F0">
          <w:rPr>
            <w:noProof/>
            <w:rPrChange w:id="1509"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510" w:author="JORGE CONTRERAS ORTIZ" w:date="2021-09-04T09:25:00Z"/>
          <w:rFonts w:asciiTheme="minorHAnsi" w:eastAsiaTheme="minorEastAsia" w:hAnsiTheme="minorHAnsi" w:cstheme="minorBidi"/>
          <w:noProof/>
          <w:lang w:eastAsia="es-ES"/>
        </w:rPr>
      </w:pPr>
      <w:del w:id="1511" w:author="JORGE CONTRERAS ORTIZ" w:date="2021-09-04T09:25:00Z">
        <w:r w:rsidRPr="005B42F0" w:rsidDel="005B42F0">
          <w:rPr>
            <w:noProof/>
            <w:rPrChange w:id="1512"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513" w:author="JORGE CONTRERAS ORTIZ" w:date="2021-09-04T09:25:00Z"/>
          <w:rFonts w:asciiTheme="minorHAnsi" w:eastAsiaTheme="minorEastAsia" w:hAnsiTheme="minorHAnsi" w:cstheme="minorBidi"/>
          <w:noProof/>
          <w:lang w:eastAsia="es-ES"/>
        </w:rPr>
      </w:pPr>
      <w:del w:id="1514" w:author="JORGE CONTRERAS ORTIZ" w:date="2021-09-04T09:25:00Z">
        <w:r w:rsidRPr="005B42F0" w:rsidDel="005B42F0">
          <w:rPr>
            <w:noProof/>
            <w:rPrChange w:id="1515"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516" w:author="JORGE CONTRERAS ORTIZ" w:date="2021-09-04T09:25:00Z"/>
          <w:rFonts w:asciiTheme="minorHAnsi" w:eastAsiaTheme="minorEastAsia" w:hAnsiTheme="minorHAnsi" w:cstheme="minorBidi"/>
          <w:noProof/>
          <w:lang w:eastAsia="es-ES"/>
        </w:rPr>
      </w:pPr>
      <w:del w:id="1517" w:author="JORGE CONTRERAS ORTIZ" w:date="2021-09-04T09:25:00Z">
        <w:r w:rsidRPr="005B42F0" w:rsidDel="005B42F0">
          <w:rPr>
            <w:noProof/>
            <w:rPrChange w:id="1518"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519" w:author="JORGE CONTRERAS ORTIZ" w:date="2021-09-04T09:25:00Z"/>
          <w:rFonts w:asciiTheme="minorHAnsi" w:eastAsiaTheme="minorEastAsia" w:hAnsiTheme="minorHAnsi" w:cstheme="minorBidi"/>
          <w:noProof/>
          <w:lang w:eastAsia="es-ES"/>
        </w:rPr>
      </w:pPr>
      <w:del w:id="1520" w:author="JORGE CONTRERAS ORTIZ" w:date="2021-09-04T09:25:00Z">
        <w:r w:rsidRPr="005B42F0" w:rsidDel="005B42F0">
          <w:rPr>
            <w:noProof/>
            <w:rPrChange w:id="1521"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522" w:author="JORGE CONTRERAS ORTIZ" w:date="2021-09-04T09:25:00Z"/>
          <w:rFonts w:asciiTheme="minorHAnsi" w:eastAsiaTheme="minorEastAsia" w:hAnsiTheme="minorHAnsi" w:cstheme="minorBidi"/>
          <w:noProof/>
          <w:lang w:eastAsia="es-ES"/>
        </w:rPr>
      </w:pPr>
      <w:del w:id="1523" w:author="JORGE CONTRERAS ORTIZ" w:date="2021-09-04T09:25:00Z">
        <w:r w:rsidRPr="005B42F0" w:rsidDel="005B42F0">
          <w:rPr>
            <w:noProof/>
            <w:rPrChange w:id="1524"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525" w:author="JORGE CONTRERAS ORTIZ" w:date="2021-09-04T09:25:00Z"/>
          <w:rFonts w:asciiTheme="minorHAnsi" w:eastAsiaTheme="minorEastAsia" w:hAnsiTheme="minorHAnsi" w:cstheme="minorBidi"/>
          <w:noProof/>
          <w:lang w:eastAsia="es-ES"/>
        </w:rPr>
      </w:pPr>
      <w:del w:id="1526" w:author="JORGE CONTRERAS ORTIZ" w:date="2021-09-04T09:25:00Z">
        <w:r w:rsidRPr="005B42F0" w:rsidDel="005B42F0">
          <w:rPr>
            <w:noProof/>
            <w:rPrChange w:id="1527"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528" w:author="JORGE CONTRERAS ORTIZ" w:date="2021-09-04T09:25:00Z"/>
          <w:rFonts w:asciiTheme="minorHAnsi" w:eastAsiaTheme="minorEastAsia" w:hAnsiTheme="minorHAnsi" w:cstheme="minorBidi"/>
          <w:noProof/>
          <w:lang w:eastAsia="es-ES"/>
        </w:rPr>
      </w:pPr>
      <w:del w:id="1529" w:author="JORGE CONTRERAS ORTIZ" w:date="2021-09-04T09:25:00Z">
        <w:r w:rsidRPr="005B42F0" w:rsidDel="005B42F0">
          <w:rPr>
            <w:noProof/>
            <w:rPrChange w:id="1530"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531" w:author="JORGE CONTRERAS ORTIZ" w:date="2021-09-04T09:25:00Z"/>
          <w:rFonts w:asciiTheme="minorHAnsi" w:eastAsiaTheme="minorEastAsia" w:hAnsiTheme="minorHAnsi" w:cstheme="minorBidi"/>
          <w:noProof/>
          <w:lang w:eastAsia="es-ES"/>
        </w:rPr>
      </w:pPr>
      <w:del w:id="1532" w:author="JORGE CONTRERAS ORTIZ" w:date="2021-09-04T09:25:00Z">
        <w:r w:rsidRPr="005B42F0" w:rsidDel="005B42F0">
          <w:rPr>
            <w:noProof/>
            <w:rPrChange w:id="1533"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534" w:author="JORGE CONTRERAS ORTIZ" w:date="2021-09-04T09:25:00Z"/>
          <w:rFonts w:asciiTheme="minorHAnsi" w:eastAsiaTheme="minorEastAsia" w:hAnsiTheme="minorHAnsi" w:cstheme="minorBidi"/>
          <w:noProof/>
          <w:lang w:eastAsia="es-ES"/>
        </w:rPr>
      </w:pPr>
      <w:del w:id="1535" w:author="JORGE CONTRERAS ORTIZ" w:date="2021-09-04T09:25:00Z">
        <w:r w:rsidRPr="005B42F0" w:rsidDel="005B42F0">
          <w:rPr>
            <w:noProof/>
            <w:rPrChange w:id="1536"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537" w:author="JORGE CONTRERAS ORTIZ" w:date="2021-09-04T09:25:00Z"/>
          <w:rFonts w:asciiTheme="minorHAnsi" w:eastAsiaTheme="minorEastAsia" w:hAnsiTheme="minorHAnsi" w:cstheme="minorBidi"/>
          <w:noProof/>
          <w:lang w:eastAsia="es-ES"/>
        </w:rPr>
      </w:pPr>
      <w:del w:id="1538" w:author="JORGE CONTRERAS ORTIZ" w:date="2021-09-04T09:25:00Z">
        <w:r w:rsidRPr="005B42F0" w:rsidDel="005B42F0">
          <w:rPr>
            <w:noProof/>
            <w:rPrChange w:id="1539"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540" w:author="JORGE CONTRERAS ORTIZ" w:date="2021-09-04T09:25:00Z"/>
          <w:rFonts w:asciiTheme="minorHAnsi" w:eastAsiaTheme="minorEastAsia" w:hAnsiTheme="minorHAnsi" w:cstheme="minorBidi"/>
          <w:noProof/>
          <w:lang w:eastAsia="es-ES"/>
        </w:rPr>
      </w:pPr>
      <w:del w:id="1541" w:author="JORGE CONTRERAS ORTIZ" w:date="2021-09-04T09:25:00Z">
        <w:r w:rsidRPr="005B42F0" w:rsidDel="005B42F0">
          <w:rPr>
            <w:noProof/>
            <w:rPrChange w:id="1542"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543" w:author="JORGE CONTRERAS ORTIZ" w:date="2021-09-04T09:25:00Z"/>
          <w:rFonts w:asciiTheme="minorHAnsi" w:eastAsiaTheme="minorEastAsia" w:hAnsiTheme="minorHAnsi" w:cstheme="minorBidi"/>
          <w:noProof/>
          <w:lang w:eastAsia="es-ES"/>
        </w:rPr>
      </w:pPr>
      <w:del w:id="1544" w:author="JORGE CONTRERAS ORTIZ" w:date="2021-09-04T09:25:00Z">
        <w:r w:rsidRPr="005B42F0" w:rsidDel="005B42F0">
          <w:rPr>
            <w:noProof/>
            <w:rPrChange w:id="1545"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546" w:author="JORGE CONTRERAS ORTIZ" w:date="2021-09-04T09:25:00Z"/>
          <w:rFonts w:asciiTheme="minorHAnsi" w:eastAsiaTheme="minorEastAsia" w:hAnsiTheme="minorHAnsi" w:cstheme="minorBidi"/>
          <w:noProof/>
          <w:lang w:eastAsia="es-ES"/>
        </w:rPr>
      </w:pPr>
      <w:del w:id="1547" w:author="JORGE CONTRERAS ORTIZ" w:date="2021-09-04T09:25:00Z">
        <w:r w:rsidRPr="005B42F0" w:rsidDel="005B42F0">
          <w:rPr>
            <w:noProof/>
            <w:rPrChange w:id="1548"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549" w:author="JORGE CONTRERAS ORTIZ" w:date="2021-09-04T09:25:00Z"/>
          <w:rFonts w:asciiTheme="minorHAnsi" w:eastAsiaTheme="minorEastAsia" w:hAnsiTheme="minorHAnsi" w:cstheme="minorBidi"/>
          <w:noProof/>
          <w:lang w:eastAsia="es-ES"/>
        </w:rPr>
      </w:pPr>
      <w:del w:id="1550" w:author="JORGE CONTRERAS ORTIZ" w:date="2021-09-04T09:25:00Z">
        <w:r w:rsidRPr="005B42F0" w:rsidDel="005B42F0">
          <w:rPr>
            <w:noProof/>
            <w:rPrChange w:id="1551"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552" w:author="JORGE CONTRERAS ORTIZ" w:date="2021-09-04T09:25:00Z"/>
          <w:rFonts w:asciiTheme="minorHAnsi" w:eastAsiaTheme="minorEastAsia" w:hAnsiTheme="minorHAnsi" w:cstheme="minorBidi"/>
          <w:noProof/>
          <w:lang w:eastAsia="es-ES"/>
        </w:rPr>
      </w:pPr>
      <w:del w:id="1553" w:author="JORGE CONTRERAS ORTIZ" w:date="2021-09-04T09:25:00Z">
        <w:r w:rsidRPr="005B42F0" w:rsidDel="005B42F0">
          <w:rPr>
            <w:noProof/>
            <w:rPrChange w:id="1554"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555" w:author="JORGE CONTRERAS ORTIZ" w:date="2021-09-04T09:25:00Z"/>
          <w:rFonts w:asciiTheme="minorHAnsi" w:eastAsiaTheme="minorEastAsia" w:hAnsiTheme="minorHAnsi" w:cstheme="minorBidi"/>
          <w:noProof/>
          <w:lang w:eastAsia="es-ES"/>
        </w:rPr>
      </w:pPr>
      <w:del w:id="1556" w:author="JORGE CONTRERAS ORTIZ" w:date="2021-09-04T09:25:00Z">
        <w:r w:rsidRPr="005B42F0" w:rsidDel="005B42F0">
          <w:rPr>
            <w:noProof/>
            <w:rPrChange w:id="1557"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558" w:author="JORGE CONTRERAS ORTIZ" w:date="2021-09-04T09:25:00Z"/>
          <w:rFonts w:asciiTheme="minorHAnsi" w:eastAsiaTheme="minorEastAsia" w:hAnsiTheme="minorHAnsi" w:cstheme="minorBidi"/>
          <w:noProof/>
          <w:lang w:eastAsia="es-ES"/>
        </w:rPr>
      </w:pPr>
      <w:del w:id="1559" w:author="JORGE CONTRERAS ORTIZ" w:date="2021-09-04T09:25:00Z">
        <w:r w:rsidRPr="005B42F0" w:rsidDel="005B42F0">
          <w:rPr>
            <w:noProof/>
            <w:rPrChange w:id="1560"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561" w:author="JORGE CONTRERAS ORTIZ" w:date="2021-09-04T09:25:00Z"/>
          <w:rFonts w:asciiTheme="minorHAnsi" w:eastAsiaTheme="minorEastAsia" w:hAnsiTheme="minorHAnsi" w:cstheme="minorBidi"/>
          <w:noProof/>
          <w:lang w:eastAsia="es-ES"/>
        </w:rPr>
      </w:pPr>
      <w:del w:id="1562" w:author="JORGE CONTRERAS ORTIZ" w:date="2021-09-04T09:25:00Z">
        <w:r w:rsidRPr="005B42F0" w:rsidDel="005B42F0">
          <w:rPr>
            <w:noProof/>
            <w:rPrChange w:id="1563"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564" w:author="JORGE CONTRERAS ORTIZ" w:date="2021-09-04T09:25:00Z"/>
          <w:rFonts w:asciiTheme="minorHAnsi" w:eastAsiaTheme="minorEastAsia" w:hAnsiTheme="minorHAnsi" w:cstheme="minorBidi"/>
          <w:noProof/>
          <w:lang w:eastAsia="es-ES"/>
        </w:rPr>
      </w:pPr>
      <w:del w:id="1565" w:author="JORGE CONTRERAS ORTIZ" w:date="2021-09-04T09:25:00Z">
        <w:r w:rsidRPr="005B42F0" w:rsidDel="005B42F0">
          <w:rPr>
            <w:noProof/>
            <w:rPrChange w:id="1566"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567" w:author="JORGE CONTRERAS ORTIZ" w:date="2021-09-04T09:25:00Z"/>
          <w:rFonts w:asciiTheme="minorHAnsi" w:eastAsiaTheme="minorEastAsia" w:hAnsiTheme="minorHAnsi" w:cstheme="minorBidi"/>
          <w:noProof/>
          <w:lang w:eastAsia="es-ES"/>
        </w:rPr>
      </w:pPr>
      <w:del w:id="1568" w:author="JORGE CONTRERAS ORTIZ" w:date="2021-09-04T09:25:00Z">
        <w:r w:rsidRPr="005B42F0" w:rsidDel="005B42F0">
          <w:rPr>
            <w:noProof/>
            <w:rPrChange w:id="1569"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570" w:author="JORGE CONTRERAS ORTIZ" w:date="2021-09-04T09:25:00Z"/>
          <w:rFonts w:asciiTheme="minorHAnsi" w:eastAsiaTheme="minorEastAsia" w:hAnsiTheme="minorHAnsi" w:cstheme="minorBidi"/>
          <w:noProof/>
          <w:lang w:eastAsia="es-ES"/>
        </w:rPr>
      </w:pPr>
      <w:del w:id="1571" w:author="JORGE CONTRERAS ORTIZ" w:date="2021-09-04T09:25:00Z">
        <w:r w:rsidRPr="005B42F0" w:rsidDel="005B42F0">
          <w:rPr>
            <w:noProof/>
            <w:rPrChange w:id="1572"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573" w:author="JORGE CONTRERAS ORTIZ" w:date="2021-09-04T09:25:00Z"/>
          <w:rFonts w:asciiTheme="minorHAnsi" w:eastAsiaTheme="minorEastAsia" w:hAnsiTheme="minorHAnsi" w:cstheme="minorBidi"/>
          <w:noProof/>
          <w:lang w:eastAsia="es-ES"/>
        </w:rPr>
      </w:pPr>
      <w:del w:id="1574" w:author="JORGE CONTRERAS ORTIZ" w:date="2021-09-04T09:25:00Z">
        <w:r w:rsidRPr="005B42F0" w:rsidDel="005B42F0">
          <w:rPr>
            <w:noProof/>
            <w:rPrChange w:id="1575"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576" w:author="JORGE CONTRERAS ORTIZ" w:date="2021-09-04T09:25:00Z"/>
          <w:rFonts w:asciiTheme="minorHAnsi" w:eastAsiaTheme="minorEastAsia" w:hAnsiTheme="minorHAnsi" w:cstheme="minorBidi"/>
          <w:noProof/>
          <w:lang w:eastAsia="es-ES"/>
        </w:rPr>
      </w:pPr>
      <w:del w:id="1577" w:author="JORGE CONTRERAS ORTIZ" w:date="2021-09-04T09:25:00Z">
        <w:r w:rsidRPr="005B42F0" w:rsidDel="005B42F0">
          <w:rPr>
            <w:noProof/>
            <w:rPrChange w:id="1578"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579" w:author="JORGE CONTRERAS ORTIZ" w:date="2021-09-04T09:25:00Z"/>
          <w:rFonts w:asciiTheme="minorHAnsi" w:eastAsiaTheme="minorEastAsia" w:hAnsiTheme="minorHAnsi" w:cstheme="minorBidi"/>
          <w:noProof/>
          <w:lang w:eastAsia="es-ES"/>
        </w:rPr>
      </w:pPr>
      <w:del w:id="1580" w:author="JORGE CONTRERAS ORTIZ" w:date="2021-09-04T09:25:00Z">
        <w:r w:rsidRPr="005B42F0" w:rsidDel="005B42F0">
          <w:rPr>
            <w:noProof/>
            <w:rPrChange w:id="1581"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582" w:author="JORGE CONTRERAS ORTIZ" w:date="2021-09-04T09:25:00Z"/>
          <w:rFonts w:asciiTheme="minorHAnsi" w:eastAsiaTheme="minorEastAsia" w:hAnsiTheme="minorHAnsi" w:cstheme="minorBidi"/>
          <w:noProof/>
          <w:lang w:eastAsia="es-ES"/>
        </w:rPr>
      </w:pPr>
      <w:del w:id="1583" w:author="JORGE CONTRERAS ORTIZ" w:date="2021-09-04T09:25:00Z">
        <w:r w:rsidRPr="005B42F0" w:rsidDel="005B42F0">
          <w:rPr>
            <w:noProof/>
            <w:rPrChange w:id="1584"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585" w:author="JORGE CONTRERAS ORTIZ" w:date="2021-09-04T09:25:00Z"/>
          <w:rFonts w:asciiTheme="minorHAnsi" w:eastAsiaTheme="minorEastAsia" w:hAnsiTheme="minorHAnsi" w:cstheme="minorBidi"/>
          <w:noProof/>
          <w:lang w:eastAsia="es-ES"/>
        </w:rPr>
      </w:pPr>
      <w:del w:id="1586" w:author="JORGE CONTRERAS ORTIZ" w:date="2021-09-04T09:25:00Z">
        <w:r w:rsidRPr="005B42F0" w:rsidDel="005B42F0">
          <w:rPr>
            <w:noProof/>
            <w:rPrChange w:id="1587"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588" w:author="JORGE CONTRERAS ORTIZ" w:date="2021-09-04T09:25:00Z"/>
          <w:rFonts w:asciiTheme="minorHAnsi" w:eastAsiaTheme="minorEastAsia" w:hAnsiTheme="minorHAnsi" w:cstheme="minorBidi"/>
          <w:noProof/>
          <w:lang w:eastAsia="es-ES"/>
        </w:rPr>
      </w:pPr>
      <w:del w:id="1589" w:author="JORGE CONTRERAS ORTIZ" w:date="2021-09-04T09:25:00Z">
        <w:r w:rsidRPr="005B42F0" w:rsidDel="005B42F0">
          <w:rPr>
            <w:noProof/>
            <w:rPrChange w:id="1590"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591" w:author="JORGE CONTRERAS ORTIZ" w:date="2021-09-04T09:25:00Z"/>
          <w:rFonts w:asciiTheme="minorHAnsi" w:eastAsiaTheme="minorEastAsia" w:hAnsiTheme="minorHAnsi" w:cstheme="minorBidi"/>
          <w:noProof/>
          <w:lang w:eastAsia="es-ES"/>
        </w:rPr>
      </w:pPr>
      <w:del w:id="1592" w:author="JORGE CONTRERAS ORTIZ" w:date="2021-09-04T09:25:00Z">
        <w:r w:rsidRPr="005B42F0" w:rsidDel="005B42F0">
          <w:rPr>
            <w:noProof/>
            <w:rPrChange w:id="1593"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594" w:author="JORGE CONTRERAS ORTIZ" w:date="2021-09-04T09:25:00Z"/>
          <w:rFonts w:asciiTheme="minorHAnsi" w:eastAsiaTheme="minorEastAsia" w:hAnsiTheme="minorHAnsi" w:cstheme="minorBidi"/>
          <w:noProof/>
          <w:lang w:eastAsia="es-ES"/>
        </w:rPr>
      </w:pPr>
      <w:del w:id="1595" w:author="JORGE CONTRERAS ORTIZ" w:date="2021-09-04T09:25:00Z">
        <w:r w:rsidRPr="005B42F0" w:rsidDel="005B42F0">
          <w:rPr>
            <w:noProof/>
            <w:rPrChange w:id="1596"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597" w:author="JORGE CONTRERAS ORTIZ" w:date="2021-09-04T09:25:00Z"/>
          <w:rFonts w:asciiTheme="minorHAnsi" w:eastAsiaTheme="minorEastAsia" w:hAnsiTheme="minorHAnsi" w:cstheme="minorBidi"/>
          <w:noProof/>
          <w:lang w:eastAsia="es-ES"/>
        </w:rPr>
      </w:pPr>
      <w:del w:id="1598" w:author="JORGE CONTRERAS ORTIZ" w:date="2021-09-04T09:25:00Z">
        <w:r w:rsidRPr="005B42F0" w:rsidDel="005B42F0">
          <w:rPr>
            <w:noProof/>
            <w:rPrChange w:id="1599"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600" w:name="_Toc81650343"/>
      <w:r w:rsidRPr="00791D37">
        <w:lastRenderedPageBreak/>
        <w:t>ECUACIONES</w:t>
      </w:r>
      <w:bookmarkEnd w:id="1600"/>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601" w:name="_Toc81499326"/>
      <w:bookmarkStart w:id="1602" w:name="_Toc81650344"/>
      <w:r w:rsidRPr="00791D37">
        <w:lastRenderedPageBreak/>
        <w:t>TABLAS</w:t>
      </w:r>
      <w:bookmarkEnd w:id="1601"/>
      <w:bookmarkEnd w:id="1602"/>
    </w:p>
    <w:p w14:paraId="20DC1F2D" w14:textId="77777777" w:rsidR="00B62082" w:rsidRPr="00791D37" w:rsidRDefault="00B62082" w:rsidP="00791D37"/>
    <w:p w14:paraId="69BE7D6F" w14:textId="5D9D992D" w:rsidR="00F92885" w:rsidRDefault="00B62082">
      <w:pPr>
        <w:pStyle w:val="Tabladeilustraciones"/>
        <w:tabs>
          <w:tab w:val="right" w:leader="dot" w:pos="8494"/>
        </w:tabs>
        <w:rPr>
          <w:ins w:id="1603" w:author="JORGE CONTRERAS ORTIZ" w:date="2021-09-04T13:42: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604" w:author="JORGE CONTRERAS ORTIZ" w:date="2021-09-04T13:42:00Z">
        <w:r w:rsidR="00F92885" w:rsidRPr="00A02292">
          <w:rPr>
            <w:rStyle w:val="Hipervnculo"/>
            <w:noProof/>
          </w:rPr>
          <w:fldChar w:fldCharType="begin"/>
        </w:r>
        <w:r w:rsidR="00F92885" w:rsidRPr="00A02292">
          <w:rPr>
            <w:rStyle w:val="Hipervnculo"/>
            <w:noProof/>
          </w:rPr>
          <w:instrText xml:space="preserve"> </w:instrText>
        </w:r>
        <w:r w:rsidR="00F92885">
          <w:rPr>
            <w:noProof/>
          </w:rPr>
          <w:instrText>HYPERLINK \l "_Toc81655465"</w:instrText>
        </w:r>
        <w:r w:rsidR="00F92885" w:rsidRPr="00A02292">
          <w:rPr>
            <w:rStyle w:val="Hipervnculo"/>
            <w:noProof/>
          </w:rPr>
          <w:instrText xml:space="preserve"> </w:instrText>
        </w:r>
        <w:r w:rsidR="00F92885" w:rsidRPr="00A02292">
          <w:rPr>
            <w:rStyle w:val="Hipervnculo"/>
            <w:noProof/>
          </w:rPr>
        </w:r>
        <w:r w:rsidR="00F92885" w:rsidRPr="00A02292">
          <w:rPr>
            <w:rStyle w:val="Hipervnculo"/>
            <w:noProof/>
          </w:rPr>
          <w:fldChar w:fldCharType="separate"/>
        </w:r>
        <w:r w:rsidR="00F92885" w:rsidRPr="00A02292">
          <w:rPr>
            <w:rStyle w:val="Hipervnculo"/>
            <w:noProof/>
          </w:rPr>
          <w:t>Tabla 1 Abreviaturas y Acrónimos</w:t>
        </w:r>
        <w:r w:rsidR="00F92885">
          <w:rPr>
            <w:noProof/>
            <w:webHidden/>
          </w:rPr>
          <w:tab/>
        </w:r>
        <w:r w:rsidR="00F92885">
          <w:rPr>
            <w:noProof/>
            <w:webHidden/>
          </w:rPr>
          <w:fldChar w:fldCharType="begin"/>
        </w:r>
        <w:r w:rsidR="00F92885">
          <w:rPr>
            <w:noProof/>
            <w:webHidden/>
          </w:rPr>
          <w:instrText xml:space="preserve"> PAGEREF _Toc81655465 \h </w:instrText>
        </w:r>
        <w:r w:rsidR="00F92885">
          <w:rPr>
            <w:noProof/>
            <w:webHidden/>
          </w:rPr>
        </w:r>
      </w:ins>
      <w:r w:rsidR="00F92885">
        <w:rPr>
          <w:noProof/>
          <w:webHidden/>
        </w:rPr>
        <w:fldChar w:fldCharType="separate"/>
      </w:r>
      <w:ins w:id="1605" w:author="JORGE CONTRERAS ORTIZ" w:date="2021-09-04T13:42:00Z">
        <w:r w:rsidR="00F92885">
          <w:rPr>
            <w:noProof/>
            <w:webHidden/>
          </w:rPr>
          <w:t>IX</w:t>
        </w:r>
        <w:r w:rsidR="00F92885">
          <w:rPr>
            <w:noProof/>
            <w:webHidden/>
          </w:rPr>
          <w:fldChar w:fldCharType="end"/>
        </w:r>
        <w:r w:rsidR="00F92885" w:rsidRPr="00A02292">
          <w:rPr>
            <w:rStyle w:val="Hipervnculo"/>
            <w:noProof/>
          </w:rPr>
          <w:fldChar w:fldCharType="end"/>
        </w:r>
      </w:ins>
    </w:p>
    <w:p w14:paraId="4BDEE949" w14:textId="1EA8AFA4" w:rsidR="00F92885" w:rsidRDefault="00F92885">
      <w:pPr>
        <w:pStyle w:val="Tabladeilustraciones"/>
        <w:tabs>
          <w:tab w:val="right" w:leader="dot" w:pos="8494"/>
        </w:tabs>
        <w:rPr>
          <w:ins w:id="1606" w:author="JORGE CONTRERAS ORTIZ" w:date="2021-09-04T13:42:00Z"/>
          <w:rFonts w:asciiTheme="minorHAnsi" w:eastAsiaTheme="minorEastAsia" w:hAnsiTheme="minorHAnsi" w:cstheme="minorBidi"/>
          <w:noProof/>
          <w:lang w:eastAsia="es-ES"/>
        </w:rPr>
      </w:pPr>
      <w:ins w:id="1607"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"_Toc81655466"</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2 Diferencias M2M – IoT [2]</w:t>
        </w:r>
        <w:r>
          <w:rPr>
            <w:noProof/>
            <w:webHidden/>
          </w:rPr>
          <w:tab/>
        </w:r>
        <w:r>
          <w:rPr>
            <w:noProof/>
            <w:webHidden/>
          </w:rPr>
          <w:fldChar w:fldCharType="begin"/>
        </w:r>
        <w:r>
          <w:rPr>
            <w:noProof/>
            <w:webHidden/>
          </w:rPr>
          <w:instrText xml:space="preserve"> PAGEREF _Toc81655466 \h </w:instrText>
        </w:r>
        <w:r>
          <w:rPr>
            <w:noProof/>
            <w:webHidden/>
          </w:rPr>
        </w:r>
      </w:ins>
      <w:r>
        <w:rPr>
          <w:noProof/>
          <w:webHidden/>
        </w:rPr>
        <w:fldChar w:fldCharType="separate"/>
      </w:r>
      <w:ins w:id="1608" w:author="JORGE CONTRERAS ORTIZ" w:date="2021-09-04T13:42:00Z">
        <w:r>
          <w:rPr>
            <w:noProof/>
            <w:webHidden/>
          </w:rPr>
          <w:t>18</w:t>
        </w:r>
        <w:r>
          <w:rPr>
            <w:noProof/>
            <w:webHidden/>
          </w:rPr>
          <w:fldChar w:fldCharType="end"/>
        </w:r>
        <w:r w:rsidRPr="00A02292">
          <w:rPr>
            <w:rStyle w:val="Hipervnculo"/>
            <w:noProof/>
          </w:rPr>
          <w:fldChar w:fldCharType="end"/>
        </w:r>
      </w:ins>
    </w:p>
    <w:p w14:paraId="41A866D1" w14:textId="3AE7FE1B" w:rsidR="00F92885" w:rsidRDefault="00F92885">
      <w:pPr>
        <w:pStyle w:val="Tabladeilustraciones"/>
        <w:tabs>
          <w:tab w:val="right" w:leader="dot" w:pos="8494"/>
        </w:tabs>
        <w:rPr>
          <w:ins w:id="1609" w:author="JORGE CONTRERAS ORTIZ" w:date="2021-09-04T13:42:00Z"/>
          <w:rFonts w:asciiTheme="minorHAnsi" w:eastAsiaTheme="minorEastAsia" w:hAnsiTheme="minorHAnsi" w:cstheme="minorBidi"/>
          <w:noProof/>
          <w:lang w:eastAsia="es-ES"/>
        </w:rPr>
      </w:pPr>
      <w:ins w:id="1610"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"_Toc81655467"</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3 MAC Layer Frame</w:t>
        </w:r>
        <w:r>
          <w:rPr>
            <w:noProof/>
            <w:webHidden/>
          </w:rPr>
          <w:tab/>
        </w:r>
        <w:r>
          <w:rPr>
            <w:noProof/>
            <w:webHidden/>
          </w:rPr>
          <w:fldChar w:fldCharType="begin"/>
        </w:r>
        <w:r>
          <w:rPr>
            <w:noProof/>
            <w:webHidden/>
          </w:rPr>
          <w:instrText xml:space="preserve"> PAGEREF _Toc81655467 \h </w:instrText>
        </w:r>
        <w:r>
          <w:rPr>
            <w:noProof/>
            <w:webHidden/>
          </w:rPr>
        </w:r>
      </w:ins>
      <w:r>
        <w:rPr>
          <w:noProof/>
          <w:webHidden/>
        </w:rPr>
        <w:fldChar w:fldCharType="separate"/>
      </w:r>
      <w:ins w:id="1611" w:author="JORGE CONTRERAS ORTIZ" w:date="2021-09-04T13:42:00Z">
        <w:r>
          <w:rPr>
            <w:noProof/>
            <w:webHidden/>
          </w:rPr>
          <w:t>35</w:t>
        </w:r>
        <w:r>
          <w:rPr>
            <w:noProof/>
            <w:webHidden/>
          </w:rPr>
          <w:fldChar w:fldCharType="end"/>
        </w:r>
        <w:r w:rsidRPr="00A02292">
          <w:rPr>
            <w:rStyle w:val="Hipervnculo"/>
            <w:noProof/>
          </w:rPr>
          <w:fldChar w:fldCharType="end"/>
        </w:r>
      </w:ins>
    </w:p>
    <w:p w14:paraId="747D3CD6" w14:textId="54EC7AAF" w:rsidR="00F92885" w:rsidRDefault="00F92885">
      <w:pPr>
        <w:pStyle w:val="Tabladeilustraciones"/>
        <w:tabs>
          <w:tab w:val="right" w:leader="dot" w:pos="8494"/>
        </w:tabs>
        <w:rPr>
          <w:ins w:id="1612" w:author="JORGE CONTRERAS ORTIZ" w:date="2021-09-04T13:42:00Z"/>
          <w:rFonts w:asciiTheme="minorHAnsi" w:eastAsiaTheme="minorEastAsia" w:hAnsiTheme="minorHAnsi" w:cstheme="minorBidi"/>
          <w:noProof/>
          <w:lang w:eastAsia="es-ES"/>
        </w:rPr>
      </w:pPr>
      <w:ins w:id="1613"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"_Toc81655468"</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4 Servicios KBRNT1</w:t>
        </w:r>
        <w:r>
          <w:rPr>
            <w:noProof/>
            <w:webHidden/>
          </w:rPr>
          <w:tab/>
        </w:r>
        <w:r>
          <w:rPr>
            <w:noProof/>
            <w:webHidden/>
          </w:rPr>
          <w:fldChar w:fldCharType="begin"/>
        </w:r>
        <w:r>
          <w:rPr>
            <w:noProof/>
            <w:webHidden/>
          </w:rPr>
          <w:instrText xml:space="preserve"> PAGEREF _Toc81655468 \h </w:instrText>
        </w:r>
        <w:r>
          <w:rPr>
            <w:noProof/>
            <w:webHidden/>
          </w:rPr>
        </w:r>
      </w:ins>
      <w:r>
        <w:rPr>
          <w:noProof/>
          <w:webHidden/>
        </w:rPr>
        <w:fldChar w:fldCharType="separate"/>
      </w:r>
      <w:ins w:id="1614" w:author="JORGE CONTRERAS ORTIZ" w:date="2021-09-04T13:42:00Z">
        <w:r>
          <w:rPr>
            <w:noProof/>
            <w:webHidden/>
          </w:rPr>
          <w:t>62</w:t>
        </w:r>
        <w:r>
          <w:rPr>
            <w:noProof/>
            <w:webHidden/>
          </w:rPr>
          <w:fldChar w:fldCharType="end"/>
        </w:r>
        <w:r w:rsidRPr="00A02292">
          <w:rPr>
            <w:rStyle w:val="Hipervnculo"/>
            <w:noProof/>
          </w:rPr>
          <w:fldChar w:fldCharType="end"/>
        </w:r>
      </w:ins>
    </w:p>
    <w:p w14:paraId="0393C094" w14:textId="4D03B965" w:rsidR="00F92885" w:rsidRDefault="00F92885">
      <w:pPr>
        <w:pStyle w:val="Tabladeilustraciones"/>
        <w:tabs>
          <w:tab w:val="right" w:leader="dot" w:pos="8494"/>
        </w:tabs>
        <w:rPr>
          <w:ins w:id="1615" w:author="JORGE CONTRERAS ORTIZ" w:date="2021-09-04T13:42:00Z"/>
          <w:rFonts w:asciiTheme="minorHAnsi" w:eastAsiaTheme="minorEastAsia" w:hAnsiTheme="minorHAnsi" w:cstheme="minorBidi"/>
          <w:noProof/>
          <w:lang w:eastAsia="es-ES"/>
        </w:rPr>
      </w:pPr>
      <w:ins w:id="1616"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"_Toc81655469"</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5 Comandos Servicio KiBRA</w:t>
        </w:r>
        <w:r>
          <w:rPr>
            <w:noProof/>
            <w:webHidden/>
          </w:rPr>
          <w:tab/>
        </w:r>
        <w:r>
          <w:rPr>
            <w:noProof/>
            <w:webHidden/>
          </w:rPr>
          <w:fldChar w:fldCharType="begin"/>
        </w:r>
        <w:r>
          <w:rPr>
            <w:noProof/>
            <w:webHidden/>
          </w:rPr>
          <w:instrText xml:space="preserve"> PAGEREF _Toc81655469 \h </w:instrText>
        </w:r>
        <w:r>
          <w:rPr>
            <w:noProof/>
            <w:webHidden/>
          </w:rPr>
        </w:r>
      </w:ins>
      <w:r>
        <w:rPr>
          <w:noProof/>
          <w:webHidden/>
        </w:rPr>
        <w:fldChar w:fldCharType="separate"/>
      </w:r>
      <w:ins w:id="1617" w:author="JORGE CONTRERAS ORTIZ" w:date="2021-09-04T13:42:00Z">
        <w:r>
          <w:rPr>
            <w:noProof/>
            <w:webHidden/>
          </w:rPr>
          <w:t>63</w:t>
        </w:r>
        <w:r>
          <w:rPr>
            <w:noProof/>
            <w:webHidden/>
          </w:rPr>
          <w:fldChar w:fldCharType="end"/>
        </w:r>
        <w:r w:rsidRPr="00A02292">
          <w:rPr>
            <w:rStyle w:val="Hipervnculo"/>
            <w:noProof/>
          </w:rPr>
          <w:fldChar w:fldCharType="end"/>
        </w:r>
      </w:ins>
    </w:p>
    <w:p w14:paraId="564F915B" w14:textId="0F5DF11E" w:rsidR="00F92885" w:rsidRDefault="00F92885">
      <w:pPr>
        <w:pStyle w:val="Tabladeilustraciones"/>
        <w:tabs>
          <w:tab w:val="right" w:leader="dot" w:pos="8494"/>
        </w:tabs>
        <w:rPr>
          <w:ins w:id="1618" w:author="JORGE CONTRERAS ORTIZ" w:date="2021-09-04T13:42:00Z"/>
          <w:rFonts w:asciiTheme="minorHAnsi" w:eastAsiaTheme="minorEastAsia" w:hAnsiTheme="minorHAnsi" w:cstheme="minorBidi"/>
          <w:noProof/>
          <w:lang w:eastAsia="es-ES"/>
        </w:rPr>
      </w:pPr>
      <w:ins w:id="1619"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"_Toc81655470"</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6 Servicio Ajenti</w:t>
        </w:r>
        <w:r>
          <w:rPr>
            <w:noProof/>
            <w:webHidden/>
          </w:rPr>
          <w:tab/>
        </w:r>
        <w:r>
          <w:rPr>
            <w:noProof/>
            <w:webHidden/>
          </w:rPr>
          <w:fldChar w:fldCharType="begin"/>
        </w:r>
        <w:r>
          <w:rPr>
            <w:noProof/>
            <w:webHidden/>
          </w:rPr>
          <w:instrText xml:space="preserve"> PAGEREF _Toc81655470 \h </w:instrText>
        </w:r>
        <w:r>
          <w:rPr>
            <w:noProof/>
            <w:webHidden/>
          </w:rPr>
        </w:r>
      </w:ins>
      <w:r>
        <w:rPr>
          <w:noProof/>
          <w:webHidden/>
        </w:rPr>
        <w:fldChar w:fldCharType="separate"/>
      </w:r>
      <w:ins w:id="1620" w:author="JORGE CONTRERAS ORTIZ" w:date="2021-09-04T13:42:00Z">
        <w:r>
          <w:rPr>
            <w:noProof/>
            <w:webHidden/>
          </w:rPr>
          <w:t>63</w:t>
        </w:r>
        <w:r>
          <w:rPr>
            <w:noProof/>
            <w:webHidden/>
          </w:rPr>
          <w:fldChar w:fldCharType="end"/>
        </w:r>
        <w:r w:rsidRPr="00A02292">
          <w:rPr>
            <w:rStyle w:val="Hipervnculo"/>
            <w:noProof/>
          </w:rPr>
          <w:fldChar w:fldCharType="end"/>
        </w:r>
      </w:ins>
    </w:p>
    <w:p w14:paraId="4588349D" w14:textId="424E828F" w:rsidR="00F92885" w:rsidRDefault="00F92885">
      <w:pPr>
        <w:pStyle w:val="Tabladeilustraciones"/>
        <w:tabs>
          <w:tab w:val="right" w:leader="dot" w:pos="8494"/>
        </w:tabs>
        <w:rPr>
          <w:ins w:id="1621" w:author="JORGE CONTRERAS ORTIZ" w:date="2021-09-04T13:42:00Z"/>
          <w:rFonts w:asciiTheme="minorHAnsi" w:eastAsiaTheme="minorEastAsia" w:hAnsiTheme="minorHAnsi" w:cstheme="minorBidi"/>
          <w:noProof/>
          <w:lang w:eastAsia="es-ES"/>
        </w:rPr>
      </w:pPr>
      <w:ins w:id="1622"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"_Toc81655471"</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7 Listar dispositivos con dfu-util</w:t>
        </w:r>
        <w:r>
          <w:rPr>
            <w:noProof/>
            <w:webHidden/>
          </w:rPr>
          <w:tab/>
        </w:r>
        <w:r>
          <w:rPr>
            <w:noProof/>
            <w:webHidden/>
          </w:rPr>
          <w:fldChar w:fldCharType="begin"/>
        </w:r>
        <w:r>
          <w:rPr>
            <w:noProof/>
            <w:webHidden/>
          </w:rPr>
          <w:instrText xml:space="preserve"> PAGEREF _Toc81655471 \h </w:instrText>
        </w:r>
        <w:r>
          <w:rPr>
            <w:noProof/>
            <w:webHidden/>
          </w:rPr>
        </w:r>
      </w:ins>
      <w:r>
        <w:rPr>
          <w:noProof/>
          <w:webHidden/>
        </w:rPr>
        <w:fldChar w:fldCharType="separate"/>
      </w:r>
      <w:ins w:id="1623" w:author="JORGE CONTRERAS ORTIZ" w:date="2021-09-04T13:42:00Z">
        <w:r>
          <w:rPr>
            <w:noProof/>
            <w:webHidden/>
          </w:rPr>
          <w:t>68</w:t>
        </w:r>
        <w:r>
          <w:rPr>
            <w:noProof/>
            <w:webHidden/>
          </w:rPr>
          <w:fldChar w:fldCharType="end"/>
        </w:r>
        <w:r w:rsidRPr="00A02292">
          <w:rPr>
            <w:rStyle w:val="Hipervnculo"/>
            <w:noProof/>
          </w:rPr>
          <w:fldChar w:fldCharType="end"/>
        </w:r>
      </w:ins>
    </w:p>
    <w:p w14:paraId="15573BBC" w14:textId="2D449A53" w:rsidR="00F92885" w:rsidRDefault="00F92885">
      <w:pPr>
        <w:pStyle w:val="Tabladeilustraciones"/>
        <w:tabs>
          <w:tab w:val="right" w:leader="dot" w:pos="8494"/>
        </w:tabs>
        <w:rPr>
          <w:ins w:id="1624" w:author="JORGE CONTRERAS ORTIZ" w:date="2021-09-04T13:42:00Z"/>
          <w:rFonts w:asciiTheme="minorHAnsi" w:eastAsiaTheme="minorEastAsia" w:hAnsiTheme="minorHAnsi" w:cstheme="minorBidi"/>
          <w:noProof/>
          <w:lang w:eastAsia="es-ES"/>
        </w:rPr>
      </w:pPr>
      <w:ins w:id="1625"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"_Toc81655472"</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_Toc81655472 \h </w:instrText>
        </w:r>
        <w:r>
          <w:rPr>
            <w:noProof/>
            <w:webHidden/>
          </w:rPr>
        </w:r>
      </w:ins>
      <w:r>
        <w:rPr>
          <w:noProof/>
          <w:webHidden/>
        </w:rPr>
        <w:fldChar w:fldCharType="separate"/>
      </w:r>
      <w:ins w:id="1626" w:author="JORGE CONTRERAS ORTIZ" w:date="2021-09-04T13:42:00Z">
        <w:r>
          <w:rPr>
            <w:noProof/>
            <w:webHidden/>
          </w:rPr>
          <w:t>69</w:t>
        </w:r>
        <w:r>
          <w:rPr>
            <w:noProof/>
            <w:webHidden/>
          </w:rPr>
          <w:fldChar w:fldCharType="end"/>
        </w:r>
        <w:r w:rsidRPr="00A02292">
          <w:rPr>
            <w:rStyle w:val="Hipervnculo"/>
            <w:noProof/>
          </w:rPr>
          <w:fldChar w:fldCharType="end"/>
        </w:r>
      </w:ins>
    </w:p>
    <w:p w14:paraId="4E9B66D3" w14:textId="1EEA9E3B" w:rsidR="00F92885" w:rsidRDefault="00F92885">
      <w:pPr>
        <w:pStyle w:val="Tabladeilustraciones"/>
        <w:tabs>
          <w:tab w:val="right" w:leader="dot" w:pos="8494"/>
        </w:tabs>
        <w:rPr>
          <w:ins w:id="1627" w:author="JORGE CONTRERAS ORTIZ" w:date="2021-09-04T13:42:00Z"/>
          <w:rFonts w:asciiTheme="minorHAnsi" w:eastAsiaTheme="minorEastAsia" w:hAnsiTheme="minorHAnsi" w:cstheme="minorBidi"/>
          <w:noProof/>
          <w:lang w:eastAsia="es-ES"/>
        </w:rPr>
      </w:pPr>
      <w:ins w:id="1628"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"_Toc81655473"</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_Toc81655473 \h </w:instrText>
        </w:r>
        <w:r>
          <w:rPr>
            <w:noProof/>
            <w:webHidden/>
          </w:rPr>
        </w:r>
      </w:ins>
      <w:r>
        <w:rPr>
          <w:noProof/>
          <w:webHidden/>
        </w:rPr>
        <w:fldChar w:fldCharType="separate"/>
      </w:r>
      <w:ins w:id="1629" w:author="JORGE CONTRERAS ORTIZ" w:date="2021-09-04T13:42:00Z">
        <w:r>
          <w:rPr>
            <w:noProof/>
            <w:webHidden/>
          </w:rPr>
          <w:t>73</w:t>
        </w:r>
        <w:r>
          <w:rPr>
            <w:noProof/>
            <w:webHidden/>
          </w:rPr>
          <w:fldChar w:fldCharType="end"/>
        </w:r>
        <w:r w:rsidRPr="00A02292">
          <w:rPr>
            <w:rStyle w:val="Hipervnculo"/>
            <w:noProof/>
          </w:rPr>
          <w:fldChar w:fldCharType="end"/>
        </w:r>
      </w:ins>
    </w:p>
    <w:p w14:paraId="3AC48A17" w14:textId="5A09E48D" w:rsidR="00F92885" w:rsidRDefault="00F92885">
      <w:pPr>
        <w:pStyle w:val="Tabladeilustraciones"/>
        <w:tabs>
          <w:tab w:val="right" w:leader="dot" w:pos="8494"/>
        </w:tabs>
        <w:rPr>
          <w:ins w:id="1630" w:author="JORGE CONTRERAS ORTIZ" w:date="2021-09-04T13:42:00Z"/>
          <w:rFonts w:asciiTheme="minorHAnsi" w:eastAsiaTheme="minorEastAsia" w:hAnsiTheme="minorHAnsi" w:cstheme="minorBidi"/>
          <w:noProof/>
          <w:lang w:eastAsia="es-ES"/>
        </w:rPr>
      </w:pPr>
      <w:ins w:id="1631"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"_Toc81655474"</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_Toc81655474 \h </w:instrText>
        </w:r>
        <w:r>
          <w:rPr>
            <w:noProof/>
            <w:webHidden/>
          </w:rPr>
        </w:r>
      </w:ins>
      <w:r>
        <w:rPr>
          <w:noProof/>
          <w:webHidden/>
        </w:rPr>
        <w:fldChar w:fldCharType="separate"/>
      </w:r>
      <w:ins w:id="1632" w:author="JORGE CONTRERAS ORTIZ" w:date="2021-09-04T13:42:00Z">
        <w:r>
          <w:rPr>
            <w:noProof/>
            <w:webHidden/>
          </w:rPr>
          <w:t>73</w:t>
        </w:r>
        <w:r>
          <w:rPr>
            <w:noProof/>
            <w:webHidden/>
          </w:rPr>
          <w:fldChar w:fldCharType="end"/>
        </w:r>
        <w:r w:rsidRPr="00A02292">
          <w:rPr>
            <w:rStyle w:val="Hipervnculo"/>
            <w:noProof/>
          </w:rPr>
          <w:fldChar w:fldCharType="end"/>
        </w:r>
      </w:ins>
    </w:p>
    <w:p w14:paraId="20F25B3D" w14:textId="557B30B5" w:rsidR="00F92885" w:rsidRDefault="00F92885">
      <w:pPr>
        <w:pStyle w:val="Tabladeilustraciones"/>
        <w:tabs>
          <w:tab w:val="right" w:leader="dot" w:pos="8494"/>
        </w:tabs>
        <w:rPr>
          <w:ins w:id="1633" w:author="JORGE CONTRERAS ORTIZ" w:date="2021-09-04T13:42:00Z"/>
          <w:rFonts w:asciiTheme="minorHAnsi" w:eastAsiaTheme="minorEastAsia" w:hAnsiTheme="minorHAnsi" w:cstheme="minorBidi"/>
          <w:noProof/>
          <w:lang w:eastAsia="es-ES"/>
        </w:rPr>
      </w:pPr>
      <w:ins w:id="1634"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"_Toc81655475"</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11 Abrir terminal Picocom en Linux / MAC Os</w:t>
        </w:r>
        <w:r>
          <w:rPr>
            <w:noProof/>
            <w:webHidden/>
          </w:rPr>
          <w:tab/>
        </w:r>
        <w:r>
          <w:rPr>
            <w:noProof/>
            <w:webHidden/>
          </w:rPr>
          <w:fldChar w:fldCharType="begin"/>
        </w:r>
        <w:r>
          <w:rPr>
            <w:noProof/>
            <w:webHidden/>
          </w:rPr>
          <w:instrText xml:space="preserve"> PAGEREF _Toc81655475 \h </w:instrText>
        </w:r>
        <w:r>
          <w:rPr>
            <w:noProof/>
            <w:webHidden/>
          </w:rPr>
        </w:r>
      </w:ins>
      <w:r>
        <w:rPr>
          <w:noProof/>
          <w:webHidden/>
        </w:rPr>
        <w:fldChar w:fldCharType="separate"/>
      </w:r>
      <w:ins w:id="1635" w:author="JORGE CONTRERAS ORTIZ" w:date="2021-09-04T13:42:00Z">
        <w:r>
          <w:rPr>
            <w:noProof/>
            <w:webHidden/>
          </w:rPr>
          <w:t>74</w:t>
        </w:r>
        <w:r>
          <w:rPr>
            <w:noProof/>
            <w:webHidden/>
          </w:rPr>
          <w:fldChar w:fldCharType="end"/>
        </w:r>
        <w:r w:rsidRPr="00A02292">
          <w:rPr>
            <w:rStyle w:val="Hipervnculo"/>
            <w:noProof/>
          </w:rPr>
          <w:fldChar w:fldCharType="end"/>
        </w:r>
      </w:ins>
    </w:p>
    <w:p w14:paraId="0CA3068F" w14:textId="4335D51E" w:rsidR="00F92885" w:rsidRDefault="00F92885">
      <w:pPr>
        <w:pStyle w:val="Tabladeilustraciones"/>
        <w:tabs>
          <w:tab w:val="right" w:leader="dot" w:pos="8494"/>
        </w:tabs>
        <w:rPr>
          <w:ins w:id="1636" w:author="JORGE CONTRERAS ORTIZ" w:date="2021-09-04T13:42:00Z"/>
          <w:rFonts w:asciiTheme="minorHAnsi" w:eastAsiaTheme="minorEastAsia" w:hAnsiTheme="minorHAnsi" w:cstheme="minorBidi"/>
          <w:noProof/>
          <w:lang w:eastAsia="es-ES"/>
        </w:rPr>
      </w:pPr>
      <w:ins w:id="1637"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"_Toc81655476"</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12 Sintaxis comandos KSH</w:t>
        </w:r>
        <w:r>
          <w:rPr>
            <w:noProof/>
            <w:webHidden/>
          </w:rPr>
          <w:tab/>
        </w:r>
        <w:r>
          <w:rPr>
            <w:noProof/>
            <w:webHidden/>
          </w:rPr>
          <w:fldChar w:fldCharType="begin"/>
        </w:r>
        <w:r>
          <w:rPr>
            <w:noProof/>
            <w:webHidden/>
          </w:rPr>
          <w:instrText xml:space="preserve"> PAGEREF _Toc81655476 \h </w:instrText>
        </w:r>
        <w:r>
          <w:rPr>
            <w:noProof/>
            <w:webHidden/>
          </w:rPr>
        </w:r>
      </w:ins>
      <w:r>
        <w:rPr>
          <w:noProof/>
          <w:webHidden/>
        </w:rPr>
        <w:fldChar w:fldCharType="separate"/>
      </w:r>
      <w:ins w:id="1638" w:author="JORGE CONTRERAS ORTIZ" w:date="2021-09-04T13:42:00Z">
        <w:r>
          <w:rPr>
            <w:noProof/>
            <w:webHidden/>
          </w:rPr>
          <w:t>75</w:t>
        </w:r>
        <w:r>
          <w:rPr>
            <w:noProof/>
            <w:webHidden/>
          </w:rPr>
          <w:fldChar w:fldCharType="end"/>
        </w:r>
        <w:r w:rsidRPr="00A02292">
          <w:rPr>
            <w:rStyle w:val="Hipervnculo"/>
            <w:noProof/>
          </w:rPr>
          <w:fldChar w:fldCharType="end"/>
        </w:r>
      </w:ins>
    </w:p>
    <w:p w14:paraId="653F55CB" w14:textId="58B603BB" w:rsidR="00F92885" w:rsidRDefault="00F92885">
      <w:pPr>
        <w:pStyle w:val="Tabladeilustraciones"/>
        <w:tabs>
          <w:tab w:val="right" w:leader="dot" w:pos="8494"/>
        </w:tabs>
        <w:rPr>
          <w:ins w:id="1639" w:author="JORGE CONTRERAS ORTIZ" w:date="2021-09-04T13:42:00Z"/>
          <w:rFonts w:asciiTheme="minorHAnsi" w:eastAsiaTheme="minorEastAsia" w:hAnsiTheme="minorHAnsi" w:cstheme="minorBidi"/>
          <w:noProof/>
          <w:lang w:eastAsia="es-ES"/>
        </w:rPr>
      </w:pPr>
      <w:ins w:id="1640"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"_Toc81655477"</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13 Formato del Paquete</w:t>
        </w:r>
        <w:r>
          <w:rPr>
            <w:noProof/>
            <w:webHidden/>
          </w:rPr>
          <w:tab/>
        </w:r>
        <w:r>
          <w:rPr>
            <w:noProof/>
            <w:webHidden/>
          </w:rPr>
          <w:fldChar w:fldCharType="begin"/>
        </w:r>
        <w:r>
          <w:rPr>
            <w:noProof/>
            <w:webHidden/>
          </w:rPr>
          <w:instrText xml:space="preserve"> PAGEREF _Toc81655477 \h </w:instrText>
        </w:r>
        <w:r>
          <w:rPr>
            <w:noProof/>
            <w:webHidden/>
          </w:rPr>
        </w:r>
      </w:ins>
      <w:r>
        <w:rPr>
          <w:noProof/>
          <w:webHidden/>
        </w:rPr>
        <w:fldChar w:fldCharType="separate"/>
      </w:r>
      <w:ins w:id="1641" w:author="JORGE CONTRERAS ORTIZ" w:date="2021-09-04T13:42:00Z">
        <w:r>
          <w:rPr>
            <w:noProof/>
            <w:webHidden/>
          </w:rPr>
          <w:t>78</w:t>
        </w:r>
        <w:r>
          <w:rPr>
            <w:noProof/>
            <w:webHidden/>
          </w:rPr>
          <w:fldChar w:fldCharType="end"/>
        </w:r>
        <w:r w:rsidRPr="00A02292">
          <w:rPr>
            <w:rStyle w:val="Hipervnculo"/>
            <w:noProof/>
          </w:rPr>
          <w:fldChar w:fldCharType="end"/>
        </w:r>
      </w:ins>
    </w:p>
    <w:p w14:paraId="49CB2F47" w14:textId="1966F771" w:rsidR="00F92885" w:rsidRDefault="00F92885">
      <w:pPr>
        <w:pStyle w:val="Tabladeilustraciones"/>
        <w:tabs>
          <w:tab w:val="right" w:leader="dot" w:pos="8494"/>
        </w:tabs>
        <w:rPr>
          <w:ins w:id="1642" w:author="JORGE CONTRERAS ORTIZ" w:date="2021-09-04T13:42:00Z"/>
          <w:rFonts w:asciiTheme="minorHAnsi" w:eastAsiaTheme="minorEastAsia" w:hAnsiTheme="minorHAnsi" w:cstheme="minorBidi"/>
          <w:noProof/>
          <w:lang w:eastAsia="es-ES"/>
        </w:rPr>
      </w:pPr>
      <w:ins w:id="1643"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"_Toc81655478"</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14 Bits Byte Type</w:t>
        </w:r>
        <w:r>
          <w:rPr>
            <w:noProof/>
            <w:webHidden/>
          </w:rPr>
          <w:tab/>
        </w:r>
        <w:r>
          <w:rPr>
            <w:noProof/>
            <w:webHidden/>
          </w:rPr>
          <w:fldChar w:fldCharType="begin"/>
        </w:r>
        <w:r>
          <w:rPr>
            <w:noProof/>
            <w:webHidden/>
          </w:rPr>
          <w:instrText xml:space="preserve"> PAGEREF _Toc81655478 \h </w:instrText>
        </w:r>
        <w:r>
          <w:rPr>
            <w:noProof/>
            <w:webHidden/>
          </w:rPr>
        </w:r>
      </w:ins>
      <w:r>
        <w:rPr>
          <w:noProof/>
          <w:webHidden/>
        </w:rPr>
        <w:fldChar w:fldCharType="separate"/>
      </w:r>
      <w:ins w:id="1644" w:author="JORGE CONTRERAS ORTIZ" w:date="2021-09-04T13:42:00Z">
        <w:r>
          <w:rPr>
            <w:noProof/>
            <w:webHidden/>
          </w:rPr>
          <w:t>79</w:t>
        </w:r>
        <w:r>
          <w:rPr>
            <w:noProof/>
            <w:webHidden/>
          </w:rPr>
          <w:fldChar w:fldCharType="end"/>
        </w:r>
        <w:r w:rsidRPr="00A02292">
          <w:rPr>
            <w:rStyle w:val="Hipervnculo"/>
            <w:noProof/>
          </w:rPr>
          <w:fldChar w:fldCharType="end"/>
        </w:r>
      </w:ins>
    </w:p>
    <w:p w14:paraId="12E18B2A" w14:textId="656410BC" w:rsidR="00F92885" w:rsidRDefault="00F92885">
      <w:pPr>
        <w:pStyle w:val="Tabladeilustraciones"/>
        <w:tabs>
          <w:tab w:val="right" w:leader="dot" w:pos="8494"/>
        </w:tabs>
        <w:rPr>
          <w:ins w:id="1645" w:author="JORGE CONTRERAS ORTIZ" w:date="2021-09-04T13:42:00Z"/>
          <w:rFonts w:asciiTheme="minorHAnsi" w:eastAsiaTheme="minorEastAsia" w:hAnsiTheme="minorHAnsi" w:cstheme="minorBidi"/>
          <w:noProof/>
          <w:lang w:eastAsia="es-ES"/>
        </w:rPr>
      </w:pPr>
      <w:ins w:id="1646" w:author="JORGE CONTRERAS ORTIZ" w:date="2021-09-04T13:42:00Z">
        <w:r w:rsidRPr="00A02292">
          <w:rPr>
            <w:rStyle w:val="Hipervnculo"/>
            <w:noProof/>
          </w:rPr>
          <w:fldChar w:fldCharType="begin"/>
        </w:r>
        <w:r w:rsidRPr="00A02292">
          <w:rPr>
            <w:rStyle w:val="Hipervnculo"/>
            <w:noProof/>
          </w:rPr>
          <w:instrText xml:space="preserve"> </w:instrText>
        </w:r>
        <w:r>
          <w:rPr>
            <w:noProof/>
          </w:rPr>
          <w:instrText>HYPERLINK \l "_Toc81655479"</w:instrText>
        </w:r>
        <w:r w:rsidRPr="00A02292">
          <w:rPr>
            <w:rStyle w:val="Hipervnculo"/>
            <w:noProof/>
          </w:rPr>
          <w:instrText xml:space="preserve"> </w:instrText>
        </w:r>
        <w:r w:rsidRPr="00A02292">
          <w:rPr>
            <w:rStyle w:val="Hipervnculo"/>
            <w:noProof/>
          </w:rPr>
        </w:r>
        <w:r w:rsidRPr="00A02292">
          <w:rPr>
            <w:rStyle w:val="Hipervnculo"/>
            <w:noProof/>
          </w:rPr>
          <w:fldChar w:fldCharType="separate"/>
        </w:r>
        <w:r w:rsidRPr="00A02292">
          <w:rPr>
            <w:rStyle w:val="Hipervnculo"/>
            <w:noProof/>
          </w:rPr>
          <w:t>Tabla 15 Significado Bits Byte Type</w:t>
        </w:r>
        <w:r>
          <w:rPr>
            <w:noProof/>
            <w:webHidden/>
          </w:rPr>
          <w:tab/>
        </w:r>
        <w:r>
          <w:rPr>
            <w:noProof/>
            <w:webHidden/>
          </w:rPr>
          <w:fldChar w:fldCharType="begin"/>
        </w:r>
        <w:r>
          <w:rPr>
            <w:noProof/>
            <w:webHidden/>
          </w:rPr>
          <w:instrText xml:space="preserve"> PAGEREF _Toc81655479 \h </w:instrText>
        </w:r>
        <w:r>
          <w:rPr>
            <w:noProof/>
            <w:webHidden/>
          </w:rPr>
        </w:r>
      </w:ins>
      <w:r>
        <w:rPr>
          <w:noProof/>
          <w:webHidden/>
        </w:rPr>
        <w:fldChar w:fldCharType="separate"/>
      </w:r>
      <w:ins w:id="1647" w:author="JORGE CONTRERAS ORTIZ" w:date="2021-09-04T13:42:00Z">
        <w:r>
          <w:rPr>
            <w:noProof/>
            <w:webHidden/>
          </w:rPr>
          <w:t>79</w:t>
        </w:r>
        <w:r>
          <w:rPr>
            <w:noProof/>
            <w:webHidden/>
          </w:rPr>
          <w:fldChar w:fldCharType="end"/>
        </w:r>
        <w:r w:rsidRPr="00A02292">
          <w:rPr>
            <w:rStyle w:val="Hipervnculo"/>
            <w:noProof/>
          </w:rPr>
          <w:fldChar w:fldCharType="end"/>
        </w:r>
      </w:ins>
    </w:p>
    <w:p w14:paraId="4FF5BD02" w14:textId="71A491F6" w:rsidR="0098005E" w:rsidRPr="00791D37" w:rsidDel="005B42F0" w:rsidRDefault="0098005E" w:rsidP="00791D37">
      <w:pPr>
        <w:pStyle w:val="Tabladeilustraciones"/>
        <w:rPr>
          <w:del w:id="1648" w:author="JORGE CONTRERAS ORTIZ" w:date="2021-09-04T09:25:00Z"/>
          <w:rFonts w:eastAsiaTheme="minorEastAsia"/>
          <w:noProof/>
          <w:lang w:eastAsia="es-ES"/>
        </w:rPr>
      </w:pPr>
      <w:del w:id="1649" w:author="JORGE CONTRERAS ORTIZ" w:date="2021-09-04T09:25:00Z">
        <w:r w:rsidRPr="005B42F0" w:rsidDel="005B42F0">
          <w:rPr>
            <w:noProof/>
            <w:rPrChange w:id="1650"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651" w:author="JORGE CONTRERAS ORTIZ" w:date="2021-09-04T09:25:00Z"/>
          <w:rFonts w:eastAsiaTheme="minorEastAsia"/>
          <w:noProof/>
          <w:lang w:eastAsia="es-ES"/>
        </w:rPr>
      </w:pPr>
      <w:del w:id="1652" w:author="JORGE CONTRERAS ORTIZ" w:date="2021-09-04T09:25:00Z">
        <w:r w:rsidRPr="005B42F0" w:rsidDel="005B42F0">
          <w:rPr>
            <w:noProof/>
            <w:rPrChange w:id="1653" w:author="JORGE CONTRERAS ORTIZ" w:date="2021-09-04T09:25:00Z">
              <w:rPr>
                <w:rStyle w:val="Hipervnculo"/>
                <w:i/>
                <w:iCs/>
                <w:noProof/>
              </w:rPr>
            </w:rPrChange>
          </w:rPr>
          <w:delText xml:space="preserve">Tabla 2 Diferencias M2M – IoT </w:delText>
        </w:r>
        <w:r w:rsidRPr="005B42F0" w:rsidDel="005B42F0">
          <w:rPr>
            <w:noProof/>
            <w:rPrChange w:id="1654"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655" w:author="JORGE CONTRERAS ORTIZ" w:date="2021-09-04T09:25:00Z"/>
          <w:rFonts w:eastAsiaTheme="minorEastAsia"/>
          <w:noProof/>
          <w:lang w:eastAsia="es-ES"/>
        </w:rPr>
      </w:pPr>
      <w:del w:id="1656" w:author="JORGE CONTRERAS ORTIZ" w:date="2021-09-04T09:25:00Z">
        <w:r w:rsidRPr="005B42F0" w:rsidDel="005B42F0">
          <w:rPr>
            <w:noProof/>
            <w:rPrChange w:id="1657"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658" w:author="JORGE CONTRERAS ORTIZ" w:date="2021-09-04T09:25:00Z"/>
          <w:rFonts w:eastAsiaTheme="minorEastAsia"/>
          <w:noProof/>
          <w:lang w:eastAsia="es-ES"/>
        </w:rPr>
      </w:pPr>
      <w:del w:id="1659" w:author="JORGE CONTRERAS ORTIZ" w:date="2021-09-04T09:25:00Z">
        <w:r w:rsidRPr="005B42F0" w:rsidDel="005B42F0">
          <w:rPr>
            <w:noProof/>
            <w:rPrChange w:id="1660"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661" w:author="JORGE CONTRERAS ORTIZ" w:date="2021-09-04T09:25:00Z"/>
          <w:rFonts w:eastAsiaTheme="minorEastAsia"/>
          <w:noProof/>
          <w:lang w:eastAsia="es-ES"/>
        </w:rPr>
      </w:pPr>
      <w:del w:id="1662" w:author="JORGE CONTRERAS ORTIZ" w:date="2021-09-04T09:25:00Z">
        <w:r w:rsidRPr="005B42F0" w:rsidDel="005B42F0">
          <w:rPr>
            <w:noProof/>
            <w:rPrChange w:id="1663"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664" w:author="JORGE CONTRERAS ORTIZ" w:date="2021-09-04T09:25:00Z"/>
          <w:rFonts w:eastAsiaTheme="minorEastAsia"/>
          <w:noProof/>
          <w:lang w:eastAsia="es-ES"/>
        </w:rPr>
      </w:pPr>
      <w:del w:id="1665" w:author="JORGE CONTRERAS ORTIZ" w:date="2021-09-04T09:25:00Z">
        <w:r w:rsidRPr="005B42F0" w:rsidDel="005B42F0">
          <w:rPr>
            <w:noProof/>
            <w:rPrChange w:id="1666"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667" w:author="JORGE CONTRERAS ORTIZ" w:date="2021-09-04T09:25:00Z"/>
          <w:rFonts w:eastAsiaTheme="minorEastAsia"/>
          <w:noProof/>
          <w:lang w:eastAsia="es-ES"/>
        </w:rPr>
      </w:pPr>
      <w:del w:id="1668" w:author="JORGE CONTRERAS ORTIZ" w:date="2021-09-04T09:25:00Z">
        <w:r w:rsidRPr="005B42F0" w:rsidDel="005B42F0">
          <w:rPr>
            <w:noProof/>
            <w:rPrChange w:id="1669"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670" w:author="JORGE CONTRERAS ORTIZ" w:date="2021-09-04T09:25:00Z"/>
          <w:rFonts w:eastAsiaTheme="minorEastAsia"/>
          <w:noProof/>
          <w:lang w:eastAsia="es-ES"/>
        </w:rPr>
      </w:pPr>
      <w:del w:id="1671" w:author="JORGE CONTRERAS ORTIZ" w:date="2021-09-04T09:25:00Z">
        <w:r w:rsidRPr="005B42F0" w:rsidDel="005B42F0">
          <w:rPr>
            <w:noProof/>
            <w:rPrChange w:id="1672"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673" w:author="JORGE CONTRERAS ORTIZ" w:date="2021-09-04T09:25:00Z"/>
          <w:rFonts w:eastAsiaTheme="minorEastAsia"/>
          <w:noProof/>
          <w:lang w:eastAsia="es-ES"/>
        </w:rPr>
      </w:pPr>
      <w:del w:id="1674" w:author="JORGE CONTRERAS ORTIZ" w:date="2021-09-04T09:25:00Z">
        <w:r w:rsidRPr="005B42F0" w:rsidDel="005B42F0">
          <w:rPr>
            <w:noProof/>
            <w:rPrChange w:id="1675"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676" w:author="JORGE CONTRERAS ORTIZ" w:date="2021-09-04T09:25:00Z"/>
          <w:rFonts w:eastAsiaTheme="minorEastAsia"/>
          <w:noProof/>
          <w:lang w:eastAsia="es-ES"/>
        </w:rPr>
      </w:pPr>
      <w:del w:id="1677" w:author="JORGE CONTRERAS ORTIZ" w:date="2021-09-04T09:25:00Z">
        <w:r w:rsidRPr="005B42F0" w:rsidDel="005B42F0">
          <w:rPr>
            <w:noProof/>
            <w:rPrChange w:id="1678"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679" w:author="JORGE CONTRERAS ORTIZ" w:date="2021-09-04T09:25:00Z"/>
          <w:rFonts w:eastAsiaTheme="minorEastAsia"/>
          <w:noProof/>
          <w:lang w:eastAsia="es-ES"/>
        </w:rPr>
      </w:pPr>
      <w:del w:id="1680" w:author="JORGE CONTRERAS ORTIZ" w:date="2021-09-04T09:25:00Z">
        <w:r w:rsidRPr="005B42F0" w:rsidDel="005B42F0">
          <w:rPr>
            <w:noProof/>
            <w:rPrChange w:id="1681"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682" w:author="JORGE CONTRERAS ORTIZ" w:date="2021-09-04T09:25:00Z"/>
          <w:rFonts w:eastAsiaTheme="minorEastAsia"/>
          <w:noProof/>
          <w:lang w:eastAsia="es-ES"/>
        </w:rPr>
      </w:pPr>
      <w:del w:id="1683" w:author="JORGE CONTRERAS ORTIZ" w:date="2021-09-04T09:25:00Z">
        <w:r w:rsidRPr="005B42F0" w:rsidDel="005B42F0">
          <w:rPr>
            <w:noProof/>
            <w:rPrChange w:id="1684"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685" w:author="JORGE CONTRERAS ORTIZ" w:date="2021-09-04T09:25:00Z"/>
          <w:rFonts w:eastAsiaTheme="minorEastAsia"/>
          <w:noProof/>
          <w:lang w:eastAsia="es-ES"/>
        </w:rPr>
      </w:pPr>
      <w:del w:id="1686" w:author="JORGE CONTRERAS ORTIZ" w:date="2021-09-04T09:25:00Z">
        <w:r w:rsidRPr="005B42F0" w:rsidDel="005B42F0">
          <w:rPr>
            <w:noProof/>
            <w:rPrChange w:id="1687"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688" w:author="JORGE CONTRERAS ORTIZ" w:date="2021-09-04T09:25:00Z"/>
          <w:rFonts w:eastAsiaTheme="minorEastAsia"/>
          <w:noProof/>
          <w:lang w:eastAsia="es-ES"/>
        </w:rPr>
      </w:pPr>
      <w:del w:id="1689" w:author="JORGE CONTRERAS ORTIZ" w:date="2021-09-04T09:25:00Z">
        <w:r w:rsidRPr="005B42F0" w:rsidDel="005B42F0">
          <w:rPr>
            <w:noProof/>
            <w:rPrChange w:id="1690"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691" w:author="JORGE CONTRERAS ORTIZ" w:date="2021-09-04T09:25:00Z"/>
          <w:rFonts w:eastAsiaTheme="minorEastAsia"/>
          <w:noProof/>
          <w:lang w:eastAsia="es-ES"/>
        </w:rPr>
      </w:pPr>
      <w:del w:id="1692" w:author="JORGE CONTRERAS ORTIZ" w:date="2021-09-04T09:25:00Z">
        <w:r w:rsidRPr="005B42F0" w:rsidDel="005B42F0">
          <w:rPr>
            <w:noProof/>
            <w:rPrChange w:id="1693"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694" w:name="_Toc81499327"/>
      <w:bookmarkStart w:id="1695" w:name="_Toc81650345"/>
      <w:r w:rsidRPr="00791D37">
        <w:lastRenderedPageBreak/>
        <w:t>CÓDIGOS</w:t>
      </w:r>
      <w:bookmarkEnd w:id="1694"/>
      <w:bookmarkEnd w:id="1695"/>
    </w:p>
    <w:p w14:paraId="1B8DE3CD" w14:textId="77777777" w:rsidR="00434554" w:rsidRDefault="00434554" w:rsidP="00791D37">
      <w:pPr>
        <w:rPr>
          <w:ins w:id="1696" w:author="JORGE CONTRERAS ORTIZ" w:date="2021-09-04T09:12:00Z"/>
        </w:rPr>
      </w:pPr>
    </w:p>
    <w:p w14:paraId="4A063BF3" w14:textId="77777777" w:rsidR="00434554" w:rsidRDefault="00434554" w:rsidP="00791D37">
      <w:pPr>
        <w:rPr>
          <w:ins w:id="1697"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703" w:name="_Toc81499328"/>
      <w:bookmarkStart w:id="1704" w:name="_Toc81650346"/>
      <w:commentRangeStart w:id="1705"/>
      <w:r w:rsidRPr="00791D37">
        <w:lastRenderedPageBreak/>
        <w:t>INTRODUCCIÓN</w:t>
      </w:r>
      <w:commentRangeEnd w:id="1705"/>
      <w:r w:rsidRPr="00791D37">
        <w:rPr>
          <w:rStyle w:val="Refdecomentario"/>
          <w:rFonts w:eastAsiaTheme="minorHAnsi"/>
          <w:color w:val="auto"/>
        </w:rPr>
        <w:commentReference w:id="1705"/>
      </w:r>
      <w:r w:rsidRPr="00791D37">
        <w:t xml:space="preserve"> Y OBJETIVOS DEL TRABAJO</w:t>
      </w:r>
      <w:bookmarkEnd w:id="1703"/>
      <w:bookmarkEnd w:id="1704"/>
    </w:p>
    <w:p w14:paraId="04A80030" w14:textId="77777777" w:rsidR="00DA3B27" w:rsidRPr="00791D37" w:rsidRDefault="00DA3B27" w:rsidP="00791D37"/>
    <w:p w14:paraId="77F86C72" w14:textId="1D52F275" w:rsidR="00DA3B27" w:rsidRPr="00791D37" w:rsidRDefault="0098005E" w:rsidP="00791D37">
      <w:r w:rsidRPr="00791D37">
        <w:t xml:space="preserve">En este proyecto se introduce la tecnología THREAD a la plataforma </w:t>
      </w:r>
      <w:proofErr w:type="spellStart"/>
      <w:r w:rsidRPr="00791D37">
        <w:t>Coockies</w:t>
      </w:r>
      <w:proofErr w:type="spellEnd"/>
      <w:r w:rsidRPr="00791D37">
        <w:t>, dotando a dicha plataforma de una nueva capa Hardware de Comunicaciones. Para esto, se comenzará con una primera analítica y/o exploración de la propia tecnología, analizando sus ventajas e inconvenientes frente a otras tecnologías existentes hoy en día</w:t>
      </w:r>
      <w:r w:rsidR="00D6148E" w:rsidRPr="00791D37">
        <w:t xml:space="preserve">,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proofErr w:type="spellStart"/>
      <w:r w:rsidR="00D6148E" w:rsidRPr="00791D37">
        <w:t>Coockies</w:t>
      </w:r>
      <w:proofErr w:type="spellEnd"/>
      <w:r w:rsidR="00D6148E" w:rsidRPr="00791D37">
        <w:t>. Una vez verificado el Hardware diseñado, se pasará al análisis más en profundidad del protocolo THREAD mediante diferentes pruebas de conectividad, envío de datos y estabilidad.</w:t>
      </w:r>
    </w:p>
    <w:p w14:paraId="1065500C" w14:textId="4C439E04" w:rsidR="00DA3B27" w:rsidRPr="00791D37" w:rsidRDefault="00DA3B27" w:rsidP="00791D37">
      <w:r w:rsidRPr="00791D37">
        <w:t>Los objetivos</w:t>
      </w:r>
      <w:r w:rsidR="00D6148E" w:rsidRPr="00791D37">
        <w:t xml:space="preserve"> más en específico</w:t>
      </w:r>
      <w:r w:rsidRPr="00791D37">
        <w:t xml:space="preserve"> </w:t>
      </w:r>
      <w:commentRangeStart w:id="1706"/>
      <w:r w:rsidRPr="00791D37">
        <w:t>de este proyecto han sido:</w:t>
      </w:r>
      <w:commentRangeEnd w:id="1706"/>
      <w:r w:rsidRPr="00791D37">
        <w:rPr>
          <w:rStyle w:val="Refdecomentario"/>
        </w:rPr>
        <w:commentReference w:id="1706"/>
      </w:r>
    </w:p>
    <w:p w14:paraId="19BC8EF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Manejo de los </w:t>
      </w:r>
      <w:proofErr w:type="spellStart"/>
      <w:r w:rsidRPr="00791D37">
        <w:t>Evaluation</w:t>
      </w:r>
      <w:proofErr w:type="spellEnd"/>
      <w:r w:rsidRPr="00791D37">
        <w:t xml:space="preserve"> Dongles USB (dispositivos KTDG102) de KIRALE, como primera interacción con el protocolo de comandos utilizado, tanto comandos KSH, a través de la herramienta </w:t>
      </w:r>
      <w:proofErr w:type="spellStart"/>
      <w:r w:rsidRPr="00791D37">
        <w:t>KiTools</w:t>
      </w:r>
      <w:proofErr w:type="spellEnd"/>
      <w:r w:rsidRPr="00791D37">
        <w:t>, como comandos KBI, a través de puerto UART con un microcontrolador.</w:t>
      </w:r>
    </w:p>
    <w:p w14:paraId="71C457F7"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46F8336"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Diseño de PCB para integrar el dispositivo KTWM102 a la plataforma de la Cookie.</w:t>
      </w:r>
    </w:p>
    <w:p w14:paraId="1509786D"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Configuración y conectividad del nodo </w:t>
      </w:r>
      <w:proofErr w:type="spellStart"/>
      <w:r w:rsidRPr="00791D37">
        <w:t>Border</w:t>
      </w:r>
      <w:proofErr w:type="spellEnd"/>
      <w:r w:rsidRPr="00791D37">
        <w:t xml:space="preserve"> </w:t>
      </w:r>
      <w:proofErr w:type="spellStart"/>
      <w:r w:rsidRPr="00791D37">
        <w:t>Router</w:t>
      </w:r>
      <w:proofErr w:type="spellEnd"/>
      <w:r w:rsidRPr="00791D37">
        <w:t xml:space="preserve"> a la red externa.</w:t>
      </w:r>
    </w:p>
    <w:p w14:paraId="275D9DDA"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THREAD integrando los nodos Dongle USB junto con el BR.</w:t>
      </w:r>
    </w:p>
    <w:p w14:paraId="4D7D8D22"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Conectividad entre un nodo de la red THREAD y un punto de la red externa, como un PC, a través del </w:t>
      </w:r>
      <w:proofErr w:type="spellStart"/>
      <w:r w:rsidRPr="00791D37">
        <w:t>Border</w:t>
      </w:r>
      <w:proofErr w:type="spellEnd"/>
      <w:r w:rsidRPr="00791D37">
        <w:t xml:space="preserve"> </w:t>
      </w:r>
      <w:proofErr w:type="spellStart"/>
      <w:r w:rsidRPr="00791D37">
        <w:t>Router</w:t>
      </w:r>
      <w:proofErr w:type="spellEnd"/>
      <w:r w:rsidRPr="00791D37">
        <w:t>.</w:t>
      </w:r>
    </w:p>
    <w:p w14:paraId="649C427E"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Envío de mensajes UDP vía Sockets entre un PC externo y los nodos dentro de la red.</w:t>
      </w:r>
    </w:p>
    <w:p w14:paraId="59AFC04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Validación de la PCB diseñada e integración en la red creada anteriormente.</w:t>
      </w:r>
    </w:p>
    <w:p w14:paraId="466F4758"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br w:type="page"/>
      </w:r>
    </w:p>
    <w:p w14:paraId="3610CA9E" w14:textId="77777777" w:rsidR="00DA3B27" w:rsidRPr="00791D37" w:rsidRDefault="00DA3B27" w:rsidP="00791D37">
      <w:pPr>
        <w:rPr>
          <w:rFonts w:eastAsiaTheme="majorEastAsia"/>
          <w:color w:val="2F5496" w:themeColor="accent1" w:themeShade="BF"/>
          <w:sz w:val="32"/>
          <w:szCs w:val="32"/>
        </w:rPr>
      </w:pPr>
      <w:r w:rsidRPr="00791D37">
        <w:lastRenderedPageBreak/>
        <w:br w:type="page"/>
      </w:r>
    </w:p>
    <w:p w14:paraId="3D39EC76" w14:textId="77777777" w:rsidR="00DA3B27" w:rsidRPr="00791D37" w:rsidRDefault="00DA3B27" w:rsidP="00791D37">
      <w:pPr>
        <w:pStyle w:val="Ttulo1"/>
        <w:numPr>
          <w:ilvl w:val="0"/>
          <w:numId w:val="1"/>
        </w:numPr>
      </w:pPr>
      <w:bookmarkStart w:id="1707" w:name="_Toc81499329"/>
      <w:bookmarkStart w:id="1708" w:name="_Toc81650347"/>
      <w:r w:rsidRPr="00791D37">
        <w:lastRenderedPageBreak/>
        <w:t>ESTADO DEL ARTE</w:t>
      </w:r>
      <w:bookmarkEnd w:id="1707"/>
      <w:bookmarkEnd w:id="1708"/>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709" w:name="_Toc81499330"/>
      <w:bookmarkStart w:id="1710" w:name="_Toc81650348"/>
      <w:r w:rsidRPr="00791D37">
        <w:t>INTERNET OF THINGS (IoT)</w:t>
      </w:r>
      <w:bookmarkEnd w:id="1709"/>
      <w:bookmarkEnd w:id="1710"/>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711" w:name="_Toc81499331"/>
      <w:bookmarkStart w:id="1712" w:name="_Toc81650349"/>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711"/>
      <w:r w:rsidR="00AD1498" w:rsidRPr="00791D37">
        <w:rPr>
          <w:noProof/>
        </w:rPr>
        <w:t>[2]</w:t>
      </w:r>
      <w:bookmarkEnd w:id="1712"/>
      <w:r w:rsidRPr="00791D37">
        <w:fldChar w:fldCharType="end"/>
      </w:r>
    </w:p>
    <w:p w14:paraId="2F6D54EF" w14:textId="77777777" w:rsidR="00DA3B27" w:rsidRPr="00791D37" w:rsidRDefault="00DA3B27" w:rsidP="00791D37"/>
    <w:p w14:paraId="1060291F" w14:textId="77777777" w:rsidR="00DA3B27" w:rsidRPr="00791D37" w:rsidRDefault="00DA3B27" w:rsidP="00791D37">
      <w:commentRangeStart w:id="1713"/>
      <w:r w:rsidRPr="00791D37">
        <w:t xml:space="preserve">Mientras que IoT ofrece muy buenas oportunidades, sigue siendo un reto pendiente el manejo de todo lo que lleva integración continua del mundo físico. Actualmente hay dos </w:t>
      </w:r>
      <w:proofErr w:type="spellStart"/>
      <w:r w:rsidRPr="00791D37">
        <w:t>APIs</w:t>
      </w:r>
      <w:proofErr w:type="spellEnd"/>
      <w:r w:rsidRPr="00791D37">
        <w:t xml:space="preserve"> para las comunicaciones IoT:</w:t>
      </w:r>
    </w:p>
    <w:p w14:paraId="54164B00" w14:textId="77777777" w:rsidR="00DA3B27" w:rsidRPr="00791D37" w:rsidRDefault="00DA3B27" w:rsidP="00791D37">
      <w:pPr>
        <w:pStyle w:val="Prrafodelista"/>
        <w:numPr>
          <w:ilvl w:val="0"/>
          <w:numId w:val="2"/>
        </w:numPr>
      </w:pPr>
      <w:r w:rsidRPr="00791D37">
        <w:t>REST basado en API.</w:t>
      </w:r>
    </w:p>
    <w:p w14:paraId="76481670" w14:textId="77777777" w:rsidR="00DA3B27" w:rsidRPr="00791D37" w:rsidRDefault="00DA3B27" w:rsidP="00791D37">
      <w:pPr>
        <w:pStyle w:val="Prrafodelista"/>
        <w:numPr>
          <w:ilvl w:val="0"/>
          <w:numId w:val="2"/>
        </w:numPr>
      </w:pPr>
      <w:proofErr w:type="spellStart"/>
      <w:r w:rsidRPr="00791D37">
        <w:t>WebSocket</w:t>
      </w:r>
      <w:proofErr w:type="spellEnd"/>
      <w:r w:rsidRPr="00791D37">
        <w:t xml:space="preserve"> basado en API.</w:t>
      </w:r>
    </w:p>
    <w:p w14:paraId="4691C5EA" w14:textId="77777777" w:rsidR="00DA3B27" w:rsidRPr="00791D37" w:rsidRDefault="00DA3B27" w:rsidP="00791D37"/>
    <w:p w14:paraId="61628C54" w14:textId="77777777" w:rsidR="00DA3B27" w:rsidRPr="00791D37" w:rsidRDefault="00DA3B27" w:rsidP="00791D37">
      <w:r w:rsidRPr="00791D37">
        <w:t>IoT es un término paraguas, que acoge a muchas tecnologías dentro de sí. Las siguientes tecnologías son ejemplos de las que dan paso al desarrollo de IoT:</w:t>
      </w:r>
    </w:p>
    <w:p w14:paraId="1CAE690E" w14:textId="77777777" w:rsidR="00DA3B27" w:rsidRPr="00791D37" w:rsidRDefault="00DA3B27" w:rsidP="00791D37">
      <w:pPr>
        <w:pStyle w:val="Prrafodelista"/>
        <w:numPr>
          <w:ilvl w:val="0"/>
          <w:numId w:val="2"/>
        </w:numPr>
      </w:pPr>
      <w:r w:rsidRPr="00791D37">
        <w:t>Wireless Sensor Networks (WSN).</w:t>
      </w:r>
    </w:p>
    <w:p w14:paraId="6A00FF32" w14:textId="77777777" w:rsidR="00DA3B27" w:rsidRPr="00791D37" w:rsidRDefault="00DA3B27" w:rsidP="00791D37">
      <w:pPr>
        <w:pStyle w:val="Prrafodelista"/>
        <w:numPr>
          <w:ilvl w:val="0"/>
          <w:numId w:val="2"/>
        </w:numPr>
      </w:pPr>
      <w:r w:rsidRPr="00791D37">
        <w:t>Cloud Computing.</w:t>
      </w:r>
    </w:p>
    <w:p w14:paraId="434B1B72" w14:textId="77777777" w:rsidR="00DA3B27" w:rsidRPr="00791D37" w:rsidRDefault="00DA3B27" w:rsidP="00791D37">
      <w:pPr>
        <w:pStyle w:val="Prrafodelista"/>
        <w:numPr>
          <w:ilvl w:val="0"/>
          <w:numId w:val="2"/>
        </w:numPr>
      </w:pPr>
      <w:r w:rsidRPr="00791D37">
        <w:t xml:space="preserve">Big Data </w:t>
      </w:r>
      <w:proofErr w:type="spellStart"/>
      <w:r w:rsidRPr="00791D37">
        <w:t>Analytics</w:t>
      </w:r>
      <w:proofErr w:type="spellEnd"/>
      <w:r w:rsidRPr="00791D37">
        <w:t>.</w:t>
      </w:r>
    </w:p>
    <w:p w14:paraId="3368CF0A" w14:textId="77777777" w:rsidR="00DA3B27" w:rsidRPr="00791D37" w:rsidRDefault="00DA3B27" w:rsidP="00791D37">
      <w:pPr>
        <w:pStyle w:val="Prrafodelista"/>
        <w:numPr>
          <w:ilvl w:val="0"/>
          <w:numId w:val="2"/>
        </w:numPr>
      </w:pPr>
      <w:r w:rsidRPr="00791D37">
        <w:t>Sistemas Embebidos</w:t>
      </w:r>
    </w:p>
    <w:p w14:paraId="56DB7851" w14:textId="77777777" w:rsidR="00DA3B27" w:rsidRPr="00791D37" w:rsidRDefault="00DA3B27" w:rsidP="00791D37">
      <w:pPr>
        <w:pStyle w:val="Prrafodelista"/>
        <w:numPr>
          <w:ilvl w:val="0"/>
          <w:numId w:val="2"/>
        </w:numPr>
      </w:pPr>
      <w:r w:rsidRPr="00791D37">
        <w:t>Arquitectura y Protocolos de Seguridad</w:t>
      </w:r>
    </w:p>
    <w:p w14:paraId="3CA3926B" w14:textId="77777777" w:rsidR="00DA3B27" w:rsidRPr="00791D37" w:rsidRDefault="00DA3B27" w:rsidP="00791D37">
      <w:pPr>
        <w:pStyle w:val="Prrafodelista"/>
        <w:numPr>
          <w:ilvl w:val="0"/>
          <w:numId w:val="2"/>
        </w:numPr>
      </w:pPr>
      <w:r w:rsidRPr="00791D37">
        <w:t>Protocolos de Comunicación</w:t>
      </w:r>
    </w:p>
    <w:p w14:paraId="6A34E849" w14:textId="77777777" w:rsidR="00DA3B27" w:rsidRPr="00791D37" w:rsidRDefault="00DA3B27" w:rsidP="00791D37">
      <w:pPr>
        <w:pStyle w:val="Prrafodelista"/>
        <w:numPr>
          <w:ilvl w:val="0"/>
          <w:numId w:val="2"/>
        </w:numPr>
      </w:pPr>
      <w:r w:rsidRPr="00791D37">
        <w:t>Servicios Web.</w:t>
      </w:r>
    </w:p>
    <w:p w14:paraId="0AC03B6C" w14:textId="77777777" w:rsidR="00DA3B27" w:rsidRPr="00791D37" w:rsidRDefault="00DA3B27" w:rsidP="00791D37">
      <w:pPr>
        <w:pStyle w:val="Prrafodelista"/>
        <w:numPr>
          <w:ilvl w:val="0"/>
          <w:numId w:val="2"/>
        </w:numPr>
      </w:pPr>
      <w:r w:rsidRPr="00791D37">
        <w:t>Internet Móvil</w:t>
      </w:r>
    </w:p>
    <w:p w14:paraId="0BB45E3A" w14:textId="77777777" w:rsidR="00DA3B27" w:rsidRPr="00791D37" w:rsidRDefault="00DA3B27" w:rsidP="00791D37">
      <w:pPr>
        <w:pStyle w:val="Prrafodelista"/>
        <w:numPr>
          <w:ilvl w:val="0"/>
          <w:numId w:val="2"/>
        </w:numPr>
      </w:pPr>
      <w:r w:rsidRPr="00791D37">
        <w:t>Motor de búsqueda semántico.</w:t>
      </w:r>
    </w:p>
    <w:p w14:paraId="218F8F32" w14:textId="77777777" w:rsidR="00DA3B27" w:rsidRPr="00791D37" w:rsidRDefault="00DA3B27" w:rsidP="00791D37"/>
    <w:p w14:paraId="1B752684" w14:textId="77777777" w:rsidR="00DA3B27" w:rsidRPr="00791D37" w:rsidRDefault="00DA3B27" w:rsidP="00791D37">
      <w:r w:rsidRPr="00791D37">
        <w:t xml:space="preserve">Dentro de todas estas tecnologías, las WSN son el corazón de IoT. </w:t>
      </w:r>
      <w:commentRangeStart w:id="1714"/>
      <w:commentRangeEnd w:id="1714"/>
      <w:r w:rsidRPr="00791D37">
        <w:rPr>
          <w:rStyle w:val="Refdecomentario"/>
        </w:rPr>
        <w:commentReference w:id="1714"/>
      </w:r>
    </w:p>
    <w:p w14:paraId="78535604" w14:textId="77777777" w:rsidR="00DA3B27" w:rsidRPr="00791D37" w:rsidRDefault="00DA3B27" w:rsidP="00791D37"/>
    <w:p w14:paraId="3017BCE8" w14:textId="77777777" w:rsidR="00DA3B27" w:rsidRPr="00791D37" w:rsidRDefault="00DA3B27" w:rsidP="00791D37">
      <w:r w:rsidRPr="00791D37">
        <w:t>También existe otra tecnología 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rsidP="00791D37">
            <w:r w:rsidRPr="00791D37">
              <w:t>M2M</w:t>
            </w:r>
          </w:p>
        </w:tc>
        <w:tc>
          <w:tcPr>
            <w:tcW w:w="4530" w:type="dxa"/>
            <w:shd w:val="clear" w:color="auto" w:fill="D9D9D9" w:themeFill="background1" w:themeFillShade="D9"/>
            <w:vAlign w:val="center"/>
          </w:tcPr>
          <w:p w14:paraId="18EFFC8F" w14:textId="77777777" w:rsidR="00DA3B27" w:rsidRPr="00791D37" w:rsidRDefault="00DA3B27" w:rsidP="00791D37">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rsidP="00791D37">
            <w:r w:rsidRPr="00791D37">
              <w:t>Centrada en la capa por debajo de la capa de red.</w:t>
            </w:r>
          </w:p>
        </w:tc>
        <w:tc>
          <w:tcPr>
            <w:tcW w:w="4530" w:type="dxa"/>
            <w:vAlign w:val="center"/>
          </w:tcPr>
          <w:p w14:paraId="38A45CAD" w14:textId="77777777" w:rsidR="00DA3B27" w:rsidRPr="00791D37" w:rsidRDefault="00DA3B27" w:rsidP="00791D37">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rsidP="00791D37">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rsidP="00791D37">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rsidP="00791D37">
            <w:r w:rsidRPr="00791D37">
              <w:t>Énfasis en hardware.</w:t>
            </w:r>
          </w:p>
        </w:tc>
        <w:tc>
          <w:tcPr>
            <w:tcW w:w="4530" w:type="dxa"/>
            <w:vAlign w:val="center"/>
          </w:tcPr>
          <w:p w14:paraId="6AAF0287" w14:textId="77777777" w:rsidR="00DA3B27" w:rsidRPr="00791D37" w:rsidRDefault="00DA3B27" w:rsidP="00791D37">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rsidP="00791D37">
            <w:r w:rsidRPr="00791D37">
              <w:t>La nube no está involucrada.</w:t>
            </w:r>
          </w:p>
        </w:tc>
        <w:tc>
          <w:tcPr>
            <w:tcW w:w="4530" w:type="dxa"/>
            <w:vAlign w:val="center"/>
          </w:tcPr>
          <w:p w14:paraId="102212C5" w14:textId="77777777" w:rsidR="00DA3B27" w:rsidRPr="00791D37" w:rsidRDefault="00DA3B27" w:rsidP="00791D37">
            <w:r w:rsidRPr="00791D37">
              <w:t xml:space="preserve">La nube </w:t>
            </w:r>
            <w:proofErr w:type="spellStart"/>
            <w:r w:rsidRPr="00791D37">
              <w:t>esta</w:t>
            </w:r>
            <w:proofErr w:type="spellEnd"/>
            <w:r w:rsidRPr="00791D37">
              <w:t xml:space="preserve"> involucrada.</w:t>
            </w:r>
          </w:p>
        </w:tc>
      </w:tr>
    </w:tbl>
    <w:p w14:paraId="7ECE2430" w14:textId="11B46AFF" w:rsidR="00DA3B27" w:rsidRPr="00791D37" w:rsidRDefault="00DA3B27" w:rsidP="006242EF">
      <w:pPr>
        <w:pStyle w:val="TDC3"/>
        <w:rPr>
          <w:rFonts w:eastAsiaTheme="minorHAnsi"/>
        </w:rPr>
      </w:pPr>
      <w:bookmarkStart w:id="1715" w:name="_Toc81499562"/>
      <w:bookmarkStart w:id="1716" w:name="_Toc81655466"/>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6242EF">
        <w:rPr>
          <w:rFonts w:eastAsiaTheme="minorHAnsi"/>
          <w:noProof/>
        </w:rPr>
        <w:t>2</w:t>
      </w:r>
      <w:r w:rsidR="006242EF">
        <w:rPr>
          <w:rFonts w:eastAsiaTheme="minorHAnsi"/>
        </w:rPr>
        <w:fldChar w:fldCharType="end"/>
      </w:r>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715"/>
      <w:r w:rsidR="00AD1498" w:rsidRPr="00791D37">
        <w:rPr>
          <w:rFonts w:eastAsiaTheme="minorHAnsi"/>
          <w:noProof/>
        </w:rPr>
        <w:t>[2]</w:t>
      </w:r>
      <w:bookmarkEnd w:id="1716"/>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713"/>
      <w:r w:rsidRPr="00791D37">
        <w:rPr>
          <w:rStyle w:val="Refdecomentario"/>
        </w:rPr>
        <w:commentReference w:id="1713"/>
      </w:r>
    </w:p>
    <w:p w14:paraId="26184BDE" w14:textId="77777777" w:rsidR="00DA3B27" w:rsidRPr="00791D37" w:rsidRDefault="00DA3B27" w:rsidP="00791D37"/>
    <w:p w14:paraId="0D233EC5" w14:textId="446414AC" w:rsidR="00DA3B27" w:rsidRPr="00791D37" w:rsidRDefault="005B42F0" w:rsidP="00791D37">
      <w:pPr>
        <w:pStyle w:val="Ttulo3"/>
      </w:pPr>
      <w:bookmarkStart w:id="1717" w:name="_Toc81499332"/>
      <w:bookmarkStart w:id="1718" w:name="_Toc81650350"/>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717"/>
      <w:r w:rsidR="00AD1498" w:rsidRPr="00791D37">
        <w:rPr>
          <w:noProof/>
        </w:rPr>
        <w:t>[2]</w:t>
      </w:r>
      <w:bookmarkEnd w:id="1718"/>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719" w:name="_Toc81499333"/>
      <w:bookmarkStart w:id="1720" w:name="_Toc81650351"/>
      <w:r w:rsidRPr="00791D37">
        <w:t>DISPOSITIVO</w:t>
      </w:r>
      <w:bookmarkEnd w:id="1719"/>
      <w:bookmarkEnd w:id="1720"/>
    </w:p>
    <w:p w14:paraId="63BF1156" w14:textId="77777777" w:rsidR="00DA3B27" w:rsidRPr="00791D37" w:rsidRDefault="00DA3B27" w:rsidP="00791D37"/>
    <w:p w14:paraId="3408F506" w14:textId="47E7C536" w:rsidR="00DA3B27" w:rsidRPr="00791D37" w:rsidRDefault="00DA3B27" w:rsidP="00791D37">
      <w:commentRangeStart w:id="1721"/>
      <w:del w:id="1722" w:author="JORGE CONTRERAS ORTIZ" w:date="2021-09-04T09:29:00Z">
        <w:r w:rsidRPr="00791D37" w:rsidDel="005B42F0">
          <w:delText xml:space="preserve">Los </w:delText>
        </w:r>
      </w:del>
      <w:ins w:id="1723" w:author="JORGE CONTRERAS ORTIZ" w:date="2021-09-04T09:29:00Z">
        <w:r w:rsidR="005B42F0">
          <w:t>Cada</w:t>
        </w:r>
        <w:r w:rsidR="005B42F0" w:rsidRPr="00791D37">
          <w:t xml:space="preserve"> </w:t>
        </w:r>
      </w:ins>
      <w:r w:rsidRPr="00791D37">
        <w:t>dispositivo</w:t>
      </w:r>
      <w:del w:id="1724" w:author="JORGE CONTRERAS ORTIZ" w:date="2021-09-04T09:29:00Z">
        <w:r w:rsidRPr="00791D37" w:rsidDel="005B42F0">
          <w:delText>s</w:delText>
        </w:r>
      </w:del>
      <w:r w:rsidRPr="00791D37">
        <w:t xml:space="preserve"> IoT </w:t>
      </w:r>
      <w:del w:id="1725" w:author="JORGE CONTRERAS ORTIZ" w:date="2021-09-04T09:29:00Z">
        <w:r w:rsidRPr="00791D37" w:rsidDel="005B42F0">
          <w:delText>tienen identidades únicas</w:delText>
        </w:r>
      </w:del>
      <w:ins w:id="1726" w:author="JORGE CONTRERAS ORTIZ" w:date="2021-09-04T09:29:00Z">
        <w:r w:rsidR="005B42F0">
          <w:t>tiene una identidad única que lo hace distinguible respecto al resto</w:t>
        </w:r>
      </w:ins>
      <w:r w:rsidRPr="00791D37">
        <w:t>. Es un dispositivo</w:t>
      </w:r>
      <w:ins w:id="1727" w:author="JORGE CONTRERAS ORTIZ" w:date="2021-09-04T09:31:00Z">
        <w:r w:rsidR="005B42F0">
          <w:t xml:space="preserve"> </w:t>
        </w:r>
      </w:ins>
      <w:del w:id="1728" w:author="JORGE CONTRERAS ORTIZ" w:date="2021-09-04T09:31:00Z">
        <w:r w:rsidRPr="00791D37" w:rsidDel="005B42F0">
          <w:delText xml:space="preserve"> </w:delText>
        </w:r>
      </w:del>
      <w:del w:id="1729" w:author="JORGE CONTRERAS ORTIZ" w:date="2021-09-04T09:30:00Z">
        <w:r w:rsidRPr="00791D37" w:rsidDel="005B42F0">
          <w:delText xml:space="preserve">físico </w:delText>
        </w:r>
      </w:del>
      <w:r w:rsidRPr="00791D37">
        <w:t xml:space="preserve">que está </w:t>
      </w:r>
      <w:del w:id="1730" w:author="JORGE CONTRERAS ORTIZ" w:date="2021-09-04T09:30:00Z">
        <w:r w:rsidRPr="00791D37" w:rsidDel="005B42F0">
          <w:delText xml:space="preserve">embebido </w:delText>
        </w:r>
      </w:del>
      <w:ins w:id="1731" w:author="JORGE CONTRERAS ORTIZ" w:date="2021-09-04T09:30:00Z">
        <w:r w:rsidR="005B42F0">
          <w:t>implementado</w:t>
        </w:r>
        <w:r w:rsidR="005B42F0" w:rsidRPr="00791D37">
          <w:t xml:space="preserve"> </w:t>
        </w:r>
      </w:ins>
      <w:del w:id="1732" w:author="JORGE CONTRERAS ORTIZ" w:date="2021-09-04T09:31:00Z">
        <w:r w:rsidRPr="00791D37" w:rsidDel="005B42F0">
          <w:delText>con sensores, actuadores, electrónica, software,</w:delText>
        </w:r>
      </w:del>
      <w:ins w:id="1733" w:author="JORGE CONTRERAS ORTIZ" w:date="2021-09-04T09:31:00Z">
        <w:r w:rsidR="005B42F0">
          <w:t>con sistemas hardware y software a</w:t>
        </w:r>
      </w:ins>
      <w:r w:rsidRPr="00791D37">
        <w:t xml:space="preserve"> una red de conectividad con otros objetos con los que intercambiar datos. Se realizan tareas como sensorizado, actuación y monitorización de manera remota. </w:t>
      </w:r>
      <w:del w:id="1734"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77777777" w:rsidR="00DA3B27" w:rsidRPr="00791D37" w:rsidRDefault="00DA3B27" w:rsidP="00791D37">
      <w:r w:rsidRPr="00791D37">
        <w:lastRenderedPageBreak/>
        <w:t xml:space="preserve">Los dispositivos restringidos son pequeños, al igual que sus capacidades de cómputo, memoria y otras características. Estos pequeños dispositivos restringidos necesitan de un dispositivo que haga de </w:t>
      </w:r>
      <w:proofErr w:type="spellStart"/>
      <w:r w:rsidRPr="00791D37">
        <w:t>Gateaway</w:t>
      </w:r>
      <w:proofErr w:type="spellEnd"/>
      <w:r w:rsidRPr="00791D37">
        <w:t xml:space="preserve"> para poder conectarse a la plataforma de la nube.</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77777777" w:rsidR="00DA3B27" w:rsidRPr="00791D37" w:rsidRDefault="00DA3B27" w:rsidP="00FE1EC4">
      <w:pPr>
        <w:pStyle w:val="Ttulo4"/>
      </w:pPr>
      <w:bookmarkStart w:id="1735" w:name="_Toc81499334"/>
      <w:bookmarkStart w:id="1736" w:name="_Toc81650352"/>
      <w:r w:rsidRPr="00791D37">
        <w:t>Red Local</w:t>
      </w:r>
      <w:bookmarkEnd w:id="1735"/>
      <w:bookmarkEnd w:id="1736"/>
    </w:p>
    <w:p w14:paraId="4F1C3EC9" w14:textId="77777777" w:rsidR="00DA3B27" w:rsidRPr="00791D37" w:rsidRDefault="00DA3B27" w:rsidP="00791D37"/>
    <w:p w14:paraId="09A18ADA" w14:textId="77777777" w:rsidR="00DA3B27" w:rsidRPr="00791D37" w:rsidRDefault="00DA3B27" w:rsidP="00791D37">
      <w:r w:rsidRPr="00791D37">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rsidRPr="00791D37">
        <w:t>routers</w:t>
      </w:r>
      <w:proofErr w:type="spellEnd"/>
      <w:r w:rsidRPr="00791D37">
        <w:t xml:space="preserve">, puentes, LAN, WAN y MAN. Esta conectividad de las redes para los sensores se puede utilizar cualquiera de las tecnologías disponibles como el </w:t>
      </w:r>
      <w:proofErr w:type="spellStart"/>
      <w:r w:rsidRPr="00791D37">
        <w:t>Wi</w:t>
      </w:r>
      <w:proofErr w:type="spellEnd"/>
      <w:r w:rsidRPr="00791D37">
        <w:t>-Fi, LTE, etc. Para la generación de esta red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77777777" w:rsidR="00DA3B27" w:rsidRPr="00791D37" w:rsidRDefault="00DA3B27" w:rsidP="00791D37"/>
    <w:p w14:paraId="3679C7B5" w14:textId="77777777" w:rsidR="00DA3B27" w:rsidRPr="00791D37" w:rsidRDefault="00DA3B27" w:rsidP="00FE1EC4">
      <w:pPr>
        <w:pStyle w:val="Ttulo4"/>
      </w:pPr>
      <w:bookmarkStart w:id="1737" w:name="_Toc81499335"/>
      <w:bookmarkStart w:id="1738" w:name="_Toc81650353"/>
      <w:r w:rsidRPr="00791D37">
        <w:t>Internet</w:t>
      </w:r>
      <w:bookmarkEnd w:id="1737"/>
      <w:bookmarkEnd w:id="1738"/>
    </w:p>
    <w:p w14:paraId="78EF4471" w14:textId="77777777" w:rsidR="00DA3B27" w:rsidRPr="00791D37" w:rsidRDefault="00DA3B27" w:rsidP="00791D37"/>
    <w:p w14:paraId="431FB22A" w14:textId="789931CA" w:rsidR="00DA3B27" w:rsidRPr="00791D37" w:rsidRDefault="00DA3B27" w:rsidP="00791D37">
      <w:r w:rsidRPr="00791D37">
        <w:t xml:space="preserve">El Internet es el sistema de redes de ordenadores interconectados globalmente usando el protocolo de internet para unir los diferentes dispositivos. Internet da la posibilidad de nuevos servicios, acelerando y permitiendo nuevas zonas de interacción con mensajes instantáneos y social </w:t>
      </w:r>
      <w:proofErr w:type="spellStart"/>
      <w:r w:rsidRPr="00791D37">
        <w:t>networking</w:t>
      </w:r>
      <w:proofErr w:type="spellEnd"/>
      <w:r w:rsidRPr="00791D37">
        <w:t>, entre otros.</w:t>
      </w:r>
      <w:commentRangeEnd w:id="1721"/>
      <w:r w:rsidRPr="00791D37">
        <w:rPr>
          <w:rStyle w:val="Refdecomentario"/>
        </w:rPr>
        <w:commentReference w:id="1721"/>
      </w:r>
    </w:p>
    <w:p w14:paraId="3202C80E" w14:textId="77777777" w:rsidR="00DA3B27" w:rsidRPr="00791D37" w:rsidRDefault="00DA3B27" w:rsidP="00791D37"/>
    <w:p w14:paraId="2FC18FE9" w14:textId="77777777" w:rsidR="00DA3B27" w:rsidRPr="00791D37" w:rsidRDefault="00DA3B27" w:rsidP="00FE1EC4">
      <w:pPr>
        <w:pStyle w:val="Ttulo4"/>
      </w:pPr>
      <w:bookmarkStart w:id="1739" w:name="_Toc81499336"/>
      <w:bookmarkStart w:id="1740" w:name="_Toc81650354"/>
      <w:r w:rsidRPr="00791D37">
        <w:t>Servicios Backend</w:t>
      </w:r>
      <w:bookmarkEnd w:id="1739"/>
      <w:bookmarkEnd w:id="1740"/>
    </w:p>
    <w:p w14:paraId="2FBABAC8" w14:textId="77777777" w:rsidR="00DA3B27" w:rsidRPr="00791D37" w:rsidRDefault="00DA3B27" w:rsidP="00791D37"/>
    <w:p w14:paraId="299C5C08" w14:textId="77777777" w:rsidR="00DA3B27" w:rsidRPr="00791D37" w:rsidRDefault="00DA3B27" w:rsidP="00791D37">
      <w:r w:rsidRPr="00791D37">
        <w:t>Los servicios principales que se ofrecen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77777777" w:rsidR="00DA3B27" w:rsidRPr="00791D37" w:rsidRDefault="00DA3B27" w:rsidP="00791D37">
      <w:pPr>
        <w:pStyle w:val="Prrafodelista"/>
        <w:numPr>
          <w:ilvl w:val="0"/>
          <w:numId w:val="2"/>
        </w:numPr>
      </w:pPr>
      <w:r w:rsidRPr="00791D37">
        <w:t>Servicios de búsqueda de datos.</w:t>
      </w:r>
    </w:p>
    <w:p w14:paraId="5520BA26" w14:textId="77777777" w:rsidR="00DA3B27" w:rsidRPr="00791D37" w:rsidRDefault="00DA3B27" w:rsidP="00791D37">
      <w:r w:rsidRPr="00791D37">
        <w: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t>
      </w:r>
    </w:p>
    <w:p w14:paraId="63923731" w14:textId="77777777" w:rsidR="00DA3B27" w:rsidRPr="00791D37" w:rsidRDefault="00DA3B27" w:rsidP="00791D37">
      <w:r w:rsidRPr="00791D37">
        <w:t>Una vez se recolectan los datos con el producto, se envían a la nube, donde se guardarán en servidores que permitirán al usuario computarlos.</w:t>
      </w:r>
    </w:p>
    <w:p w14:paraId="7B5C4883" w14:textId="77777777" w:rsidR="00DA3B27" w:rsidRPr="00791D37" w:rsidRDefault="00DA3B27" w:rsidP="00791D37"/>
    <w:p w14:paraId="1E56B125" w14:textId="77777777" w:rsidR="00DA3B27" w:rsidRPr="00791D37" w:rsidRDefault="00DA3B27" w:rsidP="00791D37"/>
    <w:p w14:paraId="7ED68D1D" w14:textId="77777777" w:rsidR="00DA3B27" w:rsidRPr="00791D37" w:rsidRDefault="00DA3B27" w:rsidP="00FE1EC4">
      <w:pPr>
        <w:pStyle w:val="Ttulo4"/>
      </w:pPr>
      <w:bookmarkStart w:id="1741" w:name="_Toc81499337"/>
      <w:bookmarkStart w:id="1742" w:name="_Toc81650355"/>
      <w:r w:rsidRPr="00791D37">
        <w:lastRenderedPageBreak/>
        <w:t>Aplicaciones</w:t>
      </w:r>
      <w:bookmarkEnd w:id="1741"/>
      <w:bookmarkEnd w:id="1742"/>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1743" w:name="_Toc81499338"/>
      <w:bookmarkStart w:id="1744" w:name="_Toc81650356"/>
      <w:r w:rsidRPr="00791D37">
        <w:t>SENSORES</w:t>
      </w:r>
      <w:bookmarkEnd w:id="1743"/>
      <w:bookmarkEnd w:id="174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77777777" w:rsidR="00DA3B27" w:rsidRPr="00791D37" w:rsidRDefault="00DA3B27" w:rsidP="00791D37">
      <w:pPr>
        <w:pStyle w:val="Prrafodelista"/>
        <w:numPr>
          <w:ilvl w:val="0"/>
          <w:numId w:val="4"/>
        </w:numPr>
        <w:rPr>
          <w:b/>
          <w:bCs/>
        </w:rPr>
      </w:pPr>
      <w:r w:rsidRPr="00791D37">
        <w:rPr>
          <w:b/>
          <w:bCs/>
        </w:rPr>
        <w:t xml:space="preserve">Sensores Analógicos: </w:t>
      </w:r>
      <w:r w:rsidRPr="00791D37">
        <w:t>Estos sensores generan una señal continua de salida. Sensores de este tipo son como los acelerómetros, sensor de presión, de sonido, de temperatura, etc. Sensores que captan cantidades analógicas y que son continuas en la naturaleza.</w:t>
      </w:r>
    </w:p>
    <w:p w14:paraId="6935E2D6" w14:textId="77777777" w:rsidR="00DA3B27" w:rsidRPr="00791D37" w:rsidRDefault="00DA3B27" w:rsidP="00791D37"/>
    <w:p w14:paraId="534C2B0B" w14:textId="77777777" w:rsidR="00DA3B27" w:rsidRPr="00791D37" w:rsidRDefault="00DA3B27" w:rsidP="00791D37">
      <w:pPr>
        <w:pStyle w:val="Prrafodelista"/>
        <w:numPr>
          <w:ilvl w:val="0"/>
          <w:numId w:val="4"/>
        </w:numPr>
        <w:rPr>
          <w:b/>
          <w:bCs/>
        </w:rPr>
      </w:pPr>
      <w:r w:rsidRPr="00791D37">
        <w:rPr>
          <w:b/>
          <w:bCs/>
        </w:rPr>
        <w:t xml:space="preserve">Sensores Digitales: </w:t>
      </w:r>
      <w:r w:rsidRPr="00791D37">
        <w:t>Son usados para medidas analíticas generalmente. Producen una salida binaria, un “1” lógico o un “0” lógico, son valores discretos que pueden ser un solo “bit” (transmisión serie) o un conjunto de bits formando un único “byte” de salida (transmisión paralela).</w:t>
      </w: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77777777" w:rsidR="00DA3B27" w:rsidRPr="00791D37" w:rsidRDefault="00DA3B27" w:rsidP="00791D37">
      <w:pPr>
        <w:pStyle w:val="Prrafodelista"/>
        <w:numPr>
          <w:ilvl w:val="0"/>
          <w:numId w:val="5"/>
        </w:numPr>
        <w:rPr>
          <w:b/>
          <w:bCs/>
        </w:rPr>
      </w:pPr>
      <w:r w:rsidRPr="00791D37">
        <w:rPr>
          <w:b/>
          <w:bCs/>
        </w:rPr>
        <w:t xml:space="preserve">Sensores escalares: </w:t>
      </w:r>
      <w:r w:rsidRPr="00791D37">
        <w:t>La señal de salida generada por el sensor, o el voltaje, es proporcional a la magnitud que se está midiendo. Mediciones físicas como temperatura, presión, etc., son magnitudes escalares cuyo valor es suficiente información. Dichas mediciones también variarán respondiendo proporcionalmente a los cambios en la medida realizada.</w:t>
      </w:r>
    </w:p>
    <w:p w14:paraId="61E164E4" w14:textId="77777777" w:rsidR="00DA3B27" w:rsidRPr="00791D37" w:rsidRDefault="00DA3B27" w:rsidP="00791D37"/>
    <w:p w14:paraId="1EE874D8" w14:textId="77777777" w:rsidR="00DA3B27" w:rsidRPr="00791D37" w:rsidRDefault="00DA3B27" w:rsidP="00791D37">
      <w:pPr>
        <w:pStyle w:val="Prrafodelista"/>
        <w:numPr>
          <w:ilvl w:val="0"/>
          <w:numId w:val="5"/>
        </w:numPr>
      </w:pPr>
      <w:r w:rsidRPr="00791D37">
        <w:rPr>
          <w:b/>
          <w:bCs/>
        </w:rPr>
        <w:t xml:space="preserve">Sensores vectoriales: </w:t>
      </w:r>
      <w:r w:rsidRPr="00791D37">
        <w:t>Se produce una señal de salida, o voltaje, proporcionales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1745" w:name="_Toc81499339"/>
      <w:bookmarkStart w:id="1746" w:name="_Toc81650357"/>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1745"/>
      <w:r w:rsidR="00AD1498" w:rsidRPr="00791D37">
        <w:rPr>
          <w:noProof/>
        </w:rPr>
        <w:t>[3]</w:t>
      </w:r>
      <w:bookmarkEnd w:id="1746"/>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lastRenderedPageBreak/>
        <w:t xml:space="preserve">La arquitectura de las tecnologías IoT es una arquitectura orientada al servicio (SOA por sus siglas en inglés). A continuación, se explicará una arquitectura SOA de cuatro capas, la </w:t>
      </w:r>
      <w:proofErr w:type="spellStart"/>
      <w:r w:rsidRPr="00791D37">
        <w:t>cuál</w:t>
      </w:r>
      <w:proofErr w:type="spellEnd"/>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77777777" w:rsidR="00DA3B27" w:rsidRPr="00791D37" w:rsidRDefault="00DA3B27" w:rsidP="00FE1EC4">
      <w:pPr>
        <w:pStyle w:val="Ttulo4"/>
      </w:pPr>
      <w:bookmarkStart w:id="1747" w:name="_Toc81499340"/>
      <w:bookmarkStart w:id="1748" w:name="_Toc81650358"/>
      <w:r w:rsidRPr="00791D37">
        <w:t>Capa de Sensorizado</w:t>
      </w:r>
      <w:bookmarkEnd w:id="1747"/>
      <w:bookmarkEnd w:id="1748"/>
    </w:p>
    <w:p w14:paraId="47A47AED" w14:textId="77777777" w:rsidR="00DA3B27" w:rsidRPr="00791D37" w:rsidRDefault="00DA3B27" w:rsidP="00791D37"/>
    <w:p w14:paraId="0C0CB449" w14:textId="77777777" w:rsidR="00DA3B27" w:rsidRPr="00791D37" w:rsidRDefault="00DA3B27" w:rsidP="00791D37">
      <w:r w:rsidRPr="00791D37">
        <w:t>IoT puede considerarse una red física globalmente interconectada, en la cual, las cosas pueden ser conectadas o ser controladas remotamente. 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7777777" w:rsidR="00DA3B27" w:rsidRPr="00791D37" w:rsidRDefault="00DA3B27" w:rsidP="00FE1EC4">
      <w:pPr>
        <w:pStyle w:val="Ttulo4"/>
      </w:pPr>
      <w:bookmarkStart w:id="1749" w:name="_Toc81499341"/>
      <w:bookmarkStart w:id="1750" w:name="_Toc81650359"/>
      <w:r w:rsidRPr="00791D37">
        <w:t>Capa de Red</w:t>
      </w:r>
      <w:bookmarkEnd w:id="1749"/>
      <w:bookmarkEnd w:id="1750"/>
    </w:p>
    <w:p w14:paraId="7DFA570B" w14:textId="77777777" w:rsidR="00DA3B27" w:rsidRPr="00791D37" w:rsidRDefault="00DA3B27" w:rsidP="00791D37"/>
    <w:p w14:paraId="07EA4D0A" w14:textId="77777777" w:rsidR="00DA3B27" w:rsidRPr="00791D37" w:rsidRDefault="00DA3B27" w:rsidP="00791D37">
      <w:r w:rsidRPr="00791D37">
        <w:t>La función de esta capa es la de conectar todo entre sí y permitir el envío de información entre dispositivos. Además, es capaz de añadir información sobre las infraestructuras IT existentes. En la arquitectura SOA de IoT, los servicios, aportados por los dispositivos, son desplegados en redes heterogéneas y los dispositivos relacionados se introducen en el servicio de Internet.</w:t>
      </w:r>
    </w:p>
    <w:p w14:paraId="429A3ED7" w14:textId="77777777" w:rsidR="00DA3B27" w:rsidRPr="00791D37" w:rsidRDefault="00DA3B27" w:rsidP="00791D37">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es importante que se automatice el encontrar y mapear los dispositivos o “cosas” para una dinámica red cambiante. Estos dispositivos necesitan que se les asigne un rol automáticamente, para desplegar, manejar y organizar (scheduling) comportamientos de los dispositivos y ser capaces de cambiar de rol en cualquier momento según necesite. Esto habilita a los dispositivos para colaborar en la realización de las distintas tareas. 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77777777" w:rsidR="00DA3B27" w:rsidRPr="00791D37" w:rsidRDefault="00DA3B27" w:rsidP="00FE1EC4">
      <w:pPr>
        <w:pStyle w:val="Ttulo4"/>
      </w:pPr>
      <w:bookmarkStart w:id="1751" w:name="_Toc81499342"/>
      <w:bookmarkStart w:id="1752" w:name="_Toc81650360"/>
      <w:r w:rsidRPr="00791D37">
        <w:t>Capa de Servicio</w:t>
      </w:r>
      <w:bookmarkEnd w:id="1751"/>
      <w:bookmarkEnd w:id="1752"/>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w:t>
      </w:r>
      <w:r w:rsidRPr="00791D37">
        <w:lastRenderedPageBreak/>
        <w:t>servicio, incluyendo el intercambio y almacenamiento de información, gestión de datos, comunicación y motor de búsqueda. Los componentes de esta capa son:</w:t>
      </w:r>
    </w:p>
    <w:p w14:paraId="6D3710D0" w14:textId="77777777" w:rsidR="00DA3B27" w:rsidRPr="00791D37" w:rsidRDefault="00DA3B27" w:rsidP="00791D37">
      <w:pPr>
        <w:pStyle w:val="Prrafodelista"/>
        <w:numPr>
          <w:ilvl w:val="0"/>
          <w:numId w:val="2"/>
        </w:numPr>
      </w:pPr>
      <w:r w:rsidRPr="00791D37">
        <w:t>Descubrimiento de Servicio: Encontrar objetos que puedan aportar los servicios requeridos y la información deseada de manera eficiente.</w:t>
      </w:r>
    </w:p>
    <w:p w14:paraId="748CEB0E" w14:textId="77777777" w:rsidR="00DA3B27" w:rsidRPr="00791D37" w:rsidRDefault="00DA3B27" w:rsidP="00791D37"/>
    <w:p w14:paraId="5D225CB7" w14:textId="77777777" w:rsidR="00DA3B27" w:rsidRPr="00791D37" w:rsidRDefault="00DA3B27" w:rsidP="00791D37">
      <w:pPr>
        <w:pStyle w:val="Prrafodelista"/>
        <w:numPr>
          <w:ilvl w:val="0"/>
          <w:numId w:val="2"/>
        </w:numPr>
      </w:pPr>
      <w:r w:rsidRPr="00791D37">
        <w:t>Composición de Servicio: Habilita la interacción entre los dispositivos conectados. Esta fase es para hacer el scheduling, u organización, o recrear servicios más ajustados de cara a conseguir la manera más fiable de lograr los requerimientos.</w:t>
      </w:r>
    </w:p>
    <w:p w14:paraId="0A4BB03A" w14:textId="77777777" w:rsidR="00DA3B27" w:rsidRPr="00791D37" w:rsidRDefault="00DA3B27" w:rsidP="00791D37"/>
    <w:p w14:paraId="14B44916" w14:textId="77777777" w:rsidR="00DA3B27" w:rsidRPr="00791D37" w:rsidRDefault="00DA3B27" w:rsidP="00791D37">
      <w:pPr>
        <w:pStyle w:val="Prrafodelista"/>
        <w:numPr>
          <w:ilvl w:val="0"/>
          <w:numId w:val="2"/>
        </w:numPr>
      </w:pPr>
      <w:r w:rsidRPr="00791D37">
        <w:t>Gestión de la confianza: Buscando un mecanismo de confianza que pueda evaluar y usar la información aportada por los otros servicios para crear un sistema de confianza.</w:t>
      </w:r>
    </w:p>
    <w:p w14:paraId="63648451" w14:textId="77777777" w:rsidR="00DA3B27" w:rsidRPr="00791D37" w:rsidRDefault="00DA3B27" w:rsidP="00791D37"/>
    <w:p w14:paraId="22350187" w14:textId="77777777" w:rsidR="00DA3B27" w:rsidRPr="00791D37" w:rsidRDefault="00DA3B27" w:rsidP="00791D37">
      <w:pPr>
        <w:pStyle w:val="Prrafodelista"/>
        <w:numPr>
          <w:ilvl w:val="0"/>
          <w:numId w:val="2"/>
        </w:numPr>
      </w:pPr>
      <w:r w:rsidRPr="00791D37">
        <w:t xml:space="preserve">Servicio </w:t>
      </w:r>
      <w:proofErr w:type="spellStart"/>
      <w:r w:rsidRPr="00791D37">
        <w:t>APIs</w:t>
      </w:r>
      <w:proofErr w:type="spellEnd"/>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77777777" w:rsidR="00DA3B27" w:rsidRPr="00791D37" w:rsidRDefault="00DA3B27" w:rsidP="00FE1EC4">
      <w:pPr>
        <w:pStyle w:val="Ttulo4"/>
      </w:pPr>
      <w:bookmarkStart w:id="1753" w:name="_Toc81499343"/>
      <w:bookmarkStart w:id="1754" w:name="_Toc81650361"/>
      <w:r w:rsidRPr="00791D37">
        <w:t>Capa de Interfaz</w:t>
      </w:r>
      <w:bookmarkEnd w:id="1753"/>
      <w:bookmarkEnd w:id="1754"/>
    </w:p>
    <w:p w14:paraId="2376324A" w14:textId="77777777" w:rsidR="00DA3B27" w:rsidRPr="00791D37" w:rsidRDefault="00DA3B27" w:rsidP="00791D37"/>
    <w:p w14:paraId="0873F7A9" w14:textId="77777777" w:rsidR="00DA3B27" w:rsidRPr="00791D37" w:rsidRDefault="00DA3B27" w:rsidP="00791D37">
      <w:r w:rsidRPr="00791D37">
        <w:t>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1755" w:name="_Toc81499344"/>
      <w:bookmarkStart w:id="1756" w:name="_Toc81650362"/>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755"/>
      <w:r w:rsidR="00AD1498" w:rsidRPr="00791D37">
        <w:rPr>
          <w:noProof/>
        </w:rPr>
        <w:t>[4]</w:t>
      </w:r>
      <w:bookmarkEnd w:id="1756"/>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 xml:space="preserve">Muchas de las soluciones patentadas, como ZigBee, están vinculadas verticalmente o perpendicularmente a una capa de enlace y los perfiles de aplicación solamente resuelven </w:t>
      </w:r>
      <w:r w:rsidRPr="00791D37">
        <w:lastRenderedPageBreak/>
        <w:t>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1757" w:name="_Toc81499345"/>
      <w:bookmarkStart w:id="1758" w:name="_Toc81650363"/>
      <w:bookmarkStart w:id="1759" w:name="_Ref81655481"/>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757"/>
      <w:r w:rsidR="00AD1498" w:rsidRPr="00791D37">
        <w:rPr>
          <w:noProof/>
        </w:rPr>
        <w:t>[4]</w:t>
      </w:r>
      <w:bookmarkEnd w:id="1758"/>
      <w:r w:rsidRPr="00791D37">
        <w:fldChar w:fldCharType="end"/>
      </w:r>
      <w:bookmarkEnd w:id="1759"/>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1760" w:name="_Toc81499346"/>
      <w:bookmarkStart w:id="1761" w:name="_Toc81650364"/>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1760"/>
      <w:r w:rsidR="00AD1498" w:rsidRPr="00791D37">
        <w:rPr>
          <w:noProof/>
        </w:rPr>
        <w:t>[4]–[6]</w:t>
      </w:r>
      <w:bookmarkEnd w:id="1761"/>
      <w:r w:rsidRPr="00791D37">
        <w:fldChar w:fldCharType="end"/>
      </w:r>
    </w:p>
    <w:p w14:paraId="7CBA25D2" w14:textId="77777777" w:rsidR="00DA3B27" w:rsidRPr="00791D37" w:rsidRDefault="00DA3B27" w:rsidP="00791D37"/>
    <w:p w14:paraId="0C49DCC2" w14:textId="1F4B41F4" w:rsidR="00DA3B27" w:rsidRPr="00791D37" w:rsidRDefault="00DA3B27" w:rsidP="00791D37">
      <w:r w:rsidRPr="00791D37">
        <w:t xml:space="preserve">El concepto básico de la pila del 6LoWPAN, </w:t>
      </w:r>
      <w:ins w:id="1762"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1763" w:author="JORGE CONTRERAS ORTIZ" w:date="2021-09-04T13:43:00Z">
        <w:r w:rsidR="00F92885" w:rsidRPr="00791D37">
          <w:t xml:space="preserve">Ilustración </w:t>
        </w:r>
        <w:r w:rsidR="00F92885">
          <w:rPr>
            <w:noProof/>
          </w:rPr>
          <w:t>1</w:t>
        </w:r>
        <w:r w:rsidR="00F92885">
          <w:fldChar w:fldCharType="end"/>
        </w:r>
      </w:ins>
      <w:del w:id="1764"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lastRenderedPageBreak/>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79E0E8B7" w:rsidR="00DA3B27" w:rsidRPr="00F21168" w:rsidRDefault="00DA3B27" w:rsidP="00F21168">
      <w:pPr>
        <w:pStyle w:val="Descripcin"/>
        <w:jc w:val="center"/>
      </w:pPr>
      <w:bookmarkStart w:id="1765" w:name="_Toc81499811"/>
      <w:bookmarkStart w:id="1766" w:name="_Toc81499576"/>
      <w:bookmarkStart w:id="1767" w:name="_Toc81655390"/>
      <w:bookmarkStart w:id="1768" w:name="_Ref81655480"/>
      <w:r w:rsidRPr="00791D37">
        <w:t xml:space="preserve">Ilustración </w:t>
      </w:r>
      <w:r w:rsidRPr="00F21168">
        <w:fldChar w:fldCharType="begin"/>
      </w:r>
      <w:r w:rsidRPr="00791D37">
        <w:instrText xml:space="preserve"> SEQ Ilustración \* ARABIC </w:instrText>
      </w:r>
      <w:r w:rsidRPr="00F21168">
        <w:fldChar w:fldCharType="separate"/>
      </w:r>
      <w:r w:rsidR="00FE1EC4">
        <w:rPr>
          <w:noProof/>
        </w:rPr>
        <w:t>1</w:t>
      </w:r>
      <w:r w:rsidRPr="00F21168">
        <w:fldChar w:fldCharType="end"/>
      </w:r>
      <w:bookmarkEnd w:id="1768"/>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1765"/>
      <w:bookmarkEnd w:id="1766"/>
      <w:r w:rsidR="00AD1498" w:rsidRPr="00791D37">
        <w:rPr>
          <w:noProof/>
        </w:rPr>
        <w:t>[6]</w:t>
      </w:r>
      <w:bookmarkEnd w:id="1767"/>
      <w:r w:rsidRPr="00F21168">
        <w:fldChar w:fldCharType="end"/>
      </w:r>
    </w:p>
    <w:p w14:paraId="40DAEC1D" w14:textId="77777777"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1769" w:name="_Toc81499347"/>
      <w:bookmarkStart w:id="1770" w:name="_Toc81650365"/>
      <w:r w:rsidRPr="00791D37">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1769"/>
      <w:r w:rsidR="00AD1498" w:rsidRPr="00791D37">
        <w:rPr>
          <w:noProof/>
        </w:rPr>
        <w:t>[7]</w:t>
      </w:r>
      <w:bookmarkEnd w:id="1770"/>
      <w:r w:rsidRPr="00791D37">
        <w:fldChar w:fldCharType="end"/>
      </w:r>
    </w:p>
    <w:p w14:paraId="568F8715" w14:textId="77777777" w:rsidR="00DA3B27" w:rsidRPr="00791D37" w:rsidRDefault="00DA3B27" w:rsidP="00791D37"/>
    <w:p w14:paraId="5B3E1B1A" w14:textId="66FA5377" w:rsidR="00DA3B27" w:rsidRPr="00791D37" w:rsidRDefault="00DA3B27" w:rsidP="00791D37">
      <w:r w:rsidRPr="00791D37">
        <w:t>Como se ha indicado tanto e</w:t>
      </w:r>
      <w:del w:id="1771" w:author="JORGE CONTRERAS ORTIZ" w:date="2021-09-04T13:44:00Z">
        <w:r w:rsidRPr="00791D37" w:rsidDel="00E915C0">
          <w:delText xml:space="preserve">n </w:delText>
        </w:r>
      </w:del>
      <w:ins w:id="1772"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1773" w:author="JORGE CONTRERAS ORTIZ" w:date="2021-09-04T13:44:00Z">
        <w:r w:rsidR="00E915C0">
          <w:t>2.2.1</w:t>
        </w:r>
        <w:r w:rsidR="00E915C0">
          <w:fldChar w:fldCharType="end"/>
        </w:r>
        <w:r w:rsidR="00E915C0">
          <w:t xml:space="preserve"> </w:t>
        </w:r>
      </w:ins>
      <w:del w:id="1774" w:author="JORGE CONTRERAS ORTIZ" w:date="2021-09-04T13:44:00Z">
        <w:r w:rsidRPr="00791D37" w:rsidDel="00F92885">
          <w:delText xml:space="preserve">el apartado anterior </w:delText>
        </w:r>
      </w:del>
      <w:r w:rsidRPr="00791D37">
        <w:t xml:space="preserve">como en </w:t>
      </w:r>
      <w:ins w:id="1775" w:author="JORGE CONTRERAS ORTIZ" w:date="2021-09-04T13:43:00Z">
        <w:r w:rsidR="00F92885">
          <w:fldChar w:fldCharType="begin"/>
        </w:r>
        <w:r w:rsidR="00F92885">
          <w:instrText xml:space="preserve"> REF _Ref81655480 \h </w:instrText>
        </w:r>
        <w:r w:rsidR="00F92885">
          <w:fldChar w:fldCharType="separate"/>
        </w:r>
        <w:r w:rsidR="00F92885" w:rsidRPr="00791D37">
          <w:t xml:space="preserve">Ilustración </w:t>
        </w:r>
        <w:r w:rsidR="00F92885">
          <w:rPr>
            <w:noProof/>
          </w:rPr>
          <w:t>1</w:t>
        </w:r>
        <w:r w:rsidR="00F92885">
          <w:fldChar w:fldCharType="end"/>
        </w:r>
      </w:ins>
      <w:del w:id="1776"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1777" w:author="JORGE CONTRERAS ORTIZ" w:date="2021-09-04T13:44:00Z">
        <w:r w:rsidRPr="00791D37" w:rsidDel="00E915C0">
          <w:delText>cuál</w:delText>
        </w:r>
      </w:del>
      <w:ins w:id="1778"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FE1EC4">
      <w:pPr>
        <w:pStyle w:val="Ttulo4"/>
      </w:pPr>
      <w:bookmarkStart w:id="1779" w:name="_Toc81499348"/>
      <w:bookmarkStart w:id="1780" w:name="_Toc81650366"/>
      <w:r w:rsidRPr="00791D37">
        <w:lastRenderedPageBreak/>
        <w:t>Compresión de cabecera</w:t>
      </w:r>
      <w:bookmarkEnd w:id="1779"/>
      <w:bookmarkEnd w:id="1780"/>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FE1EC4">
      <w:pPr>
        <w:pStyle w:val="Ttulo4"/>
      </w:pPr>
      <w:bookmarkStart w:id="1781" w:name="_Toc81499349"/>
      <w:bookmarkStart w:id="1782" w:name="_Toc81650367"/>
      <w:r w:rsidRPr="00791D37">
        <w:t>Enrutamiento</w:t>
      </w:r>
      <w:bookmarkEnd w:id="1781"/>
      <w:bookmarkEnd w:id="1782"/>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77777777" w:rsidR="00DA3B27" w:rsidRPr="00791D37" w:rsidRDefault="00DA3B27" w:rsidP="00791D37">
      <w:r w:rsidRPr="00791D37">
        <w:t xml:space="preserve">Debido a que las redes con </w:t>
      </w:r>
      <w:proofErr w:type="spellStart"/>
      <w:r w:rsidRPr="00791D37">
        <w:t>perdidas</w:t>
      </w:r>
      <w:proofErr w:type="spellEnd"/>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77777777" w:rsidR="00DA3B27" w:rsidRPr="00791D37" w:rsidRDefault="00DA3B27" w:rsidP="00791D37">
      <w:r w:rsidRPr="00791D37">
        <w:t xml:space="preserve">También, </w:t>
      </w:r>
      <w:commentRangeStart w:id="1783"/>
      <w:r w:rsidRPr="00791D37">
        <w:t>RPL está pensado para ser usado en redes con bastantes nodos</w:t>
      </w:r>
      <w:commentRangeEnd w:id="1783"/>
      <w:r w:rsidRPr="00791D37">
        <w:rPr>
          <w:rStyle w:val="Refdecomentario"/>
        </w:rPr>
        <w:commentReference w:id="1783"/>
      </w:r>
      <w:r w:rsidRPr="00791D37">
        <w:t>, los cuales tendrán recursos limitados y las redes estarán “manejadas” por uno o pocos “</w:t>
      </w:r>
      <w:proofErr w:type="spellStart"/>
      <w:r w:rsidRPr="00791D37">
        <w:t>supernodos</w:t>
      </w:r>
      <w:proofErr w:type="spellEnd"/>
      <w:r w:rsidRPr="00791D37">
        <w:t xml:space="preserve">” o </w:t>
      </w:r>
      <w:proofErr w:type="spellStart"/>
      <w:r w:rsidRPr="00791D37">
        <w:t>border</w:t>
      </w:r>
      <w:proofErr w:type="spellEnd"/>
      <w:r w:rsidRPr="00791D37">
        <w:t xml:space="preserve"> </w:t>
      </w:r>
      <w:proofErr w:type="spellStart"/>
      <w:r w:rsidRPr="00791D37">
        <w:t>routers</w:t>
      </w:r>
      <w:proofErr w:type="spellEnd"/>
      <w:r w:rsidRPr="00791D37">
        <w:t xml:space="preserve">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FE1EC4">
      <w:pPr>
        <w:pStyle w:val="Ttulo4"/>
      </w:pPr>
      <w:bookmarkStart w:id="1784" w:name="_Toc81499350"/>
      <w:bookmarkStart w:id="1785" w:name="_Toc81650368"/>
      <w:r w:rsidRPr="00791D37">
        <w:t>Seguridad</w:t>
      </w:r>
      <w:bookmarkEnd w:id="1784"/>
      <w:bookmarkEnd w:id="1785"/>
    </w:p>
    <w:p w14:paraId="5BF83AE9" w14:textId="77777777" w:rsidR="00DA3B27" w:rsidRPr="00791D37" w:rsidRDefault="00DA3B27" w:rsidP="00791D37"/>
    <w:p w14:paraId="5CF8D296" w14:textId="77777777" w:rsidR="00DA3B27" w:rsidRPr="00791D37" w:rsidRDefault="00DA3B27" w:rsidP="00791D37">
      <w:r w:rsidRPr="00791D37">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FE1EC4">
      <w:pPr>
        <w:pStyle w:val="Ttulo4"/>
      </w:pPr>
      <w:bookmarkStart w:id="1786" w:name="_Toc81499351"/>
      <w:bookmarkStart w:id="1787" w:name="_Toc81650369"/>
      <w:r w:rsidRPr="00791D37">
        <w:t>Protocolos de aplicación</w:t>
      </w:r>
      <w:bookmarkEnd w:id="1786"/>
      <w:bookmarkEnd w:id="1787"/>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w:t>
      </w:r>
      <w:r w:rsidRPr="00791D37">
        <w:lastRenderedPageBreak/>
        <w:t xml:space="preserve">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1788" w:name="_Toc81499352"/>
      <w:bookmarkStart w:id="1789" w:name="_Toc81650370"/>
      <w:r w:rsidRPr="00791D37">
        <w:t>Retos de 6LoWPAN</w:t>
      </w:r>
      <w:bookmarkEnd w:id="1788"/>
      <w:bookmarkEnd w:id="1789"/>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proofErr w:type="spellStart"/>
      <w:r w:rsidRPr="00791D37">
        <w:rPr>
          <w:b/>
          <w:bCs/>
        </w:rPr>
        <w:t>Neighbor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equipos cercanos en la red, para configurarse solo combinando la información del prefijo de la red con el mensaje de anuncio del </w:t>
      </w:r>
      <w:proofErr w:type="spellStart"/>
      <w:r w:rsidRPr="00791D37">
        <w:t>router</w:t>
      </w:r>
      <w:proofErr w:type="spellEnd"/>
      <w:r w:rsidRPr="00791D37">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1790" w:name="_Toc81499353"/>
      <w:bookmarkStart w:id="1791" w:name="_Toc81650371"/>
      <w:r w:rsidRPr="00791D37">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1790"/>
      <w:r w:rsidR="00AD1498" w:rsidRPr="00791D37">
        <w:rPr>
          <w:noProof/>
        </w:rPr>
        <w:t>[5], [7]</w:t>
      </w:r>
      <w:bookmarkEnd w:id="1791"/>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1792" w:name="_Toc81499354"/>
      <w:bookmarkStart w:id="1793" w:name="_Toc81650372"/>
      <w:proofErr w:type="spellStart"/>
      <w:r w:rsidRPr="00791D37">
        <w:t>Contiki</w:t>
      </w:r>
      <w:bookmarkEnd w:id="1792"/>
      <w:bookmarkEnd w:id="1793"/>
      <w:proofErr w:type="spellEnd"/>
    </w:p>
    <w:p w14:paraId="3B69A77C" w14:textId="77777777" w:rsidR="00DA3B27" w:rsidRPr="00791D37" w:rsidRDefault="00DA3B27" w:rsidP="00791D37"/>
    <w:p w14:paraId="5F4B18D6" w14:textId="77777777" w:rsidR="00DA3B27" w:rsidRPr="00791D37" w:rsidRDefault="00DA3B27" w:rsidP="00791D37">
      <w:proofErr w:type="spellStart"/>
      <w:r w:rsidRPr="00791D37">
        <w:t>Contiki</w:t>
      </w:r>
      <w:proofErr w:type="spellEnd"/>
      <w:r w:rsidRPr="00791D37">
        <w:t xml:space="preserve"> es un sistema operativo hibrido basado en Unix. </w:t>
      </w:r>
      <w:proofErr w:type="spellStart"/>
      <w:r w:rsidRPr="00791D37">
        <w:t>Contiki</w:t>
      </w:r>
      <w:proofErr w:type="spellEnd"/>
      <w:r w:rsidRPr="00791D37">
        <w:t xml:space="preserve"> es de código abierto, muy portable y con capacidad de multitarea y control de eventos, el cuál fue pensado para una </w:t>
      </w:r>
      <w:r w:rsidRPr="00791D37">
        <w:lastRenderedPageBreak/>
        <w:t xml:space="preserve">eficiencia en memoria en sistemas de redes embebidos y redes de sensores inalámbricos. Puede estar en nodos con capacidades de memoria tan baja como 20 KB en RAM y 100 KB en ROM. </w:t>
      </w:r>
      <w:proofErr w:type="spellStart"/>
      <w:r w:rsidRPr="00791D37">
        <w:t>Contiki</w:t>
      </w:r>
      <w:proofErr w:type="spellEnd"/>
      <w:r w:rsidRPr="00791D37">
        <w:t xml:space="preserve">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3F3A86E6" w:rsidR="00DA3B27" w:rsidRPr="00791D37" w:rsidRDefault="00F21168" w:rsidP="00F21168">
      <w:pPr>
        <w:pStyle w:val="Descripcin"/>
        <w:jc w:val="center"/>
      </w:pPr>
      <w:bookmarkStart w:id="1794" w:name="_Toc81655391"/>
      <w:r>
        <w:t xml:space="preserve">Ilustración </w:t>
      </w:r>
      <w:r w:rsidR="005026F3">
        <w:fldChar w:fldCharType="begin"/>
      </w:r>
      <w:r w:rsidR="005026F3">
        <w:instrText xml:space="preserve"> SEQ Ilustración \* ARABIC </w:instrText>
      </w:r>
      <w:r w:rsidR="005026F3">
        <w:fldChar w:fldCharType="separate"/>
      </w:r>
      <w:r w:rsidR="00FE1EC4">
        <w:rPr>
          <w:noProof/>
        </w:rPr>
        <w:t>2</w:t>
      </w:r>
      <w:r w:rsidR="005026F3">
        <w:rPr>
          <w:noProof/>
        </w:rPr>
        <w:fldChar w:fldCharType="end"/>
      </w:r>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1794"/>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FE1EC4">
      <w:pPr>
        <w:pStyle w:val="Ttulo4"/>
      </w:pPr>
      <w:bookmarkStart w:id="1795" w:name="_Toc81499355"/>
      <w:bookmarkStart w:id="1796" w:name="_Toc81650373"/>
      <w:proofErr w:type="spellStart"/>
      <w:r w:rsidRPr="00791D37">
        <w:t>TinyOS</w:t>
      </w:r>
      <w:bookmarkEnd w:id="1795"/>
      <w:bookmarkEnd w:id="1796"/>
      <w:proofErr w:type="spellEnd"/>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FE1EC4">
      <w:pPr>
        <w:pStyle w:val="Ttulo4"/>
      </w:pPr>
      <w:bookmarkStart w:id="1797" w:name="_Toc81499356"/>
      <w:bookmarkStart w:id="1798" w:name="_Toc81650374"/>
      <w:r w:rsidRPr="00791D37">
        <w:t>Thread</w:t>
      </w:r>
      <w:bookmarkEnd w:id="1797"/>
      <w:bookmarkEnd w:id="1798"/>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p>
    <w:p w14:paraId="7E6D4B3E" w14:textId="26C98C03" w:rsidR="00B62082" w:rsidRPr="00791D37" w:rsidDel="00E915C0" w:rsidRDefault="00D46385" w:rsidP="00791D37">
      <w:pPr>
        <w:rPr>
          <w:del w:id="1799" w:author="JORGE CONTRERAS ORTIZ" w:date="2021-09-04T13:47:00Z"/>
          <w:rFonts w:eastAsiaTheme="majorEastAsia"/>
          <w:color w:val="2F5496" w:themeColor="accent1" w:themeShade="BF"/>
          <w:sz w:val="28"/>
          <w:szCs w:val="26"/>
        </w:rPr>
      </w:pPr>
      <w:r w:rsidRPr="00791D37">
        <w:t>Al ser el protocolo elegido lo comentaremos más en profundidad en</w:t>
      </w:r>
      <w:ins w:id="1800" w:author="JORGE CONTRERAS ORTIZ" w:date="2021-09-04T13:51:00Z">
        <w:r w:rsidR="00E915C0">
          <w:t xml:space="preserve"> el apartado</w:t>
        </w:r>
      </w:ins>
      <w:r w:rsidRPr="00791D37">
        <w:t xml:space="preserve"> </w:t>
      </w:r>
      <w:r w:rsidR="00B62082" w:rsidRPr="00791D37">
        <w:t xml:space="preserve"> </w:t>
      </w:r>
      <w:ins w:id="1801" w:author="JORGE CONTRERAS ORTIZ" w:date="2021-09-04T13:50:00Z">
        <w:r w:rsidR="00E915C0">
          <w:fldChar w:fldCharType="begin"/>
        </w:r>
        <w:r w:rsidR="00E915C0">
          <w:instrText xml:space="preserve"> REF _Ref81655865 \w \h </w:instrText>
        </w:r>
      </w:ins>
      <w:r w:rsidR="00E915C0">
        <w:fldChar w:fldCharType="separate"/>
      </w:r>
      <w:ins w:id="1802" w:author="JORGE CONTRERAS ORTIZ" w:date="2021-09-04T13:50:00Z">
        <w:r w:rsidR="00E915C0">
          <w:t>2.3</w:t>
        </w:r>
        <w:r w:rsidR="00E915C0">
          <w:fldChar w:fldCharType="end"/>
        </w:r>
      </w:ins>
      <w:del w:id="1803" w:author="JORGE CONTRERAS ORTIZ" w:date="2021-09-04T13:50:00Z">
        <w:r w:rsidR="00B62082" w:rsidRPr="00791D37" w:rsidDel="00E915C0">
          <w:rPr>
            <w:rFonts w:eastAsiaTheme="majorEastAsia"/>
            <w:color w:val="2F5496" w:themeColor="accent1" w:themeShade="BF"/>
            <w:sz w:val="28"/>
            <w:szCs w:val="26"/>
          </w:rPr>
          <w:fldChar w:fldCharType="begin"/>
        </w:r>
        <w:r w:rsidR="00B62082" w:rsidRPr="00E915C0" w:rsidDel="00E915C0">
          <w:rPr>
            <w:rFonts w:eastAsiaTheme="majorEastAsia"/>
            <w:color w:val="2F5496" w:themeColor="accent1" w:themeShade="BF"/>
            <w:sz w:val="28"/>
            <w:szCs w:val="26"/>
          </w:rPr>
          <w:delInstrText xml:space="preserve"> HYPERLINK  \l "_THREAD" </w:delInstrText>
        </w:r>
        <w:r w:rsidR="00B62082" w:rsidRPr="00791D37" w:rsidDel="00E915C0">
          <w:rPr>
            <w:rFonts w:eastAsiaTheme="majorEastAsia"/>
            <w:color w:val="2F5496" w:themeColor="accent1" w:themeShade="BF"/>
            <w:sz w:val="28"/>
            <w:szCs w:val="26"/>
          </w:rPr>
          <w:fldChar w:fldCharType="separate"/>
        </w:r>
        <w:r w:rsidR="00B62082" w:rsidRPr="00791D37" w:rsidDel="00E915C0">
          <w:rPr>
            <w:rFonts w:eastAsiaTheme="majorEastAsia"/>
            <w:color w:val="2F5496" w:themeColor="accent1" w:themeShade="BF"/>
          </w:rPr>
          <w:delText>apartado 2.3.</w:delText>
        </w:r>
      </w:del>
    </w:p>
    <w:p w14:paraId="41EC82E8" w14:textId="3BFD22F6" w:rsidR="00B62082" w:rsidRPr="00791D37" w:rsidDel="00E915C0" w:rsidRDefault="00B62082" w:rsidP="00791D37">
      <w:pPr>
        <w:rPr>
          <w:del w:id="1804" w:author="JORGE CONTRERAS ORTIZ" w:date="2021-09-04T13:50:00Z"/>
        </w:rPr>
      </w:pPr>
      <w:del w:id="1805" w:author="JORGE CONTRERAS ORTIZ" w:date="2021-09-04T13:47:00Z">
        <w:r w:rsidRPr="00791D37" w:rsidDel="00E915C0">
          <w:br w:type="page"/>
        </w:r>
      </w:del>
    </w:p>
    <w:p w14:paraId="5A7D5EB3" w14:textId="43B598C8" w:rsidR="00E915C0" w:rsidRPr="00791D37" w:rsidDel="00E915C0" w:rsidRDefault="00B62082" w:rsidP="00791D37">
      <w:pPr>
        <w:rPr>
          <w:ins w:id="1806" w:author="JORGE CONTRERAS ORTIZ" w:date="2021-09-04T13:50:00Z"/>
          <w:del w:id="1807" w:author="JORGE CONTRERAS ORTIZ" w:date="2021-09-04T13:47:00Z"/>
          <w:rFonts w:eastAsiaTheme="majorEastAsia"/>
          <w:color w:val="2F5496" w:themeColor="accent1" w:themeShade="BF"/>
          <w:sz w:val="28"/>
          <w:szCs w:val="26"/>
        </w:rPr>
      </w:pPr>
      <w:bookmarkStart w:id="1808" w:name="_THREAD"/>
      <w:bookmarkStart w:id="1809" w:name="_Toc81499357"/>
      <w:bookmarkStart w:id="1810" w:name="_Toc81650375"/>
      <w:bookmarkEnd w:id="1808"/>
      <w:del w:id="1811"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1812" w:author="JORGE CONTRERAS ORTIZ" w:date="2021-09-04T13:50:00Z"/>
        </w:rPr>
      </w:pPr>
      <w:ins w:id="1813" w:author="JORGE CONTRERAS ORTIZ" w:date="2021-09-04T13:50:00Z">
        <w:del w:id="1814" w:author="JORGE CONTRERAS ORTIZ" w:date="2021-09-04T13:47:00Z">
          <w:r w:rsidRPr="00791D37" w:rsidDel="00E915C0">
            <w:br w:type="page"/>
          </w:r>
        </w:del>
      </w:ins>
    </w:p>
    <w:p w14:paraId="2966E203" w14:textId="1E31DD52" w:rsidR="00B62082" w:rsidRPr="00791D37" w:rsidRDefault="00E915C0" w:rsidP="00791D37">
      <w:pPr>
        <w:pStyle w:val="Ttulo2"/>
      </w:pPr>
      <w:bookmarkStart w:id="1815" w:name="_Ref81655865"/>
      <w:ins w:id="1816" w:author="JORGE CONTRERAS ORTIZ" w:date="2021-09-04T13:50:00Z">
        <w:r>
          <w:lastRenderedPageBreak/>
          <w:t>THR</w:t>
        </w:r>
      </w:ins>
      <w:ins w:id="1817" w:author="JORGE CONTRERAS ORTIZ" w:date="2021-09-04T13:51:00Z">
        <w:r>
          <w:t>EAD</w:t>
        </w:r>
      </w:ins>
      <w:commentRangeStart w:id="1818"/>
      <w:commentRangeEnd w:id="1818"/>
      <w:del w:id="1819" w:author="JORGE CONTRERAS ORTIZ" w:date="2021-09-04T13:50:00Z">
        <w:r w:rsidR="00B62082" w:rsidRPr="00791D37" w:rsidDel="00E915C0">
          <w:rPr>
            <w:rStyle w:val="Refdecomentario"/>
            <w:rFonts w:eastAsiaTheme="minorHAnsi"/>
            <w:color w:val="auto"/>
          </w:rPr>
          <w:commentReference w:id="1818"/>
        </w:r>
        <w:r w:rsidR="00B62082" w:rsidRPr="00791D37" w:rsidDel="00E915C0">
          <w:delText>READ</w:delText>
        </w:r>
      </w:del>
      <w:bookmarkEnd w:id="1809"/>
      <w:bookmarkEnd w:id="1810"/>
      <w:bookmarkEnd w:id="1815"/>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1820" w:name="_Toc81499358"/>
      <w:bookmarkStart w:id="1821" w:name="_Toc81650376"/>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1820"/>
      <w:r w:rsidR="00AD1498" w:rsidRPr="00791D37">
        <w:rPr>
          <w:noProof/>
        </w:rPr>
        <w:t>[8], [10]–[12]</w:t>
      </w:r>
      <w:bookmarkEnd w:id="1821"/>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7856EF27" w:rsidR="00B62082" w:rsidRDefault="00B62082" w:rsidP="00791D37">
      <w:pPr>
        <w:pStyle w:val="Ttulo3"/>
        <w:rPr>
          <w:ins w:id="1822" w:author="JORGE CONTRERAS ORTIZ" w:date="2021-09-04T13:51:00Z"/>
          <w:noProof/>
        </w:rPr>
      </w:pPr>
      <w:bookmarkStart w:id="1823" w:name="_Tipos_de_dispositivos"/>
      <w:bookmarkStart w:id="1824" w:name="_Toc81499359"/>
      <w:bookmarkStart w:id="1825" w:name="_Toc81650377"/>
      <w:bookmarkEnd w:id="1823"/>
      <w:commentRangeStart w:id="1826"/>
      <w:r w:rsidRPr="00791D37">
        <w:rPr>
          <w:noProof/>
        </w:rPr>
        <w:lastRenderedPageBreak/>
        <w:t>Tipos de dispositivos</w:t>
      </w:r>
      <w:commentRangeEnd w:id="1826"/>
      <w:r w:rsidRPr="00791D37">
        <w:rPr>
          <w:rStyle w:val="Refdecomentario"/>
          <w:rFonts w:eastAsiaTheme="minorHAnsi"/>
          <w:color w:val="auto"/>
        </w:rPr>
        <w:commentReference w:id="1826"/>
      </w:r>
      <w:bookmarkEnd w:id="1824"/>
      <w:bookmarkEnd w:id="1825"/>
    </w:p>
    <w:p w14:paraId="3A21969E" w14:textId="77777777" w:rsidR="00E915C0" w:rsidRPr="00E915C0" w:rsidRDefault="00E915C0" w:rsidP="00E915C0">
      <w:pPr>
        <w:rPr>
          <w:rPrChange w:id="1827" w:author="JORGE CONTRERAS ORTIZ" w:date="2021-09-04T13:51:00Z">
            <w:rPr>
              <w:noProof/>
            </w:rPr>
          </w:rPrChange>
        </w:rPr>
        <w:pPrChange w:id="1828" w:author="JORGE CONTRERAS ORTIZ" w:date="2021-09-04T13:51:00Z">
          <w:pPr>
            <w:pStyle w:val="Ttulo3"/>
          </w:pPr>
        </w:pPrChange>
      </w:pPr>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proofErr w:type="spellStart"/>
      <w:r w:rsidRPr="00791D37">
        <w:rPr>
          <w:b/>
          <w:bCs/>
        </w:rPr>
        <w:t>Border</w:t>
      </w:r>
      <w:proofErr w:type="spellEnd"/>
      <w:r w:rsidRPr="00791D37">
        <w:rPr>
          <w:b/>
          <w:bCs/>
        </w:rPr>
        <w:t xml:space="preserve"> </w:t>
      </w:r>
      <w:proofErr w:type="spellStart"/>
      <w:r w:rsidRPr="00791D37">
        <w:rPr>
          <w:b/>
          <w:bCs/>
        </w:rPr>
        <w:t>Routers</w:t>
      </w:r>
      <w:proofErr w:type="spellEnd"/>
      <w:r w:rsidRPr="00791D37">
        <w:rPr>
          <w:b/>
          <w:bCs/>
        </w:rPr>
        <w:t xml:space="preserve">. </w:t>
      </w:r>
      <w:r w:rsidRPr="00791D37">
        <w:t xml:space="preserve">Es un </w:t>
      </w:r>
      <w:proofErr w:type="spellStart"/>
      <w:r w:rsidRPr="00791D37">
        <w:t>router</w:t>
      </w:r>
      <w:proofErr w:type="spellEnd"/>
      <w:r w:rsidRPr="00791D37">
        <w:t xml:space="preserve"> específico que da conectividad desde redes 802.15.4 a redes adyacentes en otras capas físicas, como </w:t>
      </w:r>
      <w:proofErr w:type="spellStart"/>
      <w:r w:rsidRPr="00791D37">
        <w:t>Wi</w:t>
      </w:r>
      <w:proofErr w:type="spellEnd"/>
      <w:r w:rsidRPr="00791D37">
        <w:t>-Fi o Ethernet. Da servicio a los dispositivos dentro de la red, incluyendo servicio de enrutamiento para operaciones fuera de red.</w:t>
      </w:r>
    </w:p>
    <w:p w14:paraId="2D0B6222" w14:textId="4A91573A" w:rsidR="00B62082" w:rsidRPr="00791D37" w:rsidRDefault="00B62082" w:rsidP="00791D37">
      <w:pPr>
        <w:pStyle w:val="Prrafodelista"/>
        <w:numPr>
          <w:ilvl w:val="0"/>
          <w:numId w:val="10"/>
        </w:numPr>
      </w:pPr>
      <w:proofErr w:type="spellStart"/>
      <w:r w:rsidRPr="00791D37">
        <w:rPr>
          <w:b/>
          <w:bCs/>
        </w:rPr>
        <w:t>Routers</w:t>
      </w:r>
      <w:proofErr w:type="spellEnd"/>
      <w:r w:rsidRPr="00791D37">
        <w:rPr>
          <w:b/>
          <w:bCs/>
        </w:rPr>
        <w:t>.</w:t>
      </w:r>
      <w:r w:rsidRPr="00791D37">
        <w:t xml:space="preserve"> Estos se encargan de dar servicios de enrutamiento a los distintos dispositivos de red</w:t>
      </w:r>
      <w:ins w:id="1829" w:author="JORGE CONTRERAS ORTIZ" w:date="2021-09-04T11:21:00Z">
        <w:r w:rsidR="00B83329">
          <w:t xml:space="preserve"> y de proporcionar los </w:t>
        </w:r>
      </w:ins>
      <w:del w:id="1830" w:author="JORGE CONTRERAS ORTIZ" w:date="2021-09-04T11:21:00Z">
        <w:r w:rsidRPr="00791D37" w:rsidDel="00B83329">
          <w:delText xml:space="preserve">. También se encargan de </w:delText>
        </w:r>
      </w:del>
      <w:r w:rsidRPr="00791D37">
        <w:t>servicios de seguridad</w:t>
      </w:r>
      <w:del w:id="1831" w:author="JORGE CONTRERAS ORTIZ" w:date="2021-09-04T11:21:00Z">
        <w:r w:rsidRPr="00791D37" w:rsidDel="00B83329">
          <w:delText xml:space="preserve"> y de unión a los diferentes dispositivos que quieran unirse a la red</w:delText>
        </w:r>
      </w:del>
      <w:r w:rsidRPr="00791D37">
        <w:t xml:space="preserve">. Estos </w:t>
      </w:r>
      <w:proofErr w:type="spellStart"/>
      <w:r w:rsidRPr="00791D37">
        <w:t>routers</w:t>
      </w:r>
      <w:proofErr w:type="spellEnd"/>
      <w:r w:rsidRPr="00791D37">
        <w:t xml:space="preserve">, no están pensados para un modo </w:t>
      </w:r>
      <w:del w:id="1832"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 xml:space="preserve">ueden degradar su funcionalidad y convertirse en </w:t>
      </w:r>
      <w:proofErr w:type="spellStart"/>
      <w:r w:rsidRPr="00791D37">
        <w:t>REEDs</w:t>
      </w:r>
      <w:proofErr w:type="spellEnd"/>
      <w:r w:rsidRPr="00791D37">
        <w:t xml:space="preserve"> (</w:t>
      </w:r>
      <w:proofErr w:type="spellStart"/>
      <w:r w:rsidRPr="00791D37">
        <w:t>Router</w:t>
      </w:r>
      <w:proofErr w:type="spellEnd"/>
      <w:r w:rsidRPr="00791D37">
        <w:t xml:space="preserve">-Eligible </w:t>
      </w:r>
      <w:proofErr w:type="spellStart"/>
      <w:r w:rsidRPr="00791D37">
        <w:t>End</w:t>
      </w:r>
      <w:proofErr w:type="spellEnd"/>
      <w:r w:rsidRPr="00791D37">
        <w:t xml:space="preserve"> </w:t>
      </w:r>
      <w:proofErr w:type="spellStart"/>
      <w:r w:rsidRPr="00791D37">
        <w:t>Devices</w:t>
      </w:r>
      <w:proofErr w:type="spellEnd"/>
      <w:r w:rsidRPr="00791D37">
        <w:t>).</w:t>
      </w:r>
    </w:p>
    <w:p w14:paraId="28C08466" w14:textId="6A47B4D7" w:rsidR="00B62082" w:rsidRPr="00791D37" w:rsidRDefault="00B62082" w:rsidP="00791D37">
      <w:pPr>
        <w:pStyle w:val="Prrafodelista"/>
        <w:numPr>
          <w:ilvl w:val="0"/>
          <w:numId w:val="10"/>
        </w:numPr>
      </w:pPr>
      <w:proofErr w:type="spellStart"/>
      <w:r w:rsidRPr="00791D37">
        <w:rPr>
          <w:b/>
          <w:bCs/>
        </w:rPr>
        <w:t>Router</w:t>
      </w:r>
      <w:proofErr w:type="spellEnd"/>
      <w:r w:rsidRPr="00791D37">
        <w:rPr>
          <w:b/>
          <w:bCs/>
        </w:rPr>
        <w:t xml:space="preserve">-Eligible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Estos </w:t>
      </w:r>
      <w:r w:rsidR="00363231" w:rsidRPr="00791D37">
        <w:t>dispositivos</w:t>
      </w:r>
      <w:r w:rsidRPr="00791D37">
        <w:t xml:space="preserve"> pueden convertirse en </w:t>
      </w:r>
      <w:proofErr w:type="spellStart"/>
      <w:r w:rsidRPr="00791D37">
        <w:t>Routers</w:t>
      </w:r>
      <w:proofErr w:type="spellEnd"/>
      <w:r w:rsidR="00363231" w:rsidRPr="00791D37">
        <w:t xml:space="preserve"> </w:t>
      </w:r>
      <w:r w:rsidRPr="00791D37">
        <w:t xml:space="preserve">acorde a la topología o condiciones de la red, </w:t>
      </w:r>
      <w:r w:rsidR="00363231" w:rsidRPr="00791D37">
        <w:t xml:space="preserve">pero </w:t>
      </w:r>
      <w:r w:rsidRPr="00791D37">
        <w:t xml:space="preserve">no actúan como </w:t>
      </w:r>
      <w:proofErr w:type="spellStart"/>
      <w:r w:rsidRPr="00791D37">
        <w:t>Routers</w:t>
      </w:r>
      <w:proofErr w:type="spellEnd"/>
      <w:r w:rsidRPr="00791D37">
        <w:t>. Estos dispositivos, por lo general, no reenvían mensajes ni dan servicios de unión y seguridad para otros dispositivos dentro de la red Thread</w:t>
      </w:r>
      <w:r w:rsidR="00363231" w:rsidRPr="00791D37">
        <w:t xml:space="preserve"> mientras no se conviertan a </w:t>
      </w:r>
      <w:proofErr w:type="spellStart"/>
      <w:r w:rsidR="00363231" w:rsidRPr="00791D37">
        <w:t>routers</w:t>
      </w:r>
      <w:proofErr w:type="spellEnd"/>
      <w:r w:rsidRPr="00791D37">
        <w:t xml:space="preserve">. </w:t>
      </w:r>
      <w:r w:rsidR="00363231" w:rsidRPr="00791D37">
        <w:t>Este</w:t>
      </w:r>
      <w:r w:rsidRPr="00791D37">
        <w:t xml:space="preserve"> cambió a </w:t>
      </w:r>
      <w:proofErr w:type="spellStart"/>
      <w:r w:rsidRPr="00791D37">
        <w:t>Routers</w:t>
      </w:r>
      <w:proofErr w:type="spellEnd"/>
      <w:r w:rsidRPr="00791D37">
        <w:t xml:space="preserve">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Son dispositivos anfitriones o Host de la red. Solo se pueden comunicar a través de su </w:t>
      </w:r>
      <w:proofErr w:type="spellStart"/>
      <w:r w:rsidRPr="00791D37">
        <w:t>Router</w:t>
      </w:r>
      <w:proofErr w:type="spellEnd"/>
      <w:r w:rsidRPr="00791D37">
        <w:t xml:space="preserve">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w:t>
      </w:r>
      <w:proofErr w:type="spellStart"/>
      <w:r w:rsidRPr="00791D37">
        <w:rPr>
          <w:b/>
          <w:bCs/>
        </w:rPr>
        <w:t>Device</w:t>
      </w:r>
      <w:proofErr w:type="spellEnd"/>
      <w:r w:rsidRPr="00791D37">
        <w:rPr>
          <w:b/>
          <w:bCs/>
        </w:rPr>
        <w:t xml:space="preserv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w:t>
      </w:r>
      <w:proofErr w:type="spellStart"/>
      <w:r w:rsidRPr="00791D37">
        <w:t>router</w:t>
      </w:r>
      <w:proofErr w:type="spellEnd"/>
      <w:r w:rsidRPr="00791D37">
        <w:t>.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proofErr w:type="spellStart"/>
      <w:r w:rsidRPr="00791D37">
        <w:rPr>
          <w:b/>
          <w:bCs/>
        </w:rPr>
        <w:t>Border</w:t>
      </w:r>
      <w:proofErr w:type="spellEnd"/>
      <w:r w:rsidRPr="00791D37">
        <w:rPr>
          <w:b/>
          <w:bCs/>
        </w:rPr>
        <w:t xml:space="preserve"> </w:t>
      </w:r>
      <w:proofErr w:type="spellStart"/>
      <w:r w:rsidRPr="00791D37">
        <w:rPr>
          <w:b/>
          <w:bCs/>
        </w:rPr>
        <w:t>Router</w:t>
      </w:r>
      <w:proofErr w:type="spellEnd"/>
      <w:r w:rsidRPr="00791D37">
        <w:rPr>
          <w:b/>
          <w:bCs/>
        </w:rPr>
        <w:t>.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 xml:space="preserve">Active </w:t>
      </w:r>
      <w:proofErr w:type="spellStart"/>
      <w:r w:rsidRPr="00791D37">
        <w:rPr>
          <w:b/>
          <w:bCs/>
        </w:rPr>
        <w:t>Router</w:t>
      </w:r>
      <w:proofErr w:type="spellEnd"/>
      <w:r w:rsidRPr="00791D37">
        <w:rPr>
          <w:b/>
          <w:bCs/>
        </w:rPr>
        <w:t>.</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proofErr w:type="spellStart"/>
      <w:r w:rsidRPr="00791D37">
        <w:rPr>
          <w:b/>
          <w:bCs/>
        </w:rPr>
        <w:t>REEDs</w:t>
      </w:r>
      <w:proofErr w:type="spellEnd"/>
      <w:r w:rsidRPr="00791D37">
        <w:rPr>
          <w:b/>
          <w:bCs/>
        </w:rPr>
        <w:t>.</w:t>
      </w:r>
      <w:r w:rsidRPr="00791D37">
        <w:t xml:space="preserve"> (Misma funcionalidad comentada en la primera clasificación.) Pueden tener varios nodos hijos y mantener enlaces con los </w:t>
      </w:r>
      <w:proofErr w:type="spellStart"/>
      <w:r w:rsidRPr="00791D37">
        <w:t>Routers</w:t>
      </w:r>
      <w:proofErr w:type="spellEnd"/>
      <w:r w:rsidRPr="00791D37">
        <w:t xml:space="preserve"> vecinos.</w:t>
      </w:r>
    </w:p>
    <w:p w14:paraId="65076F2F" w14:textId="77777777" w:rsidR="00B62082" w:rsidRPr="00791D37" w:rsidRDefault="00B62082" w:rsidP="00791D37">
      <w:pPr>
        <w:pStyle w:val="Prrafodelista"/>
        <w:numPr>
          <w:ilvl w:val="1"/>
          <w:numId w:val="11"/>
        </w:numPr>
      </w:pPr>
      <w:r w:rsidRPr="00791D37">
        <w:rPr>
          <w:b/>
          <w:bCs/>
        </w:rPr>
        <w:t xml:space="preserve">Full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(FED).</w:t>
      </w:r>
      <w:r w:rsidRPr="00791D37">
        <w:t xml:space="preserve"> Es un FTD normal, que siempre actuará como un Dispositivo Final (</w:t>
      </w:r>
      <w:proofErr w:type="spellStart"/>
      <w:r w:rsidRPr="00791D37">
        <w:t>End</w:t>
      </w:r>
      <w:proofErr w:type="spellEnd"/>
      <w:r w:rsidRPr="00791D37">
        <w:t xml:space="preserve"> </w:t>
      </w:r>
      <w:proofErr w:type="spellStart"/>
      <w:r w:rsidRPr="00791D37">
        <w:t>Device</w:t>
      </w:r>
      <w:proofErr w:type="spellEnd"/>
      <w:r w:rsidRPr="00791D37">
        <w:t xml:space="preserve"> – ED). Un dispositivo FED nunca pedirá convertirse en </w:t>
      </w:r>
      <w:proofErr w:type="spellStart"/>
      <w:r w:rsidRPr="00791D37">
        <w:t>Router</w:t>
      </w:r>
      <w:proofErr w:type="spellEnd"/>
      <w:r w:rsidRPr="00791D37">
        <w:t>, como haría un REED.</w:t>
      </w:r>
    </w:p>
    <w:p w14:paraId="69413C1B" w14:textId="77777777" w:rsidR="00B62082" w:rsidRPr="00791D37" w:rsidRDefault="00B62082" w:rsidP="00791D37">
      <w:pPr>
        <w:pStyle w:val="Prrafodelista"/>
        <w:numPr>
          <w:ilvl w:val="0"/>
          <w:numId w:val="11"/>
        </w:numPr>
      </w:pPr>
      <w:proofErr w:type="spellStart"/>
      <w:r w:rsidRPr="00791D37">
        <w:rPr>
          <w:b/>
          <w:bCs/>
        </w:rPr>
        <w:t>Minimal</w:t>
      </w:r>
      <w:proofErr w:type="spellEnd"/>
      <w:r w:rsidRPr="00791D37">
        <w:rPr>
          <w:b/>
          <w:bCs/>
        </w:rPr>
        <w:t xml:space="preserve"> Thread </w:t>
      </w:r>
      <w:proofErr w:type="spellStart"/>
      <w:r w:rsidRPr="00791D37">
        <w:rPr>
          <w:b/>
          <w:bCs/>
        </w:rPr>
        <w:t>Device</w:t>
      </w:r>
      <w:proofErr w:type="spellEnd"/>
      <w:r w:rsidRPr="00791D37">
        <w:rPr>
          <w:b/>
          <w:bCs/>
        </w:rPr>
        <w:t xml:space="preserv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proofErr w:type="spellStart"/>
      <w:r w:rsidRPr="00791D37">
        <w:rPr>
          <w:b/>
          <w:bCs/>
        </w:rPr>
        <w:t>Minimal</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81C84D" w:rsidR="00B62082" w:rsidRPr="00791D37" w:rsidRDefault="00B62082" w:rsidP="00F21168">
      <w:pPr>
        <w:pStyle w:val="Descripcin"/>
        <w:jc w:val="center"/>
      </w:pPr>
      <w:bookmarkStart w:id="1833" w:name="_Toc81499813"/>
      <w:bookmarkStart w:id="1834" w:name="_Toc81499578"/>
      <w:bookmarkStart w:id="1835" w:name="_Toc81655392"/>
      <w:r w:rsidRPr="00791D37">
        <w:t xml:space="preserve">Ilustración </w:t>
      </w:r>
      <w:r w:rsidRPr="00F21168">
        <w:fldChar w:fldCharType="begin"/>
      </w:r>
      <w:r w:rsidRPr="00791D37">
        <w:instrText xml:space="preserve"> SEQ Ilustración \* ARABIC </w:instrText>
      </w:r>
      <w:r w:rsidRPr="00F21168">
        <w:fldChar w:fldCharType="separate"/>
      </w:r>
      <w:r w:rsidR="00FE1EC4">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1833"/>
      <w:bookmarkEnd w:id="1834"/>
      <w:r w:rsidR="00AD1498" w:rsidRPr="00791D37">
        <w:rPr>
          <w:noProof/>
        </w:rPr>
        <w:t>[9]</w:t>
      </w:r>
      <w:bookmarkEnd w:id="1835"/>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 xml:space="preserve">Un </w:t>
      </w:r>
      <w:proofErr w:type="spellStart"/>
      <w:r w:rsidRPr="00791D37">
        <w:t>Router</w:t>
      </w:r>
      <w:proofErr w:type="spellEnd"/>
      <w:r w:rsidRPr="00791D37">
        <w:t xml:space="preserve"> o un </w:t>
      </w:r>
      <w:proofErr w:type="spellStart"/>
      <w:r w:rsidRPr="00791D37">
        <w:t>Border</w:t>
      </w:r>
      <w:proofErr w:type="spellEnd"/>
      <w:r w:rsidRPr="00791D37">
        <w:t xml:space="preserve"> </w:t>
      </w:r>
      <w:proofErr w:type="spellStart"/>
      <w:r w:rsidRPr="00791D37">
        <w:t>Router</w:t>
      </w:r>
      <w:proofErr w:type="spellEnd"/>
      <w:r w:rsidRPr="00791D37">
        <w:t xml:space="preserve"> puede asumir el rol de líder para ciertas funciones dentro de la red Thread. Este líder tendrá que tomar decisiones dentro de la red, como asignar las direcciones de los </w:t>
      </w:r>
      <w:proofErr w:type="spellStart"/>
      <w:r w:rsidRPr="00791D37">
        <w:t>Routers</w:t>
      </w:r>
      <w:proofErr w:type="spellEnd"/>
      <w:r w:rsidRPr="00791D37">
        <w:t xml:space="preserve"> y permitir nuevas solicitudes de </w:t>
      </w:r>
      <w:proofErr w:type="spellStart"/>
      <w:r w:rsidRPr="00791D37">
        <w:t>Routers</w:t>
      </w:r>
      <w:proofErr w:type="spellEnd"/>
      <w:r w:rsidRPr="00791D37">
        <w:t xml:space="preserve">. Si el nodo Líder se falla, un nodo </w:t>
      </w:r>
      <w:proofErr w:type="spellStart"/>
      <w:r w:rsidRPr="00791D37">
        <w:t>Router</w:t>
      </w:r>
      <w:proofErr w:type="spellEnd"/>
      <w:r w:rsidRPr="00791D37">
        <w:t xml:space="preserve"> o </w:t>
      </w:r>
      <w:proofErr w:type="spellStart"/>
      <w:r w:rsidRPr="00791D37">
        <w:t>Border</w:t>
      </w:r>
      <w:proofErr w:type="spellEnd"/>
      <w:r w:rsidRPr="00791D37">
        <w:t xml:space="preserve"> </w:t>
      </w:r>
      <w:proofErr w:type="spellStart"/>
      <w:r w:rsidRPr="00791D37">
        <w:t>Router</w:t>
      </w:r>
      <w:proofErr w:type="spellEnd"/>
      <w:r w:rsidRPr="00791D37">
        <w:t xml:space="preserve">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1836" w:name="_Toc81499360"/>
      <w:bookmarkStart w:id="1837" w:name="_Toc81650378"/>
      <w:r w:rsidRPr="00791D37">
        <w:t>Protocolo Thread</w:t>
      </w:r>
      <w:bookmarkEnd w:id="1836"/>
      <w:bookmarkEnd w:id="1837"/>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5B999FE6" w14:textId="77777777" w:rsidR="00F21168" w:rsidRDefault="00B62082" w:rsidP="00B83329">
      <w:pPr>
        <w:keepNext/>
        <w:jc w:val="center"/>
        <w:pPrChange w:id="1838" w:author="JORGE CONTRERAS ORTIZ" w:date="2021-09-04T11:19:00Z">
          <w:pPr>
            <w:keepNext/>
          </w:pPr>
        </w:pPrChange>
      </w:pPr>
      <w:commentRangeStart w:id="1839"/>
      <w:r w:rsidRPr="00791D37">
        <w:rPr>
          <w:noProof/>
        </w:rPr>
        <w:drawing>
          <wp:inline distT="0" distB="0" distL="0" distR="0" wp14:anchorId="046C50AB" wp14:editId="4557ED6D">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commentRangeEnd w:id="1839"/>
    </w:p>
    <w:p w14:paraId="2F982B9F" w14:textId="177853B2" w:rsidR="00F21168" w:rsidDel="00B83329" w:rsidRDefault="00F21168" w:rsidP="00F21168">
      <w:pPr>
        <w:pStyle w:val="Descripcin"/>
        <w:jc w:val="center"/>
        <w:rPr>
          <w:del w:id="1840" w:author="JORGE CONTRERAS ORTIZ" w:date="2021-09-04T11:19:00Z"/>
        </w:rPr>
      </w:pPr>
      <w:bookmarkStart w:id="1841" w:name="_Toc81655393"/>
      <w:r>
        <w:t xml:space="preserve">Ilustración </w:t>
      </w:r>
      <w:r w:rsidR="005026F3">
        <w:fldChar w:fldCharType="begin"/>
      </w:r>
      <w:r w:rsidR="005026F3">
        <w:instrText xml:space="preserve"> SEQ Ilustración \* ARABIC </w:instrText>
      </w:r>
      <w:r w:rsidR="005026F3">
        <w:fldChar w:fldCharType="separate"/>
      </w:r>
      <w:r w:rsidR="00FE1EC4">
        <w:rPr>
          <w:noProof/>
        </w:rPr>
        <w:t>4</w:t>
      </w:r>
      <w:r w:rsidR="005026F3">
        <w:rPr>
          <w:noProof/>
        </w:rPr>
        <w:fldChar w:fldCharType="end"/>
      </w:r>
      <w:r>
        <w:t xml:space="preserve"> </w:t>
      </w:r>
      <w:r w:rsidRPr="005C1943">
        <w:t xml:space="preserve">Pila de Protocolo Thread en un sistema IoT </w:t>
      </w:r>
      <w:r w:rsidRPr="00791D37">
        <w:fldChar w:fldCharType="begin" w:fldLock="1"/>
      </w:r>
      <w:r w:rsid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instrText>
      </w:r>
      <w:r w:rsidRPr="00791D37">
        <w:fldChar w:fldCharType="separate"/>
      </w:r>
      <w:r w:rsidR="006242EF" w:rsidRPr="006242EF">
        <w:rPr>
          <w:i w:val="0"/>
          <w:noProof/>
        </w:rPr>
        <w:t>[12], [13]</w:t>
      </w:r>
      <w:bookmarkEnd w:id="1841"/>
      <w:r w:rsidRPr="00791D37">
        <w:fldChar w:fldCharType="end"/>
      </w:r>
    </w:p>
    <w:p w14:paraId="224F3377" w14:textId="4B88D67F" w:rsidR="00B62082" w:rsidRPr="00791D37" w:rsidRDefault="00B62082" w:rsidP="00B83329">
      <w:pPr>
        <w:pStyle w:val="Descripcin"/>
        <w:jc w:val="center"/>
        <w:pPrChange w:id="1842" w:author="JORGE CONTRERAS ORTIZ" w:date="2021-09-04T11:19:00Z">
          <w:pPr/>
        </w:pPrChange>
      </w:pPr>
      <w:r w:rsidRPr="00791D37">
        <w:rPr>
          <w:rStyle w:val="Refdecomentario"/>
        </w:rPr>
        <w:commentReference w:id="1839"/>
      </w:r>
    </w:p>
    <w:p w14:paraId="53762177" w14:textId="0F507CA5" w:rsidR="00B62082" w:rsidRPr="00791D37" w:rsidRDefault="00B62082" w:rsidP="00FE1EC4">
      <w:pPr>
        <w:pStyle w:val="Ttulo4"/>
      </w:pPr>
      <w:bookmarkStart w:id="1843" w:name="_Toc81499361"/>
      <w:bookmarkStart w:id="1844" w:name="_Toc81650379"/>
      <w:r w:rsidRPr="00791D37">
        <w:lastRenderedPageBreak/>
        <w:t xml:space="preserve">Redes de área Privada - </w:t>
      </w:r>
      <w:proofErr w:type="spellStart"/>
      <w:r w:rsidRPr="00791D37">
        <w:t>Private</w:t>
      </w:r>
      <w:proofErr w:type="spellEnd"/>
      <w:r w:rsidRPr="00791D37">
        <w:t xml:space="preserv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43"/>
      <w:r w:rsidR="00AD1498" w:rsidRPr="00791D37">
        <w:rPr>
          <w:noProof/>
        </w:rPr>
        <w:t>[12]</w:t>
      </w:r>
      <w:bookmarkEnd w:id="1844"/>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proofErr w:type="spellStart"/>
      <w:r w:rsidRPr="00791D37">
        <w:rPr>
          <w:i/>
          <w:iCs/>
        </w:rPr>
        <w:t>commissioning</w:t>
      </w:r>
      <w:proofErr w:type="spellEnd"/>
      <w:r w:rsidRPr="00791D37">
        <w:rPr>
          <w:i/>
          <w:iCs/>
        </w:rPr>
        <w:t>,</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19"/>
                    <a:stretch>
                      <a:fillRect/>
                    </a:stretch>
                  </pic:blipFill>
                  <pic:spPr>
                    <a:xfrm>
                      <a:off x="0" y="0"/>
                      <a:ext cx="3281379" cy="2772711"/>
                    </a:xfrm>
                    <a:prstGeom prst="rect">
                      <a:avLst/>
                    </a:prstGeom>
                  </pic:spPr>
                </pic:pic>
              </a:graphicData>
            </a:graphic>
          </wp:inline>
        </w:drawing>
      </w:r>
    </w:p>
    <w:p w14:paraId="1CF525F0" w14:textId="006735F2" w:rsidR="00B62082" w:rsidRPr="006242EF" w:rsidRDefault="00B62082" w:rsidP="006242EF">
      <w:pPr>
        <w:pStyle w:val="Descripcin"/>
        <w:jc w:val="center"/>
      </w:pPr>
      <w:bookmarkStart w:id="1845" w:name="_Toc81499815"/>
      <w:bookmarkStart w:id="1846" w:name="_Toc81499580"/>
      <w:bookmarkStart w:id="1847" w:name="_Toc81655394"/>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1845"/>
      <w:bookmarkEnd w:id="1846"/>
      <w:r w:rsidR="00AD1498" w:rsidRPr="006242EF">
        <w:t>[12], [13]</w:t>
      </w:r>
      <w:bookmarkEnd w:id="1847"/>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77777777" w:rsidR="00B62082" w:rsidRPr="00791D37" w:rsidRDefault="00B62082" w:rsidP="00791D37">
      <w:pPr>
        <w:pStyle w:val="Prrafodelista"/>
        <w:numPr>
          <w:ilvl w:val="0"/>
          <w:numId w:val="12"/>
        </w:numPr>
      </w:pPr>
      <w:r w:rsidRPr="00791D37">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791D37">
          <w:rPr>
            <w:rStyle w:val="SinespaciadoCar"/>
          </w:rPr>
          <w:t>2.3.2. Tipos de dispositivos</w:t>
        </w:r>
      </w:hyperlink>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t>Enlaces de comunicación.</w:t>
      </w:r>
      <w:r w:rsidRPr="00791D37">
        <w:t xml:space="preserve"> Para estos enlaces de la red, las redes PAN Thread usan radios inalámbricas. Estas radios inalámbricas trabajan en la frecuencia de 2450 MHZ </w:t>
      </w:r>
      <w:r w:rsidRPr="00791D37">
        <w:lastRenderedPageBreak/>
        <w:t>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proofErr w:type="spellStart"/>
      <w:r w:rsidRPr="00791D37">
        <w:t>border</w:t>
      </w:r>
      <w:proofErr w:type="spellEnd"/>
      <w:r w:rsidRPr="00791D37">
        <w:t xml:space="preserve"> </w:t>
      </w:r>
      <w:proofErr w:type="spellStart"/>
      <w:r w:rsidRPr="00791D37">
        <w:t>routers</w:t>
      </w:r>
      <w:proofErr w:type="spellEnd"/>
      <w:r w:rsidRPr="00791D37">
        <w:t xml:space="preserve">, para conectarse a Internet. Añaden redundancia y eliminan puntos de fallo. Estos </w:t>
      </w:r>
      <w:proofErr w:type="spellStart"/>
      <w:r w:rsidRPr="00791D37">
        <w:t>Border</w:t>
      </w:r>
      <w:proofErr w:type="spellEnd"/>
      <w:r w:rsidRPr="00791D37">
        <w:t xml:space="preserve"> </w:t>
      </w:r>
      <w:proofErr w:type="spellStart"/>
      <w:r w:rsidRPr="00791D37">
        <w:t>Routers</w:t>
      </w:r>
      <w:proofErr w:type="spellEnd"/>
      <w:r w:rsidRPr="00791D37">
        <w:t xml:space="preserve">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lastRenderedPageBreak/>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proofErr w:type="spellStart"/>
      <w:r w:rsidRPr="00791D37">
        <w:t>solventa</w:t>
      </w:r>
      <w:proofErr w:type="spellEnd"/>
      <w:r w:rsidRPr="00791D37">
        <w:t xml:space="preserve">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FE1EC4">
      <w:pPr>
        <w:pStyle w:val="Ttulo4"/>
      </w:pPr>
      <w:bookmarkStart w:id="1848" w:name="_Toc81499362"/>
      <w:bookmarkStart w:id="1849" w:name="_Toc81650380"/>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848"/>
      <w:r w:rsidR="00AD1498" w:rsidRPr="00791D37">
        <w:rPr>
          <w:noProof/>
        </w:rPr>
        <w:t>[12], [14]</w:t>
      </w:r>
      <w:bookmarkEnd w:id="1849"/>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FE1EC4">
      <w:pPr>
        <w:pStyle w:val="Ttulo4"/>
      </w:pPr>
      <w:bookmarkStart w:id="1850" w:name="_Toc81499363"/>
      <w:bookmarkStart w:id="1851" w:name="_Toc81650381"/>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850"/>
      <w:r w:rsidR="00AD1498" w:rsidRPr="00791D37">
        <w:rPr>
          <w:noProof/>
        </w:rPr>
        <w:t>[12], [14]</w:t>
      </w:r>
      <w:bookmarkEnd w:id="1851"/>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w:t>
      </w:r>
      <w:proofErr w:type="spellStart"/>
      <w:r w:rsidRPr="00791D37">
        <w:t>Device</w:t>
      </w:r>
      <w:proofErr w:type="spellEnd"/>
      <w:r w:rsidRPr="00791D37">
        <w:t xml:space="preserv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w:t>
      </w:r>
      <w:proofErr w:type="spellStart"/>
      <w:r w:rsidRPr="00791D37">
        <w:t>Device</w:t>
      </w:r>
      <w:proofErr w:type="spellEnd"/>
      <w:r w:rsidRPr="00791D37">
        <w:t xml:space="preserv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w:t>
      </w:r>
      <w:proofErr w:type="spellStart"/>
      <w:r w:rsidRPr="00791D37">
        <w:t>Sense</w:t>
      </w:r>
      <w:proofErr w:type="spellEnd"/>
      <w:r w:rsidRPr="00791D37">
        <w:t xml:space="preserve"> Multiple Access </w:t>
      </w:r>
      <w:proofErr w:type="spellStart"/>
      <w:r w:rsidRPr="00791D37">
        <w:t>with</w:t>
      </w:r>
      <w:proofErr w:type="spellEnd"/>
      <w:r w:rsidRPr="00791D37">
        <w:t xml:space="preserve"> </w:t>
      </w:r>
      <w:proofErr w:type="spellStart"/>
      <w:r w:rsidRPr="00791D37">
        <w:t>Collision</w:t>
      </w:r>
      <w:proofErr w:type="spellEnd"/>
      <w:r w:rsidRPr="00791D37">
        <w:t xml:space="preserve"> </w:t>
      </w:r>
      <w:proofErr w:type="spellStart"/>
      <w:r w:rsidRPr="00791D37">
        <w:t>Avoidance</w:t>
      </w:r>
      <w:proofErr w:type="spellEnd"/>
      <w:r w:rsidRPr="00791D37">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lastRenderedPageBreak/>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3141367E" w:rsidR="006242EF" w:rsidRDefault="006242EF" w:rsidP="006242EF">
      <w:pPr>
        <w:pStyle w:val="Descripcin"/>
        <w:jc w:val="center"/>
      </w:pPr>
      <w:bookmarkStart w:id="1852" w:name="_Toc81655467"/>
      <w:r>
        <w:t xml:space="preserve">Tabla </w:t>
      </w:r>
      <w:r w:rsidR="005026F3">
        <w:fldChar w:fldCharType="begin"/>
      </w:r>
      <w:r w:rsidR="005026F3">
        <w:instrText xml:space="preserve"> SEQ Tabla \* ARABIC </w:instrText>
      </w:r>
      <w:r w:rsidR="005026F3">
        <w:fldChar w:fldCharType="separate"/>
      </w:r>
      <w:r>
        <w:rPr>
          <w:noProof/>
        </w:rPr>
        <w:t>3</w:t>
      </w:r>
      <w:r w:rsidR="005026F3">
        <w:rPr>
          <w:noProof/>
        </w:rPr>
        <w:fldChar w:fldCharType="end"/>
      </w:r>
      <w:r>
        <w:t xml:space="preserve"> </w:t>
      </w:r>
      <w:r w:rsidRPr="00F365E2">
        <w:t xml:space="preserve">MAC </w:t>
      </w:r>
      <w:proofErr w:type="spellStart"/>
      <w:r w:rsidRPr="00F365E2">
        <w:t>Layer</w:t>
      </w:r>
      <w:proofErr w:type="spellEnd"/>
      <w:r w:rsidRPr="00F365E2">
        <w:t xml:space="preserve"> Frame</w:t>
      </w:r>
      <w:bookmarkEnd w:id="1852"/>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FE1EC4">
      <w:pPr>
        <w:pStyle w:val="Ttulo4"/>
      </w:pPr>
      <w:bookmarkStart w:id="1853" w:name="_Toc81499364"/>
      <w:bookmarkStart w:id="1854" w:name="_Toc81650382"/>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53"/>
      <w:r w:rsidR="00AD1498" w:rsidRPr="00791D37">
        <w:rPr>
          <w:noProof/>
        </w:rPr>
        <w:t>[12]</w:t>
      </w:r>
      <w:bookmarkEnd w:id="1854"/>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lastRenderedPageBreak/>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FE1EC4">
      <w:pPr>
        <w:pStyle w:val="Ttulo4"/>
      </w:pPr>
      <w:bookmarkStart w:id="1855" w:name="_Toc81499365"/>
      <w:bookmarkStart w:id="1856" w:name="_Toc81650383"/>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55"/>
      <w:r w:rsidR="00AD1498" w:rsidRPr="00791D37">
        <w:rPr>
          <w:noProof/>
        </w:rPr>
        <w:t>[12]</w:t>
      </w:r>
      <w:bookmarkEnd w:id="1856"/>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malla.</w:t>
      </w:r>
    </w:p>
    <w:p w14:paraId="497D4905" w14:textId="77777777" w:rsidR="00B62082" w:rsidRPr="00791D37" w:rsidRDefault="00B62082" w:rsidP="00791D37">
      <w:r w:rsidRPr="00791D37">
        <w:t xml:space="preserve">Las direcciones Unicast IPv6 son usadas para el uso interno de la malla. Las Unicast pueden ser localizadores de enrutamientos, localizador de cualquier tipo (Líder, DHCPv6, Servicio, </w:t>
      </w:r>
      <w:proofErr w:type="spellStart"/>
      <w:r w:rsidRPr="00791D37">
        <w:t>Commision</w:t>
      </w:r>
      <w:proofErr w:type="spellEnd"/>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53DB22EA" w:rsidR="00B62082" w:rsidRPr="00791D37" w:rsidRDefault="00B62082" w:rsidP="00791D37">
      <w:r w:rsidRPr="00791D37">
        <w:t xml:space="preserve">Las redes Thread no depende del Protocolo de Configuración de Host Dinámico v6 (DHCPv6), por lo que los dispositivos no tendrán que implementarlo. Lo que </w:t>
      </w:r>
      <w:proofErr w:type="spellStart"/>
      <w:r w:rsidRPr="00791D37">
        <w:t>si</w:t>
      </w:r>
      <w:proofErr w:type="spellEnd"/>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FE1EC4">
      <w:pPr>
        <w:pStyle w:val="Ttulo4"/>
      </w:pPr>
      <w:r w:rsidRPr="00791D37">
        <w:t xml:space="preserve"> </w:t>
      </w:r>
      <w:bookmarkStart w:id="1857" w:name="_Toc81499366"/>
      <w:bookmarkStart w:id="1858" w:name="_Toc81650384"/>
      <w:r w:rsidRPr="00791D37">
        <w:t>Protocolo de Enrutamiento</w:t>
      </w:r>
      <w:bookmarkEnd w:id="1857"/>
      <w:bookmarkEnd w:id="1858"/>
    </w:p>
    <w:p w14:paraId="6127AAB9" w14:textId="77777777" w:rsidR="00B62082" w:rsidRPr="00791D37" w:rsidRDefault="00B62082" w:rsidP="00791D37"/>
    <w:p w14:paraId="49CD6754" w14:textId="77777777"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 xml:space="preserve">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w:t>
      </w:r>
      <w:proofErr w:type="spellStart"/>
      <w:r w:rsidRPr="00791D37">
        <w:t>Border</w:t>
      </w:r>
      <w:proofErr w:type="spellEnd"/>
      <w:r w:rsidRPr="00791D37">
        <w:t xml:space="preserve"> </w:t>
      </w:r>
      <w:proofErr w:type="spellStart"/>
      <w:r w:rsidRPr="00791D37">
        <w:t>Routers</w:t>
      </w:r>
      <w:proofErr w:type="spellEnd"/>
      <w:r w:rsidRPr="00791D37">
        <w:t xml:space="preserve"> y otros servidores disponibles para la red Thread vía MLE.</w:t>
      </w:r>
    </w:p>
    <w:p w14:paraId="45001BFA" w14:textId="77777777" w:rsidR="00B62082" w:rsidRPr="00791D37" w:rsidRDefault="00B62082" w:rsidP="00791D37">
      <w:r w:rsidRPr="00791D37">
        <w:lastRenderedPageBreak/>
        <w:t xml:space="preserve">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w:t>
      </w:r>
      <w:proofErr w:type="spellStart"/>
      <w:r w:rsidRPr="00791D37">
        <w:t>Border</w:t>
      </w:r>
      <w:proofErr w:type="spellEnd"/>
      <w:r w:rsidRPr="00791D37">
        <w:t xml:space="preserve"> </w:t>
      </w:r>
      <w:proofErr w:type="spellStart"/>
      <w:r w:rsidRPr="00791D37">
        <w:t>Router</w:t>
      </w:r>
      <w:proofErr w:type="spellEnd"/>
      <w:r w:rsidRPr="00791D37">
        <w:t xml:space="preserve"> pueden generar una nueva partición en la red.</w:t>
      </w:r>
    </w:p>
    <w:p w14:paraId="303E1685" w14:textId="77777777" w:rsidR="00B62082" w:rsidRPr="00791D37" w:rsidRDefault="00B62082" w:rsidP="00791D37"/>
    <w:p w14:paraId="58F2B7D8" w14:textId="35FDA9CB" w:rsidR="00B62082" w:rsidRPr="00791D37" w:rsidRDefault="00B62082" w:rsidP="00FE1EC4">
      <w:pPr>
        <w:pStyle w:val="Ttulo4"/>
      </w:pPr>
      <w:bookmarkStart w:id="1859" w:name="_Toc81499367"/>
      <w:bookmarkStart w:id="1860" w:name="_Toc81650385"/>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859"/>
      <w:r w:rsidR="00AD1498" w:rsidRPr="00791D37">
        <w:rPr>
          <w:noProof/>
        </w:rPr>
        <w:t>[12]</w:t>
      </w:r>
      <w:bookmarkEnd w:id="1860"/>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proofErr w:type="spellStart"/>
      <w:r w:rsidRPr="00791D37">
        <w:t>CoAP</w:t>
      </w:r>
      <w:proofErr w:type="spellEnd"/>
      <w:r w:rsidRPr="00791D37">
        <w:t xml:space="preserve"> tiene un conjunto de modos de seguridad y de implementación obligatoria cifrados.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77777777" w:rsidR="00B62082" w:rsidRPr="00791D37" w:rsidRDefault="00B62082" w:rsidP="00791D37">
      <w:pPr>
        <w:pStyle w:val="Prrafodelista"/>
        <w:numPr>
          <w:ilvl w:val="0"/>
          <w:numId w:val="2"/>
        </w:numPr>
      </w:pPr>
      <w:r w:rsidRPr="00791D37">
        <w:t>Modo Certificado (“</w:t>
      </w:r>
      <w:proofErr w:type="spellStart"/>
      <w:r w:rsidRPr="00791D37">
        <w:t>certificate</w:t>
      </w:r>
      <w:proofErr w:type="spellEnd"/>
      <w:r w:rsidRPr="00791D37">
        <w:t>”).</w:t>
      </w:r>
    </w:p>
    <w:p w14:paraId="5BE8D66A" w14:textId="6A1BD3D0"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proofErr w:type="spellStart"/>
      <w:r w:rsidRPr="00791D37">
        <w:t>esta</w:t>
      </w:r>
      <w:proofErr w:type="spellEnd"/>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FE1EC4">
      <w:pPr>
        <w:pStyle w:val="Ttulo4"/>
      </w:pPr>
      <w:bookmarkStart w:id="1861" w:name="_Toc81499368"/>
      <w:bookmarkStart w:id="1862" w:name="_Toc81650386"/>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1861"/>
      <w:r w:rsidR="00AD1498" w:rsidRPr="00791D37">
        <w:rPr>
          <w:noProof/>
        </w:rPr>
        <w:t>[10], [12]</w:t>
      </w:r>
      <w:bookmarkEnd w:id="1862"/>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w:t>
      </w:r>
      <w:proofErr w:type="spellStart"/>
      <w:r w:rsidRPr="00791D37">
        <w:t>Commissioning</w:t>
      </w:r>
      <w:proofErr w:type="spellEnd"/>
      <w:r w:rsidRPr="00791D37">
        <w:t xml:space="preserve"> </w:t>
      </w:r>
      <w:commentRangeStart w:id="1863"/>
      <w:commentRangeEnd w:id="1863"/>
      <w:r w:rsidRPr="00791D37">
        <w:rPr>
          <w:rStyle w:val="Refdecomentario"/>
        </w:rPr>
        <w:commentReference w:id="1863"/>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lastRenderedPageBreak/>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 xml:space="preserve">Usando el método </w:t>
      </w:r>
      <w:proofErr w:type="spellStart"/>
      <w:r w:rsidRPr="00791D37">
        <w:t>Out</w:t>
      </w:r>
      <w:proofErr w:type="spellEnd"/>
      <w:r w:rsidRPr="00791D37">
        <w: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w:t>
      </w:r>
      <w:proofErr w:type="spellStart"/>
      <w:r w:rsidRPr="00791D37">
        <w:t>cuál</w:t>
      </w:r>
      <w:proofErr w:type="spellEnd"/>
      <w:r w:rsidRPr="00791D37">
        <w:t xml:space="preserve"> se le llamará Sesión de Comisión y sucede entre el Comisario y el propio </w:t>
      </w:r>
      <w:proofErr w:type="spellStart"/>
      <w:r w:rsidRPr="00791D37">
        <w:t>Border</w:t>
      </w:r>
      <w:proofErr w:type="spellEnd"/>
      <w:r w:rsidRPr="00791D37">
        <w:t xml:space="preserve"> </w:t>
      </w:r>
      <w:proofErr w:type="spellStart"/>
      <w:r w:rsidRPr="00791D37">
        <w:t>Router</w:t>
      </w:r>
      <w:proofErr w:type="spellEnd"/>
      <w:r w:rsidRPr="00791D37">
        <w:t xml:space="preserve">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w:t>
      </w:r>
      <w:proofErr w:type="spellStart"/>
      <w:r w:rsidRPr="00791D37">
        <w:t>Commissioner</w:t>
      </w:r>
      <w:proofErr w:type="spellEnd"/>
      <w:r w:rsidRPr="00791D37">
        <w:t xml:space="preserve">. Tras terminar esta autenticación, el Comisario se registra con el BR, y este último comparte la información del Comisario al Nodo Leader, el cuál procederá a aceptar o rechazar al Comisario. En caso de ser aceptado el Comisario, el Líder manda su información a los </w:t>
      </w:r>
      <w:proofErr w:type="spellStart"/>
      <w:r w:rsidRPr="00791D37">
        <w:t>Joiner</w:t>
      </w:r>
      <w:proofErr w:type="spellEnd"/>
      <w:r w:rsidRPr="00791D37">
        <w:t xml:space="preserve"> </w:t>
      </w:r>
      <w:proofErr w:type="spellStart"/>
      <w:r w:rsidRPr="00791D37">
        <w:t>Routers</w:t>
      </w:r>
      <w:proofErr w:type="spellEnd"/>
      <w:r w:rsidRPr="00791D37">
        <w:t xml:space="preserve"> (JR) de la PAN.</w:t>
      </w:r>
    </w:p>
    <w:p w14:paraId="6539062F" w14:textId="77777777" w:rsidR="00B62082" w:rsidRPr="00791D37" w:rsidRDefault="00B62082" w:rsidP="00791D37">
      <w:r w:rsidRPr="00791D37">
        <w:t xml:space="preserve">Cuando un dispositivo desea unirse a la PAN, se le llama </w:t>
      </w:r>
      <w:proofErr w:type="spellStart"/>
      <w:r w:rsidRPr="00791D37">
        <w:t>Joiner</w:t>
      </w:r>
      <w:proofErr w:type="spellEnd"/>
      <w:r w:rsidRPr="00791D37">
        <w:t xml:space="preserve"> </w:t>
      </w:r>
      <w:proofErr w:type="spellStart"/>
      <w:r w:rsidRPr="00791D37">
        <w:t>Device</w:t>
      </w:r>
      <w:proofErr w:type="spellEnd"/>
      <w:r w:rsidRPr="00791D37">
        <w:t xml:space="preserv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w:t>
      </w:r>
      <w:proofErr w:type="spellStart"/>
      <w:r w:rsidRPr="00791D37">
        <w:t>Joiner</w:t>
      </w:r>
      <w:proofErr w:type="spellEnd"/>
      <w:r w:rsidRPr="00791D37">
        <w:t xml:space="preserve"> </w:t>
      </w:r>
      <w:proofErr w:type="spellStart"/>
      <w:r w:rsidRPr="00791D37">
        <w:t>Session</w:t>
      </w:r>
      <w:proofErr w:type="spellEnd"/>
      <w:r w:rsidRPr="00791D37">
        <w:t xml:space="preserve"> (JS). El JR mandará mensajes UDP al BR, el </w:t>
      </w:r>
      <w:proofErr w:type="spellStart"/>
      <w:r w:rsidRPr="00791D37">
        <w:t>cuál</w:t>
      </w:r>
      <w:proofErr w:type="spellEnd"/>
      <w:r w:rsidRPr="00791D37">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 xml:space="preserve">El Comisario 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1864" w:name="_Toc81499399"/>
      <w:bookmarkStart w:id="1865" w:name="_Toc81650387"/>
      <w:r w:rsidRPr="00791D37">
        <w:lastRenderedPageBreak/>
        <w:t>AN</w:t>
      </w:r>
      <w:commentRangeStart w:id="1866"/>
      <w:commentRangeStart w:id="1867"/>
      <w:r w:rsidRPr="00791D37">
        <w:t>ALISIS</w:t>
      </w:r>
      <w:commentRangeEnd w:id="1866"/>
      <w:commentRangeEnd w:id="1867"/>
      <w:r w:rsidRPr="00791D37">
        <w:t xml:space="preserve"> DE LA TECNOLOGÍA THREAD</w:t>
      </w:r>
      <w:r w:rsidRPr="00791D37">
        <w:rPr>
          <w:rStyle w:val="Refdecomentario"/>
          <w:rFonts w:eastAsiaTheme="minorHAnsi"/>
          <w:color w:val="auto"/>
        </w:rPr>
        <w:commentReference w:id="1866"/>
      </w:r>
      <w:bookmarkEnd w:id="1864"/>
      <w:r w:rsidR="00890963">
        <w:rPr>
          <w:rStyle w:val="Refdecomentario"/>
          <w:rFonts w:eastAsiaTheme="minorHAnsi"/>
          <w:color w:val="auto"/>
        </w:rPr>
        <w:commentReference w:id="1867"/>
      </w:r>
      <w:bookmarkEnd w:id="1865"/>
    </w:p>
    <w:p w14:paraId="131FB54F" w14:textId="427B4F85" w:rsidR="00F21168" w:rsidRDefault="00F21168" w:rsidP="00F21168"/>
    <w:p w14:paraId="0FA68786" w14:textId="0D1074BC" w:rsidR="00F21168" w:rsidRDefault="00F21168" w:rsidP="00F21168">
      <w:pPr>
        <w:pStyle w:val="Ttulo2"/>
      </w:pPr>
      <w:bookmarkStart w:id="1868" w:name="_ANÁLISIS_INICIAL_"/>
      <w:bookmarkStart w:id="1869" w:name="_Ref81640651"/>
      <w:bookmarkStart w:id="1870" w:name="_Toc81650388"/>
      <w:bookmarkEnd w:id="1868"/>
      <w:commentRangeStart w:id="1871"/>
      <w:r>
        <w:t>ANÁLISIS INICIAL</w:t>
      </w:r>
      <w:r w:rsidR="00BA0D46">
        <w:t xml:space="preserve"> </w:t>
      </w:r>
      <w:commentRangeEnd w:id="1871"/>
      <w:r w:rsidR="006F13B4">
        <w:rPr>
          <w:rStyle w:val="Refdecomentario"/>
          <w:rFonts w:eastAsiaTheme="minorHAnsi"/>
          <w:color w:val="auto"/>
        </w:rPr>
        <w:commentReference w:id="1871"/>
      </w:r>
      <w:r w:rsidR="00BA0D46">
        <w:t>DE LA TECNOLOGÍA</w:t>
      </w:r>
      <w:bookmarkEnd w:id="1869"/>
      <w:ins w:id="1872" w:author="JORGE CONTRERAS ORTIZ" w:date="2021-09-04T09:37:00Z">
        <w:r w:rsidR="008E3912">
          <w:t xml:space="preserve"> THREAD</w:t>
        </w:r>
      </w:ins>
      <w:bookmarkEnd w:id="1870"/>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w:t>
      </w:r>
      <w:proofErr w:type="spellStart"/>
      <w:r w:rsidR="00890963">
        <w:t>Kirale</w:t>
      </w:r>
      <w:proofErr w:type="spellEnd"/>
      <w:r w:rsidR="00890963">
        <w:t xml:space="preserve">, Google con </w:t>
      </w:r>
      <w:proofErr w:type="spellStart"/>
      <w:r w:rsidR="00890963">
        <w:t>Openthread</w:t>
      </w:r>
      <w:proofErr w:type="spellEnd"/>
      <w:r w:rsidR="00890963">
        <w:t xml:space="preserve"> y Qualcomm.</w:t>
      </w:r>
    </w:p>
    <w:p w14:paraId="090356D3" w14:textId="5CEFC180" w:rsidR="00890963" w:rsidRDefault="00890963" w:rsidP="00F21168">
      <w:r>
        <w:t xml:space="preserve">Entre las diferentes empresas que desarrollan tecnología THREAD, se ha visto que </w:t>
      </w:r>
      <w:proofErr w:type="spellStart"/>
      <w:r>
        <w:t>Kirale</w:t>
      </w:r>
      <w:proofErr w:type="spellEnd"/>
      <w:r>
        <w:t xml:space="preserve"> Technologies es la única entidad certificada Thread con módulos, hardware de desarrollo y </w:t>
      </w:r>
      <w:proofErr w:type="spellStart"/>
      <w:r>
        <w:t>Border</w:t>
      </w:r>
      <w:proofErr w:type="spellEnd"/>
      <w:r>
        <w:t xml:space="preserve"> </w:t>
      </w:r>
      <w:proofErr w:type="spellStart"/>
      <w:r>
        <w:t>Router</w:t>
      </w:r>
      <w:proofErr w:type="spellEnd"/>
      <w:r>
        <w:t xml:space="preserve"> disponibles</w:t>
      </w:r>
      <w:r w:rsidR="00CD0C5B">
        <w:t>, por lo que se vio como potencial elección para los dispositivos a ad</w:t>
      </w:r>
      <w:ins w:id="1873" w:author="JORGE CONTRERAS ORTIZ" w:date="2021-09-04T09:58:00Z">
        <w:r w:rsidR="000A0AF3">
          <w:t>quirir</w:t>
        </w:r>
      </w:ins>
      <w:del w:id="1874" w:author="JORGE CONTRERAS ORTIZ" w:date="2021-09-04T09:58:00Z">
        <w:r w:rsidR="00CD0C5B" w:rsidDel="000A0AF3">
          <w:delText>quirir</w:delText>
        </w:r>
      </w:del>
      <w:ins w:id="1875" w:author="JORGE CONTRERAS ORTIZ" w:date="2021-09-04T10:03:00Z">
        <w:r w:rsidR="007B782F">
          <w:t>, a pesar de no contar con un entorno de desarrollo software.</w:t>
        </w:r>
      </w:ins>
      <w:del w:id="1876" w:author="JORGE CONTRERAS ORTIZ" w:date="2021-09-04T10:03:00Z">
        <w:r w:rsidR="00CD0C5B" w:rsidDel="007B782F">
          <w:delText>.</w:delText>
        </w:r>
      </w:del>
    </w:p>
    <w:p w14:paraId="68EEF5A5" w14:textId="73B0E5A3" w:rsidR="00AF4313" w:rsidRDefault="00AF4313" w:rsidP="00F21168">
      <w:r>
        <w:t xml:space="preserve">Otras ventajas que se han visto en la tecnología de </w:t>
      </w:r>
      <w:proofErr w:type="spellStart"/>
      <w:r>
        <w:t>Kirale</w:t>
      </w:r>
      <w:proofErr w:type="spellEnd"/>
      <w:r>
        <w:t xml:space="preserv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1877" w:author="JORGE CONTRERAS ORTIZ" w:date="2021-09-04T08:32:00Z">
            <w:rPr>
              <w:b/>
              <w:bCs/>
              <w:lang w:val="en-US"/>
            </w:rPr>
          </w:rPrChange>
        </w:rPr>
        <w:t xml:space="preserve">Primer </w:t>
      </w:r>
      <w:proofErr w:type="spellStart"/>
      <w:r w:rsidRPr="00797426">
        <w:rPr>
          <w:b/>
          <w:bCs/>
          <w:rPrChange w:id="1878" w:author="JORGE CONTRERAS ORTIZ" w:date="2021-09-04T08:32:00Z">
            <w:rPr>
              <w:b/>
              <w:bCs/>
              <w:lang w:val="en-US"/>
            </w:rPr>
          </w:rPrChange>
        </w:rPr>
        <w:t>Backbone</w:t>
      </w:r>
      <w:proofErr w:type="spellEnd"/>
      <w:r w:rsidRPr="00797426">
        <w:rPr>
          <w:b/>
          <w:bCs/>
          <w:rPrChange w:id="1879" w:author="JORGE CONTRERAS ORTIZ" w:date="2021-09-04T08:32:00Z">
            <w:rPr>
              <w:b/>
              <w:bCs/>
              <w:lang w:val="en-US"/>
            </w:rPr>
          </w:rPrChange>
        </w:rPr>
        <w:t xml:space="preserve"> </w:t>
      </w:r>
      <w:proofErr w:type="spellStart"/>
      <w:r w:rsidRPr="00797426">
        <w:rPr>
          <w:b/>
          <w:bCs/>
          <w:rPrChange w:id="1880" w:author="JORGE CONTRERAS ORTIZ" w:date="2021-09-04T08:32:00Z">
            <w:rPr>
              <w:b/>
              <w:bCs/>
              <w:lang w:val="en-US"/>
            </w:rPr>
          </w:rPrChange>
        </w:rPr>
        <w:t>Border</w:t>
      </w:r>
      <w:proofErr w:type="spellEnd"/>
      <w:r w:rsidRPr="00797426">
        <w:rPr>
          <w:b/>
          <w:bCs/>
          <w:rPrChange w:id="1881" w:author="JORGE CONTRERAS ORTIZ" w:date="2021-09-04T08:32:00Z">
            <w:rPr>
              <w:b/>
              <w:bCs/>
              <w:lang w:val="en-US"/>
            </w:rPr>
          </w:rPrChange>
        </w:rPr>
        <w:t xml:space="preserve"> </w:t>
      </w:r>
      <w:proofErr w:type="spellStart"/>
      <w:r w:rsidRPr="00797426">
        <w:rPr>
          <w:b/>
          <w:bCs/>
          <w:rPrChange w:id="1882" w:author="JORGE CONTRERAS ORTIZ" w:date="2021-09-04T08:32:00Z">
            <w:rPr>
              <w:b/>
              <w:bCs/>
              <w:lang w:val="en-US"/>
            </w:rPr>
          </w:rPrChange>
        </w:rPr>
        <w:t>Router</w:t>
      </w:r>
      <w:proofErr w:type="spellEnd"/>
      <w:r w:rsidRPr="00797426">
        <w:rPr>
          <w:b/>
          <w:bCs/>
          <w:rPrChange w:id="1883" w:author="JORGE CONTRERAS ORTIZ" w:date="2021-09-04T08:32:00Z">
            <w:rPr>
              <w:b/>
              <w:bCs/>
              <w:lang w:val="en-US"/>
            </w:rPr>
          </w:rPrChange>
        </w:rPr>
        <w:t xml:space="preserve">. </w:t>
      </w:r>
      <w:r w:rsidRPr="00AF4313">
        <w:t xml:space="preserve">Tan solo </w:t>
      </w:r>
      <w:proofErr w:type="spellStart"/>
      <w:r w:rsidRPr="00AF4313">
        <w:t>Kirale</w:t>
      </w:r>
      <w:proofErr w:type="spellEnd"/>
      <w:r w:rsidRPr="00AF4313">
        <w:t xml:space="preserve"> ha c</w:t>
      </w:r>
      <w:r>
        <w:t xml:space="preserve">onseguido desarrollar un dispositivo </w:t>
      </w:r>
      <w:proofErr w:type="spellStart"/>
      <w:r>
        <w:t>Border</w:t>
      </w:r>
      <w:proofErr w:type="spellEnd"/>
      <w:r>
        <w:t xml:space="preserve"> </w:t>
      </w:r>
      <w:proofErr w:type="spellStart"/>
      <w:r>
        <w:t>Router</w:t>
      </w:r>
      <w:proofErr w:type="spellEnd"/>
      <w:r>
        <w:t xml:space="preserve">, capaz de enlazar las redes Thread con otras redes IPv4 o IPv6. La única alternativa es la ofrecida por </w:t>
      </w:r>
      <w:proofErr w:type="spellStart"/>
      <w:r>
        <w:t>OpenThread</w:t>
      </w:r>
      <w:proofErr w:type="spellEnd"/>
      <w:r>
        <w:t xml:space="preserve">, con un </w:t>
      </w:r>
      <w:proofErr w:type="spellStart"/>
      <w:r>
        <w:t>Border</w:t>
      </w:r>
      <w:proofErr w:type="spellEnd"/>
      <w:r>
        <w:t xml:space="preserve"> </w:t>
      </w:r>
      <w:proofErr w:type="spellStart"/>
      <w:r>
        <w:t>Router</w:t>
      </w:r>
      <w:proofErr w:type="spellEnd"/>
      <w:r>
        <w:t xml:space="preserve">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proofErr w:type="spellStart"/>
      <w:r w:rsidR="00151189">
        <w:t>Coockie</w:t>
      </w:r>
      <w:proofErr w:type="spellEnd"/>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1884" w:author="JORGE CONTRERAS ORTIZ" w:date="2021-09-04T00:17:00Z"/>
          <w:b/>
          <w:bCs/>
          <w:rPrChange w:id="1885" w:author="JORGE CONTRERAS ORTIZ" w:date="2021-09-04T00:17:00Z">
            <w:rPr>
              <w:ins w:id="1886"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1887" w:author="JORGE CONTRERAS ORTIZ" w:date="2021-09-04T00:20:00Z"/>
        </w:rPr>
      </w:pPr>
      <w:ins w:id="1888" w:author="JORGE CONTRERAS ORTIZ" w:date="2021-09-04T00:17:00Z">
        <w:r>
          <w:t xml:space="preserve">Una posible desventaja es la falta de sensorizado o de entradas Analógicas y/o Digitales para </w:t>
        </w:r>
      </w:ins>
      <w:ins w:id="1889" w:author="JORGE CONTRERAS ORTIZ" w:date="2021-09-04T00:18:00Z">
        <w:r>
          <w:t>la integración de sensores, de cara a posibles pruebas de envíos de datos que se estén leyendo en tiempo real</w:t>
        </w:r>
      </w:ins>
      <w:ins w:id="1890" w:author="JORGE CONTRERAS ORTIZ" w:date="2021-09-04T00:19:00Z">
        <w:r>
          <w:t xml:space="preserve">. Esto obliga a elaborar una plataforma integrando los sensores a un microcontrolador que se encargue tanto de la lectura de los sensores como </w:t>
        </w:r>
      </w:ins>
      <w:ins w:id="1891" w:author="JORGE CONTRERAS ORTIZ" w:date="2021-09-04T00:20:00Z">
        <w:r>
          <w:t>del control del Dongle de evaluación vía UART.</w:t>
        </w:r>
      </w:ins>
    </w:p>
    <w:p w14:paraId="349DF474" w14:textId="78EB42E9" w:rsidR="006F13B4" w:rsidRDefault="000A0AF3" w:rsidP="006F13B4">
      <w:pPr>
        <w:ind w:left="360"/>
        <w:rPr>
          <w:ins w:id="1892" w:author="JORGE CONTRERAS ORTIZ" w:date="2021-09-04T00:20:00Z"/>
        </w:rPr>
      </w:pPr>
      <w:ins w:id="1893" w:author="JORGE CONTRERAS ORTIZ" w:date="2021-09-04T09:59:00Z">
        <w:r>
          <w:t xml:space="preserve">Tras el primer análisis realizado, se ha elegido la tecnología de </w:t>
        </w:r>
        <w:proofErr w:type="spellStart"/>
        <w:r>
          <w:t>Kirale</w:t>
        </w:r>
        <w:proofErr w:type="spellEnd"/>
        <w:r>
          <w:t>, debido a que en este pro</w:t>
        </w:r>
      </w:ins>
      <w:ins w:id="1894" w:author="JORGE CONTRERAS ORTIZ" w:date="2021-09-04T10:00:00Z">
        <w:r>
          <w:t>yecto la implementación de tecnología THREAD será hardware y la plataforma final integra un pequeño sistema de sensorizado, por lo que</w:t>
        </w:r>
      </w:ins>
      <w:ins w:id="1895" w:author="JORGE CONTRERAS ORTIZ" w:date="2021-09-04T10:01:00Z">
        <w:r>
          <w:t xml:space="preserve"> </w:t>
        </w:r>
      </w:ins>
      <w:ins w:id="1896" w:author="JORGE CONTRERAS ORTIZ" w:date="2021-09-04T10:04:00Z">
        <w:r w:rsidR="007B782F">
          <w:t xml:space="preserve">las principales desventajas no afectarían al desarrollo del </w:t>
        </w:r>
      </w:ins>
      <w:ins w:id="1897" w:author="JORGE CONTRERAS ORTIZ" w:date="2021-09-04T10:05:00Z">
        <w:r w:rsidR="007B782F">
          <w:t>proyecto.</w:t>
        </w:r>
      </w:ins>
    </w:p>
    <w:p w14:paraId="0685D12F" w14:textId="77777777" w:rsidR="006F13B4" w:rsidRPr="006F13B4" w:rsidRDefault="006F13B4">
      <w:pPr>
        <w:ind w:left="360"/>
        <w:pPrChange w:id="1898"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1899" w:author="JORGE CONTRERAS ORTIZ" w:date="2021-09-04T09:33:00Z">
          <w:pPr>
            <w:pStyle w:val="Ttulo2"/>
          </w:pPr>
        </w:pPrChange>
      </w:pPr>
      <w:bookmarkStart w:id="1900" w:name="_Toc81650389"/>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1900"/>
    </w:p>
    <w:p w14:paraId="38A9E63D" w14:textId="68F29344" w:rsidR="00ED1700" w:rsidRDefault="00ED1700" w:rsidP="00ED1700"/>
    <w:p w14:paraId="3D088121" w14:textId="1F8D4601" w:rsidR="00ED1700" w:rsidRDefault="00B83329" w:rsidP="00B83329">
      <w:pPr>
        <w:pStyle w:val="Ttulo4"/>
        <w:pPrChange w:id="1901" w:author="JORGE CONTRERAS ORTIZ" w:date="2021-09-04T11:25:00Z">
          <w:pPr>
            <w:pStyle w:val="Ttulo3"/>
          </w:pPr>
        </w:pPrChange>
      </w:pPr>
      <w:bookmarkStart w:id="1902" w:name="_Características_módulo_RF"/>
      <w:bookmarkStart w:id="1903" w:name="_Toc81650390"/>
      <w:bookmarkStart w:id="1904" w:name="_Ref81655939"/>
      <w:bookmarkStart w:id="1905" w:name="_Ref81655947"/>
      <w:bookmarkEnd w:id="1902"/>
      <w:r>
        <w:t>CARACTERÍSTICAS MÓDULO RF KTWM102</w:t>
      </w:r>
      <w:bookmarkEnd w:id="1903"/>
      <w:bookmarkEnd w:id="1904"/>
      <w:bookmarkEnd w:id="1905"/>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w:t>
      </w:r>
      <w:proofErr w:type="spellStart"/>
      <w:r w:rsidR="009979DA">
        <w:t>Border</w:t>
      </w:r>
      <w:proofErr w:type="spellEnd"/>
      <w:r w:rsidR="009979DA">
        <w:t xml:space="preserve"> </w:t>
      </w:r>
      <w:proofErr w:type="spellStart"/>
      <w:r w:rsidR="009979DA">
        <w:t>Router</w:t>
      </w:r>
      <w:proofErr w:type="spellEnd"/>
      <w:r w:rsidR="009979DA">
        <w:t>.</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rsidP="00B83329">
      <w:pPr>
        <w:pStyle w:val="Ttulo4"/>
        <w:pPrChange w:id="1906" w:author="JORGE CONTRERAS ORTIZ" w:date="2021-09-04T11:25:00Z">
          <w:pPr>
            <w:pStyle w:val="Ttulo3"/>
          </w:pPr>
        </w:pPrChange>
      </w:pPr>
      <w:bookmarkStart w:id="1907" w:name="_Toc81650391"/>
      <w:r>
        <w:t>CARACTERÍSTICAS KTDG102 EVALUATION DONGLE</w:t>
      </w:r>
      <w:bookmarkEnd w:id="1907"/>
    </w:p>
    <w:p w14:paraId="3B1DCDA7" w14:textId="016763ED" w:rsidR="00EF2EE1" w:rsidRDefault="00EF2EE1" w:rsidP="00EF2EE1"/>
    <w:p w14:paraId="76712FEB" w14:textId="26943B14" w:rsidR="00EF2EE1" w:rsidRDefault="00EF2EE1" w:rsidP="00EF2EE1">
      <w:r>
        <w:t xml:space="preserve">En primera instancia, el módulo KTDG102 integra el módulo RF KTWM102 comentado en </w:t>
      </w:r>
      <w:ins w:id="1908" w:author="JORGE CONTRERAS ORTIZ" w:date="2021-09-04T13:52:00Z">
        <w:r w:rsidR="00E915C0">
          <w:fldChar w:fldCharType="begin"/>
        </w:r>
        <w:r w:rsidR="00E915C0">
          <w:instrText xml:space="preserve"> REF _Ref81655939 \w \h </w:instrText>
        </w:r>
      </w:ins>
      <w:r w:rsidR="00E915C0">
        <w:fldChar w:fldCharType="separate"/>
      </w:r>
      <w:ins w:id="1909" w:author="JORGE CONTRERAS ORTIZ" w:date="2021-09-04T13:52:00Z">
        <w:r w:rsidR="00E915C0">
          <w:t>3.1.1.1</w:t>
        </w:r>
        <w:r w:rsidR="00E915C0">
          <w:fldChar w:fldCharType="end"/>
        </w:r>
        <w:r w:rsidR="00E915C0">
          <w:fldChar w:fldCharType="begin"/>
        </w:r>
        <w:r w:rsidR="00E915C0">
          <w:instrText xml:space="preserve"> REF _Ref81655947 \h </w:instrText>
        </w:r>
      </w:ins>
      <w:r w:rsidR="00E915C0">
        <w:fldChar w:fldCharType="separate"/>
      </w:r>
      <w:ins w:id="1910" w:author="JORGE CONTRERAS ORTIZ" w:date="2021-09-04T13:52:00Z">
        <w:r w:rsidR="00E915C0">
          <w:t>CARACTERÍSTICAS MÓDULO RF KTWM102</w:t>
        </w:r>
        <w:r w:rsidR="00E915C0">
          <w:fldChar w:fldCharType="end"/>
        </w:r>
        <w:r w:rsidR="00E915C0">
          <w:t xml:space="preserve"> </w:t>
        </w:r>
      </w:ins>
      <w:del w:id="1911"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rsidP="00B83329">
      <w:pPr>
        <w:pStyle w:val="Ttulo4"/>
        <w:pPrChange w:id="1912" w:author="JORGE CONTRERAS ORTIZ" w:date="2021-09-04T11:25:00Z">
          <w:pPr>
            <w:pStyle w:val="Ttulo3"/>
          </w:pPr>
        </w:pPrChange>
      </w:pPr>
      <w:bookmarkStart w:id="1913" w:name="_Toc81650392"/>
      <w:r w:rsidRPr="00791D37">
        <w:t>CARACTERÍSTICAS DEL BORDER ROUTER KTBRN1</w:t>
      </w:r>
      <w:bookmarkEnd w:id="1913"/>
    </w:p>
    <w:p w14:paraId="4724DC4F" w14:textId="2BAA2E8C" w:rsidR="00363231" w:rsidRPr="00791D37" w:rsidRDefault="00363231" w:rsidP="00791D37"/>
    <w:p w14:paraId="3AC87891" w14:textId="238F240B" w:rsidR="004272D2" w:rsidRPr="00791D37" w:rsidRDefault="004272D2" w:rsidP="00791D37">
      <w:r w:rsidRPr="00791D37">
        <w:t xml:space="preserve">El módulo </w:t>
      </w:r>
      <w:proofErr w:type="spellStart"/>
      <w:r w:rsidRPr="00791D37">
        <w:t>Border</w:t>
      </w:r>
      <w:proofErr w:type="spellEnd"/>
      <w:r w:rsidRPr="00791D37">
        <w:t xml:space="preserve"> </w:t>
      </w:r>
      <w:proofErr w:type="spellStart"/>
      <w:r w:rsidRPr="00791D37">
        <w:t>Router</w:t>
      </w:r>
      <w:proofErr w:type="spellEnd"/>
      <w:r w:rsidRPr="00791D37">
        <w:t xml:space="preserve">,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w:t>
      </w:r>
      <w:r w:rsidR="00933E5F" w:rsidRPr="00791D37">
        <w:lastRenderedPageBreak/>
        <w:t xml:space="preserve">el primer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xml:space="preserve"> que incluye el servicio de Thread </w:t>
      </w:r>
      <w:proofErr w:type="spellStart"/>
      <w:r w:rsidR="00933E5F" w:rsidRPr="00791D37">
        <w:t>Backbone</w:t>
      </w:r>
      <w:proofErr w:type="spellEnd"/>
      <w:r w:rsidR="00933E5F" w:rsidRPr="00791D37">
        <w:t xml:space="preserve">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w:t>
      </w:r>
      <w:proofErr w:type="spellStart"/>
      <w:r w:rsidR="00ED1700">
        <w:t>Border</w:t>
      </w:r>
      <w:proofErr w:type="spellEnd"/>
      <w:r w:rsidR="00ED1700">
        <w:t xml:space="preserve"> </w:t>
      </w:r>
      <w:proofErr w:type="spellStart"/>
      <w:r w:rsidR="00ED1700">
        <w:t>Router</w:t>
      </w:r>
      <w:proofErr w:type="spellEnd"/>
      <w:r w:rsidR="00ED1700">
        <w:t xml:space="preserve">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1914" w:author="JORGE CONTRERAS ORTIZ" w:date="2021-09-04T00:20:00Z"/>
        </w:rPr>
      </w:pPr>
    </w:p>
    <w:p w14:paraId="2F60D229" w14:textId="78A12678" w:rsidR="006F13B4" w:rsidRPr="00FE1EC4" w:rsidRDefault="00B83329" w:rsidP="00B83329">
      <w:pPr>
        <w:pStyle w:val="Ttulo4"/>
        <w:rPr>
          <w:ins w:id="1915" w:author="JORGE CONTRERAS ORTIZ" w:date="2021-09-04T00:21:00Z"/>
        </w:rPr>
        <w:pPrChange w:id="1916" w:author="JORGE CONTRERAS ORTIZ" w:date="2021-09-04T11:25:00Z">
          <w:pPr>
            <w:pStyle w:val="Ttulo3"/>
          </w:pPr>
        </w:pPrChange>
      </w:pPr>
      <w:bookmarkStart w:id="1917" w:name="_Toc81650393"/>
      <w:ins w:id="1918" w:author="JORGE CONTRERAS ORTIZ" w:date="2021-09-04T00:20:00Z">
        <w:r w:rsidRPr="00FE1EC4">
          <w:t xml:space="preserve">CARACTERÍSTICAS KINOS </w:t>
        </w:r>
      </w:ins>
      <w:ins w:id="1919" w:author="JORGE CONTRERAS ORTIZ" w:date="2021-09-04T00:21:00Z">
        <w:r w:rsidRPr="00FE1EC4">
          <w:t>–</w:t>
        </w:r>
      </w:ins>
      <w:ins w:id="1920" w:author="JORGE CONTRERAS ORTIZ" w:date="2021-09-04T00:20:00Z">
        <w:r w:rsidRPr="00FE1EC4">
          <w:t xml:space="preserve"> N</w:t>
        </w:r>
      </w:ins>
      <w:ins w:id="1921" w:author="JORGE CONTRERAS ORTIZ" w:date="2021-09-04T00:21:00Z">
        <w:r w:rsidRPr="00FE1EC4">
          <w:t>ETWORK OS</w:t>
        </w:r>
        <w:bookmarkEnd w:id="1917"/>
      </w:ins>
    </w:p>
    <w:p w14:paraId="5921BB1C" w14:textId="03494F31" w:rsidR="006F13B4" w:rsidRDefault="006F13B4" w:rsidP="006F13B4">
      <w:pPr>
        <w:rPr>
          <w:ins w:id="1922" w:author="JORGE CONTRERAS ORTIZ" w:date="2021-09-04T00:21:00Z"/>
        </w:rPr>
      </w:pPr>
    </w:p>
    <w:p w14:paraId="2E6FCE50" w14:textId="78441D3C" w:rsidR="006F13B4" w:rsidRDefault="006F13B4" w:rsidP="006F13B4">
      <w:pPr>
        <w:rPr>
          <w:ins w:id="1923" w:author="JORGE CONTRERAS ORTIZ" w:date="2021-09-04T00:22:00Z"/>
        </w:rPr>
      </w:pPr>
      <w:proofErr w:type="spellStart"/>
      <w:ins w:id="1924" w:author="JORGE CONTRERAS ORTIZ" w:date="2021-09-04T00:21:00Z">
        <w:r w:rsidRPr="006F13B4">
          <w:t>KiNOS</w:t>
        </w:r>
        <w:proofErr w:type="spellEnd"/>
        <w:r w:rsidRPr="006F13B4">
          <w:t xml:space="preserve"> proviene de las siglas </w:t>
        </w:r>
        <w:proofErr w:type="spellStart"/>
        <w:r w:rsidRPr="006F13B4">
          <w:t>Kirale</w:t>
        </w:r>
        <w:proofErr w:type="spellEnd"/>
        <w:r w:rsidRPr="006F13B4">
          <w:t xml:space="preserve"> Real-Time Network </w:t>
        </w:r>
        <w:proofErr w:type="spellStart"/>
        <w:r w:rsidRPr="006F13B4">
          <w:t>Operating</w:t>
        </w:r>
        <w:proofErr w:type="spellEnd"/>
        <w:r w:rsidRPr="006F13B4">
          <w:t xml:space="preserve"> System</w:t>
        </w:r>
        <w:r w:rsidRPr="006F13B4">
          <w:rPr>
            <w:rPrChange w:id="1925" w:author="JORGE CONTRERAS ORTIZ" w:date="2021-09-04T00:21:00Z">
              <w:rPr>
                <w:lang w:val="en-US"/>
              </w:rPr>
            </w:rPrChange>
          </w:rPr>
          <w:t xml:space="preserve"> y es </w:t>
        </w:r>
        <w:r>
          <w:t xml:space="preserve">un </w:t>
        </w:r>
      </w:ins>
      <w:proofErr w:type="spellStart"/>
      <w:ins w:id="1926"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1927" w:author="JORGE CONTRERAS ORTIZ" w:date="2021-09-04T00:24:00Z"/>
        </w:rPr>
      </w:pPr>
      <w:ins w:id="1928" w:author="JORGE CONTRERAS ORTIZ" w:date="2021-09-04T00:22:00Z">
        <w:r>
          <w:t>P</w:t>
        </w:r>
      </w:ins>
      <w:ins w:id="1929" w:author="JORGE CONTRERAS ORTIZ" w:date="2021-09-04T00:23:00Z">
        <w:r>
          <w:t>ermite actualizar el firmware a través USB-DFU y gracias a una encriptación punto a punto AES-EAX</w:t>
        </w:r>
      </w:ins>
      <w:ins w:id="1930" w:author="JORGE CONTRERAS ORTIZ" w:date="2021-09-04T00:24:00Z">
        <w:r>
          <w:t>. A su vez, protege al dispositivo de firmware no oficial.</w:t>
        </w:r>
      </w:ins>
    </w:p>
    <w:p w14:paraId="6F8975F9" w14:textId="47569BCB" w:rsidR="006F13B4" w:rsidRDefault="006F13B4" w:rsidP="006F13B4">
      <w:pPr>
        <w:rPr>
          <w:ins w:id="1931" w:author="JORGE CONTRERAS ORTIZ" w:date="2021-09-04T09:34:00Z"/>
        </w:rPr>
      </w:pPr>
      <w:ins w:id="1932" w:author="JORGE CONTRERAS ORTIZ" w:date="2021-09-04T00:24:00Z">
        <w:r>
          <w:t xml:space="preserve">Por lo </w:t>
        </w:r>
      </w:ins>
      <w:ins w:id="1933"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1934"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1935" w:author="JORGE CONTRERAS ORTIZ" w:date="2021-09-04T09:35:00Z"/>
        </w:rPr>
      </w:pPr>
      <w:bookmarkStart w:id="1936" w:name="_Toc81650394"/>
      <w:ins w:id="1937" w:author="JORGE CONTRERAS ORTIZ" w:date="2021-09-04T09:34:00Z">
        <w:r>
          <w:t>EJEMPLOS DE OTROS DISPOSITIVOS</w:t>
        </w:r>
      </w:ins>
      <w:bookmarkEnd w:id="1936"/>
    </w:p>
    <w:p w14:paraId="4ABD039C" w14:textId="50405482" w:rsidR="008E3912" w:rsidRDefault="008E3912" w:rsidP="008E3912">
      <w:pPr>
        <w:rPr>
          <w:ins w:id="1938" w:author="JORGE CONTRERAS ORTIZ" w:date="2021-09-04T09:35:00Z"/>
        </w:rPr>
      </w:pPr>
    </w:p>
    <w:p w14:paraId="4EF6DB17" w14:textId="41224143" w:rsidR="008E3912" w:rsidRDefault="008E3912" w:rsidP="008E3912">
      <w:pPr>
        <w:rPr>
          <w:ins w:id="1939" w:author="JORGE CONTRERAS ORTIZ" w:date="2021-09-04T09:41:00Z"/>
        </w:rPr>
      </w:pPr>
      <w:ins w:id="1940" w:author="JORGE CONTRERAS ORTIZ" w:date="2021-09-04T09:36:00Z">
        <w:r>
          <w:t xml:space="preserve">Como ya se ha mencionado en el análisis realizado en </w:t>
        </w:r>
      </w:ins>
      <w:ins w:id="1941"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1942" w:author="JORGE CONTRERAS ORTIZ" w:date="2021-09-04T09:39:00Z">
        <w:r>
          <w:t>existe una gran variedad de desarrolladores</w:t>
        </w:r>
      </w:ins>
      <w:ins w:id="1943" w:author="JORGE CONTRERAS ORTIZ" w:date="2021-09-04T09:40:00Z">
        <w:r>
          <w:t xml:space="preserve"> en la tecnología Thread. A continuación se hará mención de algun</w:t>
        </w:r>
      </w:ins>
      <w:ins w:id="1944" w:author="JORGE CONTRERAS ORTIZ" w:date="2021-09-04T09:41:00Z">
        <w:r>
          <w:t>a</w:t>
        </w:r>
      </w:ins>
      <w:ins w:id="1945" w:author="JORGE CONTRERAS ORTIZ" w:date="2021-09-04T09:40:00Z">
        <w:r>
          <w:t>s de l</w:t>
        </w:r>
      </w:ins>
      <w:ins w:id="1946" w:author="JORGE CONTRERAS ORTIZ" w:date="2021-09-04T09:41:00Z">
        <w:r>
          <w:t>as diferentes alternativas con certificación Thread que existen actualmente.</w:t>
        </w:r>
      </w:ins>
    </w:p>
    <w:p w14:paraId="5A2E7FC1" w14:textId="2F60F061" w:rsidR="008E3912" w:rsidRDefault="00A73883" w:rsidP="008E3912">
      <w:pPr>
        <w:rPr>
          <w:ins w:id="1947" w:author="JORGE CONTRERAS ORTIZ" w:date="2021-09-04T10:14:00Z"/>
        </w:rPr>
      </w:pPr>
      <w:ins w:id="1948" w:author="JORGE CONTRERAS ORTIZ" w:date="2021-09-04T09:48:00Z">
        <w:r>
          <w:t xml:space="preserve">En cuanto a </w:t>
        </w:r>
        <w:proofErr w:type="spellStart"/>
        <w:r>
          <w:t>Border</w:t>
        </w:r>
        <w:proofErr w:type="spellEnd"/>
        <w:r>
          <w:t xml:space="preserve"> </w:t>
        </w:r>
        <w:proofErr w:type="spellStart"/>
        <w:r>
          <w:t>Routers</w:t>
        </w:r>
        <w:proofErr w:type="spellEnd"/>
        <w:r>
          <w:t>, como ya</w:t>
        </w:r>
      </w:ins>
      <w:ins w:id="1949" w:author="JORGE CONTRERAS ORTIZ" w:date="2021-09-04T09:50:00Z">
        <w:r>
          <w:t xml:space="preserve"> se ha mencionado, solo se dispone de la alternativa ofrecida por </w:t>
        </w:r>
      </w:ins>
      <w:proofErr w:type="spellStart"/>
      <w:ins w:id="1950" w:author="JORGE CONTRERAS ORTIZ" w:date="2021-09-04T09:51:00Z">
        <w:r>
          <w:t>OpenThread</w:t>
        </w:r>
        <w:proofErr w:type="spellEnd"/>
        <w:r>
          <w:t xml:space="preserve">, el </w:t>
        </w:r>
        <w:proofErr w:type="spellStart"/>
        <w:r>
          <w:t>cuál</w:t>
        </w:r>
        <w:proofErr w:type="spellEnd"/>
        <w:r>
          <w:t xml:space="preserve"> consiste en una implementación en </w:t>
        </w:r>
      </w:ins>
      <w:ins w:id="1951" w:author="JORGE CONTRERAS ORTIZ" w:date="2021-09-04T09:52:00Z">
        <w:r>
          <w:t>sistemas basados en Linux o en Raspberry Pi 3B</w:t>
        </w:r>
      </w:ins>
      <w:ins w:id="1952" w:author="JORGE CONTRERAS ORTIZ" w:date="2021-09-04T09:57:00Z">
        <w:r w:rsidR="000A0AF3">
          <w:t>.</w:t>
        </w:r>
      </w:ins>
    </w:p>
    <w:p w14:paraId="34F27794" w14:textId="03B12A15" w:rsidR="004A3A88" w:rsidRDefault="004A3A88" w:rsidP="008E3912">
      <w:pPr>
        <w:rPr>
          <w:ins w:id="1953" w:author="JORGE CONTRERAS ORTIZ" w:date="2021-09-04T10:19:00Z"/>
        </w:rPr>
      </w:pPr>
      <w:ins w:id="1954" w:author="JORGE CONTRERAS ORTIZ" w:date="2021-09-04T10:14:00Z">
        <w:r>
          <w:t>En caso de necesitar un entorno de desarrollo software, existen entornos desarrollados por NXP</w:t>
        </w:r>
      </w:ins>
      <w:ins w:id="1955" w:author="JORGE CONTRERAS ORTIZ" w:date="2021-09-04T10:25:00Z">
        <w:r w:rsidR="00247D58">
          <w:t xml:space="preserve"> (</w:t>
        </w:r>
        <w:proofErr w:type="spellStart"/>
        <w:r w:rsidR="00247D58" w:rsidRPr="00247D58">
          <w:rPr>
            <w:rStyle w:val="Hipervnculo"/>
            <w:rPrChange w:id="1956" w:author="JORGE CONTRERAS ORTIZ" w:date="2021-09-04T10:25:00Z">
              <w:rPr/>
            </w:rPrChange>
          </w:rPr>
          <w:fldChar w:fldCharType="begin"/>
        </w:r>
        <w:r w:rsidR="00247D58" w:rsidRPr="00247D58">
          <w:rPr>
            <w:rStyle w:val="Hipervnculo"/>
            <w:rPrChange w:id="1957"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1958" w:author="JORGE CONTRERAS ORTIZ" w:date="2021-09-04T10:25:00Z">
              <w:rPr/>
            </w:rPrChange>
          </w:rPr>
          <w:fldChar w:fldCharType="separate"/>
        </w:r>
        <w:r w:rsidR="00247D58" w:rsidRPr="00247D58">
          <w:rPr>
            <w:rStyle w:val="Hipervnculo"/>
            <w:rPrChange w:id="1959"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1960"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1961"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1962"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1963"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1964" w:author="JORGE CONTRERAS ORTIZ" w:date="2021-09-04T10:25:00Z">
              <w:rPr/>
            </w:rPrChange>
          </w:rPr>
          <w:fldChar w:fldCharType="end"/>
        </w:r>
        <w:r w:rsidR="00247D58">
          <w:t>)</w:t>
        </w:r>
      </w:ins>
      <w:ins w:id="1965" w:author="JORGE CONTRERAS ORTIZ" w:date="2021-09-04T10:16:00Z">
        <w:r>
          <w:t xml:space="preserve">, </w:t>
        </w:r>
        <w:proofErr w:type="spellStart"/>
        <w:r>
          <w:t>Nordic</w:t>
        </w:r>
        <w:proofErr w:type="spellEnd"/>
        <w:r>
          <w:t xml:space="preserve"> Semiconductor</w:t>
        </w:r>
      </w:ins>
      <w:ins w:id="1966"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1967"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1968"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1969"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1970"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1971" w:author="JORGE CONTRERAS ORTIZ" w:date="2021-09-04T10:16:00Z">
        <w:r>
          <w:t xml:space="preserve">, Silicon </w:t>
        </w:r>
        <w:proofErr w:type="spellStart"/>
        <w:r>
          <w:t>Labs</w:t>
        </w:r>
      </w:ins>
      <w:proofErr w:type="spellEnd"/>
      <w:ins w:id="1972" w:author="JORGE CONTRERAS ORTIZ" w:date="2021-09-04T10:25:00Z">
        <w:r w:rsidR="00247D58">
          <w:t xml:space="preserve"> (</w:t>
        </w:r>
        <w:proofErr w:type="spellStart"/>
        <w:r w:rsidR="00247D58" w:rsidRPr="00247D58">
          <w:rPr>
            <w:rStyle w:val="Hipervnculo"/>
            <w:rPrChange w:id="1973" w:author="JORGE CONTRERAS ORTIZ" w:date="2021-09-04T10:26:00Z">
              <w:rPr/>
            </w:rPrChange>
          </w:rPr>
          <w:fldChar w:fldCharType="begin"/>
        </w:r>
        <w:r w:rsidR="00247D58" w:rsidRPr="00247D58">
          <w:rPr>
            <w:rStyle w:val="Hipervnculo"/>
            <w:rPrChange w:id="1974" w:author="JORGE CONTRERAS ORTIZ" w:date="2021-09-04T10:26:00Z">
              <w:rPr/>
            </w:rPrChange>
          </w:rPr>
          <w:instrText xml:space="preserve"> HYPERLINK "https://www.silabs.com/products/development-tools/software/simplicity-studio" \t "_blank" </w:instrText>
        </w:r>
        <w:r w:rsidR="00247D58" w:rsidRPr="00247D58">
          <w:rPr>
            <w:rStyle w:val="Hipervnculo"/>
            <w:rPrChange w:id="1975" w:author="JORGE CONTRERAS ORTIZ" w:date="2021-09-04T10:26:00Z">
              <w:rPr/>
            </w:rPrChange>
          </w:rPr>
          <w:fldChar w:fldCharType="separate"/>
        </w:r>
        <w:r w:rsidR="00247D58" w:rsidRPr="00247D58">
          <w:rPr>
            <w:rStyle w:val="Hipervnculo"/>
            <w:rPrChange w:id="1976"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1977"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1978" w:author="JORGE CONTRERAS ORTIZ" w:date="2021-09-04T10:26:00Z">
              <w:rPr/>
            </w:rPrChange>
          </w:rPr>
          <w:fldChar w:fldCharType="end"/>
        </w:r>
        <w:r w:rsidR="00247D58">
          <w:t>)</w:t>
        </w:r>
      </w:ins>
      <w:ins w:id="1979" w:author="JORGE CONTRERAS ORTIZ" w:date="2021-09-04T10:17:00Z">
        <w:r>
          <w:t xml:space="preserve"> y MMB Networks</w:t>
        </w:r>
      </w:ins>
      <w:ins w:id="1980" w:author="JORGE CONTRERAS ORTIZ" w:date="2021-09-04T10:25:00Z">
        <w:r w:rsidR="00247D58">
          <w:t xml:space="preserve"> (</w:t>
        </w:r>
        <w:proofErr w:type="spellStart"/>
        <w:r w:rsidR="00247D58" w:rsidRPr="00247D58">
          <w:rPr>
            <w:rStyle w:val="Hipervnculo"/>
            <w:rPrChange w:id="1981" w:author="JORGE CONTRERAS ORTIZ" w:date="2021-09-04T10:25:00Z">
              <w:rPr/>
            </w:rPrChange>
          </w:rPr>
          <w:fldChar w:fldCharType="begin"/>
        </w:r>
        <w:r w:rsidR="00247D58" w:rsidRPr="00247D58">
          <w:rPr>
            <w:rStyle w:val="Hipervnculo"/>
            <w:rPrChange w:id="1982" w:author="JORGE CONTRERAS ORTIZ" w:date="2021-09-04T10:25:00Z">
              <w:rPr/>
            </w:rPrChange>
          </w:rPr>
          <w:instrText xml:space="preserve"> HYPERLINK "http://mmbnetworks.com/rapidconnect" \t "_blank" </w:instrText>
        </w:r>
        <w:r w:rsidR="00247D58" w:rsidRPr="00247D58">
          <w:rPr>
            <w:rStyle w:val="Hipervnculo"/>
            <w:rPrChange w:id="1983" w:author="JORGE CONTRERAS ORTIZ" w:date="2021-09-04T10:25:00Z">
              <w:rPr/>
            </w:rPrChange>
          </w:rPr>
          <w:fldChar w:fldCharType="separate"/>
        </w:r>
        <w:r w:rsidR="00247D58" w:rsidRPr="00247D58">
          <w:rPr>
            <w:rStyle w:val="Hipervnculo"/>
            <w:rPrChange w:id="1984"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1985"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1986" w:author="JORGE CONTRERAS ORTIZ" w:date="2021-09-04T10:25:00Z">
              <w:rPr/>
            </w:rPrChange>
          </w:rPr>
          <w:fldChar w:fldCharType="end"/>
        </w:r>
        <w:r w:rsidR="00247D58">
          <w:t>)</w:t>
        </w:r>
      </w:ins>
      <w:ins w:id="1987" w:author="JORGE CONTRERAS ORTIZ" w:date="2021-09-04T10:18:00Z">
        <w:r>
          <w:t xml:space="preserve">, por lo que </w:t>
        </w:r>
      </w:ins>
      <w:ins w:id="1988" w:author="JORGE CONTRERAS ORTIZ" w:date="2021-09-04T10:19:00Z">
        <w:r>
          <w:t xml:space="preserve">habría que ver cual se adapta más a </w:t>
        </w:r>
      </w:ins>
      <w:ins w:id="1989" w:author="JORGE CONTRERAS ORTIZ" w:date="2021-09-04T10:18:00Z">
        <w:r>
          <w:t>los requerimientos del proyecto</w:t>
        </w:r>
      </w:ins>
      <w:ins w:id="1990" w:author="JORGE CONTRERAS ORTIZ" w:date="2021-09-04T10:19:00Z">
        <w:r>
          <w:t>.</w:t>
        </w:r>
      </w:ins>
    </w:p>
    <w:p w14:paraId="76B316B1" w14:textId="003B80AA" w:rsidR="004A3A88" w:rsidRPr="00FE1EC4" w:rsidRDefault="004A3A88">
      <w:pPr>
        <w:rPr>
          <w:ins w:id="1991" w:author="JORGE CONTRERAS ORTIZ" w:date="2021-09-04T09:34:00Z"/>
        </w:rPr>
        <w:pPrChange w:id="1992" w:author="JORGE CONTRERAS ORTIZ" w:date="2021-09-04T09:35:00Z">
          <w:pPr>
            <w:pStyle w:val="Ttulo3"/>
          </w:pPr>
        </w:pPrChange>
      </w:pPr>
      <w:ins w:id="1993" w:author="JORGE CONTRERAS ORTIZ" w:date="2021-09-04T10:19:00Z">
        <w:r>
          <w:t xml:space="preserve">En cuanto a </w:t>
        </w:r>
      </w:ins>
      <w:ins w:id="1994" w:author="JORGE CONTRERAS ORTIZ" w:date="2021-09-04T10:20:00Z">
        <w:r>
          <w:t>hardware de desarrollo</w:t>
        </w:r>
      </w:ins>
      <w:ins w:id="1995" w:author="JORGE CONTRERAS ORTIZ" w:date="2021-09-04T10:21:00Z">
        <w:r>
          <w:t xml:space="preserve">, </w:t>
        </w:r>
        <w:proofErr w:type="spellStart"/>
        <w:r>
          <w:t>Nordic</w:t>
        </w:r>
        <w:proofErr w:type="spellEnd"/>
        <w:r>
          <w:t xml:space="preserve"> Semiconductor</w:t>
        </w:r>
      </w:ins>
      <w:ins w:id="1996" w:author="JORGE CONTRERAS ORTIZ" w:date="2021-09-04T10:31:00Z">
        <w:r w:rsidR="007127DD">
          <w:t xml:space="preserve"> (</w:t>
        </w:r>
      </w:ins>
      <w:ins w:id="1997" w:author="JORGE CONTRERAS ORTIZ" w:date="2021-09-04T10:34:00Z">
        <w:r w:rsidR="007127DD">
          <w:t xml:space="preserve">el equivalente al Dongle de </w:t>
        </w:r>
        <w:proofErr w:type="spellStart"/>
        <w:r w:rsidR="007127DD">
          <w:t>Kirale</w:t>
        </w:r>
        <w:proofErr w:type="spellEnd"/>
        <w:r w:rsidR="007127DD">
          <w:t xml:space="preserve"> sería: </w:t>
        </w:r>
      </w:ins>
      <w:ins w:id="1998" w:author="JORGE CONTRERAS ORTIZ" w:date="2021-09-04T10:31:00Z">
        <w:r w:rsidR="007127DD" w:rsidRPr="007127DD">
          <w:rPr>
            <w:rStyle w:val="Hipervnculo"/>
            <w:rPrChange w:id="1999" w:author="JORGE CONTRERAS ORTIZ" w:date="2021-09-04T10:32:00Z">
              <w:rPr/>
            </w:rPrChange>
          </w:rPr>
          <w:fldChar w:fldCharType="begin"/>
        </w:r>
        <w:r w:rsidR="007127DD" w:rsidRPr="007127DD">
          <w:rPr>
            <w:rStyle w:val="Hipervnculo"/>
            <w:rPrChange w:id="2000"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001" w:author="JORGE CONTRERAS ORTIZ" w:date="2021-09-04T10:32:00Z">
              <w:rPr/>
            </w:rPrChange>
          </w:rPr>
          <w:fldChar w:fldCharType="separate"/>
        </w:r>
        <w:r w:rsidR="007127DD" w:rsidRPr="007127DD">
          <w:rPr>
            <w:rStyle w:val="Hipervnculo"/>
            <w:rPrChange w:id="2002"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003" w:author="JORGE CONTRERAS ORTIZ" w:date="2021-09-04T10:32:00Z">
              <w:rPr/>
            </w:rPrChange>
          </w:rPr>
          <w:fldChar w:fldCharType="end"/>
        </w:r>
        <w:r w:rsidR="007127DD" w:rsidRPr="007127DD">
          <w:rPr>
            <w:rStyle w:val="Hipervnculo"/>
            <w:rPrChange w:id="2004" w:author="JORGE CONTRERAS ORTIZ" w:date="2021-09-04T10:32:00Z">
              <w:rPr/>
            </w:rPrChange>
          </w:rPr>
          <w:t>)</w:t>
        </w:r>
      </w:ins>
      <w:ins w:id="2005" w:author="JORGE CONTRERAS ORTIZ" w:date="2021-09-04T10:21:00Z">
        <w:r>
          <w:t xml:space="preserve"> y NXP </w:t>
        </w:r>
      </w:ins>
      <w:ins w:id="2006" w:author="JORGE CONTRERAS ORTIZ" w:date="2021-09-04T10:32:00Z">
        <w:r w:rsidR="007127DD">
          <w:t>(</w:t>
        </w:r>
        <w:r w:rsidR="007127DD" w:rsidRPr="007127DD">
          <w:rPr>
            <w:rStyle w:val="Hipervnculo"/>
            <w:rPrChange w:id="2007" w:author="JORGE CONTRERAS ORTIZ" w:date="2021-09-04T10:32:00Z">
              <w:rPr/>
            </w:rPrChange>
          </w:rPr>
          <w:fldChar w:fldCharType="begin"/>
        </w:r>
        <w:r w:rsidR="007127DD" w:rsidRPr="007127DD">
          <w:rPr>
            <w:rStyle w:val="Hipervnculo"/>
            <w:rPrChange w:id="2008"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009" w:author="JORGE CONTRERAS ORTIZ" w:date="2021-09-04T10:32:00Z">
              <w:rPr/>
            </w:rPrChange>
          </w:rPr>
          <w:fldChar w:fldCharType="separate"/>
        </w:r>
        <w:r w:rsidR="007127DD" w:rsidRPr="007127DD">
          <w:rPr>
            <w:rStyle w:val="Hipervnculo"/>
            <w:rPrChange w:id="2010"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011" w:author="JORGE CONTRERAS ORTIZ" w:date="2021-09-04T10:32:00Z">
              <w:rPr/>
            </w:rPrChange>
          </w:rPr>
          <w:fldChar w:fldCharType="end"/>
        </w:r>
        <w:r w:rsidR="007127DD">
          <w:t xml:space="preserve">) </w:t>
        </w:r>
      </w:ins>
      <w:ins w:id="2012" w:author="JORGE CONTRERAS ORTIZ" w:date="2021-09-04T10:21:00Z">
        <w:r>
          <w:t xml:space="preserve">cuentan con mayor variedad de </w:t>
        </w:r>
        <w:r>
          <w:lastRenderedPageBreak/>
          <w:t>dispositivos hardware</w:t>
        </w:r>
      </w:ins>
      <w:ins w:id="2013" w:author="JORGE CONTRERAS ORTIZ" w:date="2021-09-04T10:22:00Z">
        <w:r>
          <w:t>, pero también existen otros dispositivos desarrolla</w:t>
        </w:r>
      </w:ins>
      <w:ins w:id="2014" w:author="JORGE CONTRERAS ORTIZ" w:date="2021-09-04T10:23:00Z">
        <w:r>
          <w:t>dos por e</w:t>
        </w:r>
        <w:r w:rsidR="00247D58">
          <w:t>mpresas tecnológicas como Qualcomm</w:t>
        </w:r>
      </w:ins>
      <w:ins w:id="2015" w:author="JORGE CONTRERAS ORTIZ" w:date="2021-09-04T10:32:00Z">
        <w:r w:rsidR="007127DD">
          <w:t xml:space="preserve"> (</w:t>
        </w:r>
        <w:r w:rsidR="007127DD" w:rsidRPr="007127DD">
          <w:rPr>
            <w:rStyle w:val="Hipervnculo"/>
            <w:rPrChange w:id="2016" w:author="JORGE CONTRERAS ORTIZ" w:date="2021-09-04T10:32:00Z">
              <w:rPr/>
            </w:rPrChange>
          </w:rPr>
          <w:fldChar w:fldCharType="begin"/>
        </w:r>
        <w:r w:rsidR="007127DD" w:rsidRPr="007127DD">
          <w:rPr>
            <w:rStyle w:val="Hipervnculo"/>
            <w:rPrChange w:id="2017" w:author="JORGE CONTRERAS ORTIZ" w:date="2021-09-04T10:32:00Z">
              <w:rPr/>
            </w:rPrChange>
          </w:rPr>
          <w:instrText xml:space="preserve"> HYPERLINK "https://developer.qualcomm.com/hardware/qca4020-qca4024" \t "_blank" </w:instrText>
        </w:r>
        <w:r w:rsidR="007127DD" w:rsidRPr="007127DD">
          <w:rPr>
            <w:rStyle w:val="Hipervnculo"/>
            <w:rPrChange w:id="2018" w:author="JORGE CONTRERAS ORTIZ" w:date="2021-09-04T10:32:00Z">
              <w:rPr/>
            </w:rPrChange>
          </w:rPr>
          <w:fldChar w:fldCharType="separate"/>
        </w:r>
        <w:r w:rsidR="007127DD" w:rsidRPr="007127DD">
          <w:rPr>
            <w:rStyle w:val="Hipervnculo"/>
            <w:rPrChange w:id="2019"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020" w:author="JORGE CONTRERAS ORTIZ" w:date="2021-09-04T10:32:00Z">
              <w:rPr/>
            </w:rPrChange>
          </w:rPr>
          <w:fldChar w:fldCharType="end"/>
        </w:r>
        <w:r w:rsidR="007127DD">
          <w:t>)</w:t>
        </w:r>
      </w:ins>
      <w:ins w:id="2021" w:author="JORGE CONTRERAS ORTIZ" w:date="2021-09-04T10:23:00Z">
        <w:r w:rsidR="00247D58">
          <w:t xml:space="preserve"> o Texas </w:t>
        </w:r>
        <w:proofErr w:type="spellStart"/>
        <w:r w:rsidR="00247D58">
          <w:t>Instuments</w:t>
        </w:r>
      </w:ins>
      <w:proofErr w:type="spellEnd"/>
      <w:ins w:id="2022" w:author="JORGE CONTRERAS ORTIZ" w:date="2021-09-04T10:32:00Z">
        <w:r w:rsidR="007127DD">
          <w:t xml:space="preserve"> (</w:t>
        </w:r>
        <w:proofErr w:type="spellStart"/>
        <w:r w:rsidR="007127DD" w:rsidRPr="007127DD">
          <w:rPr>
            <w:rStyle w:val="Hipervnculo"/>
            <w:rPrChange w:id="2023" w:author="JORGE CONTRERAS ORTIZ" w:date="2021-09-04T10:32:00Z">
              <w:rPr/>
            </w:rPrChange>
          </w:rPr>
          <w:fldChar w:fldCharType="begin"/>
        </w:r>
        <w:r w:rsidR="007127DD" w:rsidRPr="007127DD">
          <w:rPr>
            <w:rStyle w:val="Hipervnculo"/>
            <w:rPrChange w:id="2024"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025" w:author="JORGE CONTRERAS ORTIZ" w:date="2021-09-04T10:32:00Z">
              <w:rPr/>
            </w:rPrChange>
          </w:rPr>
          <w:fldChar w:fldCharType="separate"/>
        </w:r>
        <w:r w:rsidR="007127DD" w:rsidRPr="007127DD">
          <w:rPr>
            <w:rStyle w:val="Hipervnculo"/>
            <w:rPrChange w:id="2026"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2027"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028"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2029"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030"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2031"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2032" w:author="JORGE CONTRERAS ORTIZ" w:date="2021-09-04T10:32:00Z">
              <w:rPr/>
            </w:rPrChange>
          </w:rPr>
          <w:fldChar w:fldCharType="end"/>
        </w:r>
        <w:r w:rsidR="007127DD">
          <w:t>)</w:t>
        </w:r>
      </w:ins>
      <w:ins w:id="2033" w:author="JORGE CONTRERAS ORTIZ" w:date="2021-09-04T10:30:00Z">
        <w:r w:rsidR="007127DD">
          <w:t>.</w:t>
        </w:r>
      </w:ins>
    </w:p>
    <w:p w14:paraId="389F0383" w14:textId="7B4BB6F0" w:rsidR="008E3912" w:rsidRDefault="007127DD" w:rsidP="00B234ED">
      <w:pPr>
        <w:rPr>
          <w:ins w:id="2034" w:author="JORGE CONTRERAS ORTIZ" w:date="2021-09-04T11:13:00Z"/>
        </w:rPr>
      </w:pPr>
      <w:ins w:id="2035" w:author="JORGE CONTRERAS ORTIZ" w:date="2021-09-04T10:33:00Z">
        <w:r>
          <w:t>En módulos RF con certificado Thread, el</w:t>
        </w:r>
      </w:ins>
      <w:ins w:id="2036" w:author="JORGE CONTRERAS ORTIZ" w:date="2021-09-04T10:34:00Z">
        <w:r>
          <w:t xml:space="preserve"> desarrollador con mayor variedad es Silicon </w:t>
        </w:r>
        <w:proofErr w:type="spellStart"/>
        <w:r>
          <w:t>Labs</w:t>
        </w:r>
        <w:proofErr w:type="spellEnd"/>
        <w:r>
          <w:t xml:space="preserve"> (teniendo un equiv</w:t>
        </w:r>
      </w:ins>
      <w:ins w:id="2037" w:author="JORGE CONTRERAS ORTIZ" w:date="2021-09-04T10:35:00Z">
        <w:r>
          <w:t xml:space="preserve">alente al módulo de </w:t>
        </w:r>
        <w:proofErr w:type="spellStart"/>
        <w:r>
          <w:t>Kirale</w:t>
        </w:r>
        <w:proofErr w:type="spellEnd"/>
        <w:r>
          <w:t xml:space="preserve">: </w:t>
        </w:r>
        <w:r w:rsidRPr="007127DD">
          <w:rPr>
            <w:rStyle w:val="Hipervnculo"/>
            <w:rPrChange w:id="2038" w:author="JORGE CONTRERAS ORTIZ" w:date="2021-09-04T10:35:00Z">
              <w:rPr/>
            </w:rPrChange>
          </w:rPr>
          <w:fldChar w:fldCharType="begin"/>
        </w:r>
        <w:r w:rsidRPr="007127DD">
          <w:rPr>
            <w:rStyle w:val="Hipervnculo"/>
            <w:rPrChange w:id="2039" w:author="JORGE CONTRERAS ORTIZ" w:date="2021-09-04T10:35:00Z">
              <w:rPr/>
            </w:rPrChange>
          </w:rPr>
          <w:instrText xml:space="preserve"> HYPERLINK "https://www.silabs.com/wireless/zigbee/efr32mg21-series-2-modules" \t "_blank" </w:instrText>
        </w:r>
        <w:r w:rsidRPr="007127DD">
          <w:rPr>
            <w:rStyle w:val="Hipervnculo"/>
            <w:rPrChange w:id="2040" w:author="JORGE CONTRERAS ORTIZ" w:date="2021-09-04T10:35:00Z">
              <w:rPr/>
            </w:rPrChange>
          </w:rPr>
          <w:fldChar w:fldCharType="separate"/>
        </w:r>
        <w:r w:rsidRPr="007127DD">
          <w:rPr>
            <w:rStyle w:val="Hipervnculo"/>
            <w:rPrChange w:id="2041"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042" w:author="JORGE CONTRERAS ORTIZ" w:date="2021-09-04T10:35:00Z">
              <w:rPr/>
            </w:rPrChange>
          </w:rPr>
          <w:fldChar w:fldCharType="end"/>
        </w:r>
        <w:r>
          <w:t>), pero también se cuenta con desarrolladores como MMB Networks</w:t>
        </w:r>
      </w:ins>
      <w:ins w:id="2043" w:author="JORGE CONTRERAS ORTIZ" w:date="2021-09-04T11:09:00Z">
        <w:r w:rsidR="00B234ED">
          <w:t xml:space="preserve"> (</w:t>
        </w:r>
        <w:proofErr w:type="spellStart"/>
        <w:r w:rsidR="00B234ED" w:rsidRPr="00B234ED">
          <w:rPr>
            <w:rStyle w:val="Hipervnculo"/>
            <w:rPrChange w:id="2044" w:author="JORGE CONTRERAS ORTIZ" w:date="2021-09-04T11:09:00Z">
              <w:rPr/>
            </w:rPrChange>
          </w:rPr>
          <w:fldChar w:fldCharType="begin"/>
        </w:r>
        <w:r w:rsidR="00B234ED" w:rsidRPr="00B234ED">
          <w:rPr>
            <w:rStyle w:val="Hipervnculo"/>
            <w:rPrChange w:id="2045" w:author="JORGE CONTRERAS ORTIZ" w:date="2021-09-04T11:09:00Z">
              <w:rPr/>
            </w:rPrChange>
          </w:rPr>
          <w:instrText xml:space="preserve"> HYPERLINK "http://mmbnetworks.com/rapidconnect-module" \t "_blank" </w:instrText>
        </w:r>
        <w:r w:rsidR="00B234ED" w:rsidRPr="00B234ED">
          <w:rPr>
            <w:rStyle w:val="Hipervnculo"/>
            <w:rPrChange w:id="2046" w:author="JORGE CONTRERAS ORTIZ" w:date="2021-09-04T11:09:00Z">
              <w:rPr/>
            </w:rPrChange>
          </w:rPr>
          <w:fldChar w:fldCharType="separate"/>
        </w:r>
        <w:r w:rsidR="00B234ED" w:rsidRPr="00B234ED">
          <w:rPr>
            <w:rStyle w:val="Hipervnculo"/>
            <w:rPrChange w:id="2047"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2048" w:author="JORGE CONTRERAS ORTIZ" w:date="2021-09-04T11:10:00Z">
        <w:r w:rsidR="00B234ED">
          <w:rPr>
            <w:rStyle w:val="Hipervnculo"/>
          </w:rPr>
          <w:t xml:space="preserve"> </w:t>
        </w:r>
      </w:ins>
      <w:ins w:id="2049" w:author="JORGE CONTRERAS ORTIZ" w:date="2021-09-04T11:09:00Z">
        <w:r w:rsidR="00B234ED" w:rsidRPr="00B234ED">
          <w:rPr>
            <w:rStyle w:val="Hipervnculo"/>
            <w:rPrChange w:id="2050"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051" w:author="JORGE CONTRERAS ORTIZ" w:date="2021-09-04T11:09:00Z">
              <w:rPr/>
            </w:rPrChange>
          </w:rPr>
          <w:fldChar w:fldCharType="end"/>
        </w:r>
      </w:ins>
      <w:ins w:id="2052" w:author="JORGE CONTRERAS ORTIZ" w:date="2021-09-04T11:10:00Z">
        <w:r w:rsidR="00B234ED" w:rsidRPr="00B234ED">
          <w:rPr>
            <w:rPrChange w:id="2053" w:author="JORGE CONTRERAS ORTIZ" w:date="2021-09-04T11:10:00Z">
              <w:rPr>
                <w:rStyle w:val="Hipervnculo"/>
              </w:rPr>
            </w:rPrChange>
          </w:rPr>
          <w:t xml:space="preserve">) </w:t>
        </w:r>
      </w:ins>
      <w:ins w:id="2054" w:author="JORGE CONTRERAS ORTIZ" w:date="2021-09-04T10:35:00Z">
        <w:r>
          <w:t>y NXP</w:t>
        </w:r>
      </w:ins>
      <w:ins w:id="2055" w:author="JORGE CONTRERAS ORTIZ" w:date="2021-09-04T11:11:00Z">
        <w:r w:rsidR="00B234ED">
          <w:t xml:space="preserve"> (</w:t>
        </w:r>
        <w:proofErr w:type="spellStart"/>
        <w:r w:rsidR="00B234ED" w:rsidRPr="00B234ED">
          <w:rPr>
            <w:rStyle w:val="Hipervnculo"/>
            <w:rPrChange w:id="2056" w:author="JORGE CONTRERAS ORTIZ" w:date="2021-09-04T11:11:00Z">
              <w:rPr/>
            </w:rPrChange>
          </w:rPr>
          <w:fldChar w:fldCharType="begin"/>
        </w:r>
        <w:r w:rsidR="00B234ED" w:rsidRPr="00B234ED">
          <w:rPr>
            <w:rStyle w:val="Hipervnculo"/>
            <w:rPrChange w:id="2057" w:author="JORGE CONTRERAS ORTIZ" w:date="2021-09-04T11:11:00Z">
              <w:rPr/>
            </w:rPrChange>
          </w:rPr>
          <w:instrText xml:space="preserve"> HYPERLINK "https://www.azurewave.com/wireless-modules-nxp.html" \t "_blank" </w:instrText>
        </w:r>
        <w:r w:rsidR="00B234ED" w:rsidRPr="00B234ED">
          <w:rPr>
            <w:rStyle w:val="Hipervnculo"/>
            <w:rPrChange w:id="2058" w:author="JORGE CONTRERAS ORTIZ" w:date="2021-09-04T11:11:00Z">
              <w:rPr/>
            </w:rPrChange>
          </w:rPr>
          <w:fldChar w:fldCharType="separate"/>
        </w:r>
        <w:r w:rsidR="00B234ED" w:rsidRPr="00B234ED">
          <w:rPr>
            <w:rStyle w:val="Hipervnculo"/>
            <w:rPrChange w:id="2059"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2060"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2061"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2062"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2063" w:author="JORGE CONTRERAS ORTIZ" w:date="2021-09-04T11:11:00Z">
              <w:rPr/>
            </w:rPrChange>
          </w:rPr>
          <w:fldChar w:fldCharType="end"/>
        </w:r>
        <w:r w:rsidR="00B234ED">
          <w:t>)</w:t>
        </w:r>
      </w:ins>
      <w:ins w:id="2064" w:author="JORGE CONTRERAS ORTIZ" w:date="2021-09-04T11:13:00Z">
        <w:r w:rsidR="00B234ED">
          <w:t>.</w:t>
        </w:r>
      </w:ins>
    </w:p>
    <w:p w14:paraId="22B602E2" w14:textId="47EF0C63" w:rsidR="00B234ED" w:rsidRDefault="00B234ED" w:rsidP="00B234ED">
      <w:pPr>
        <w:rPr>
          <w:ins w:id="2065" w:author="JORGE CONTRERAS ORTIZ" w:date="2021-09-04T11:16:00Z"/>
        </w:rPr>
      </w:pPr>
      <w:ins w:id="2066" w:author="JORGE CONTRERAS ORTIZ" w:date="2021-09-04T11:13:00Z">
        <w:r>
          <w:t>Para sistemas operativos, tenemos desarrolladores como</w:t>
        </w:r>
      </w:ins>
      <w:ins w:id="2067" w:author="JORGE CONTRERAS ORTIZ" w:date="2021-09-04T11:14:00Z">
        <w:r>
          <w:t xml:space="preserve"> </w:t>
        </w:r>
      </w:ins>
      <w:ins w:id="2068" w:author="JORGE CONTRERAS ORTIZ" w:date="2021-09-04T11:15:00Z">
        <w:r>
          <w:t xml:space="preserve">Silicon </w:t>
        </w:r>
        <w:proofErr w:type="spellStart"/>
        <w:r>
          <w:t>Labs</w:t>
        </w:r>
      </w:ins>
      <w:proofErr w:type="spellEnd"/>
      <w:ins w:id="2069" w:author="JORGE CONTRERAS ORTIZ" w:date="2021-09-04T11:14:00Z">
        <w:r>
          <w:t xml:space="preserve"> (</w:t>
        </w:r>
      </w:ins>
      <w:proofErr w:type="spellStart"/>
      <w:ins w:id="2070" w:author="JORGE CONTRERAS ORTIZ" w:date="2021-09-04T11:16:00Z">
        <w:r w:rsidRPr="00B234ED">
          <w:rPr>
            <w:rStyle w:val="Hipervnculo"/>
            <w:rPrChange w:id="2071" w:author="JORGE CONTRERAS ORTIZ" w:date="2021-09-04T11:16:00Z">
              <w:rPr/>
            </w:rPrChange>
          </w:rPr>
          <w:fldChar w:fldCharType="begin"/>
        </w:r>
        <w:r w:rsidRPr="00B234ED">
          <w:rPr>
            <w:rStyle w:val="Hipervnculo"/>
            <w:rPrChange w:id="2072" w:author="JORGE CONTRERAS ORTIZ" w:date="2021-09-04T11:16:00Z">
              <w:rPr/>
            </w:rPrChange>
          </w:rPr>
          <w:instrText xml:space="preserve"> HYPERLINK "https://www.silabs.com/products/development-tools/software/micrium-os" \t "_blank" </w:instrText>
        </w:r>
        <w:r w:rsidRPr="00B234ED">
          <w:rPr>
            <w:rStyle w:val="Hipervnculo"/>
            <w:rPrChange w:id="2073" w:author="JORGE CONTRERAS ORTIZ" w:date="2021-09-04T11:16:00Z">
              <w:rPr/>
            </w:rPrChange>
          </w:rPr>
          <w:fldChar w:fldCharType="separate"/>
        </w:r>
        <w:r w:rsidRPr="00B234ED">
          <w:rPr>
            <w:rStyle w:val="Hipervnculo"/>
            <w:rPrChange w:id="2074"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2075"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2076" w:author="JORGE CONTRERAS ORTIZ" w:date="2021-09-04T11:16:00Z">
              <w:rPr/>
            </w:rPrChange>
          </w:rPr>
          <w:fldChar w:fldCharType="end"/>
        </w:r>
      </w:ins>
      <w:ins w:id="2077" w:author="JORGE CONTRERAS ORTIZ" w:date="2021-09-04T11:14:00Z">
        <w:r>
          <w:t xml:space="preserve">) o </w:t>
        </w:r>
        <w:proofErr w:type="spellStart"/>
        <w:r>
          <w:t>Zephyr</w:t>
        </w:r>
        <w:proofErr w:type="spellEnd"/>
        <w:r>
          <w:t xml:space="preserve"> (</w:t>
        </w:r>
        <w:proofErr w:type="spellStart"/>
        <w:r w:rsidRPr="00B234ED">
          <w:rPr>
            <w:rStyle w:val="Hipervnculo"/>
            <w:rPrChange w:id="2078" w:author="JORGE CONTRERAS ORTIZ" w:date="2021-09-04T11:16:00Z">
              <w:rPr/>
            </w:rPrChange>
          </w:rPr>
          <w:fldChar w:fldCharType="begin"/>
        </w:r>
        <w:r w:rsidRPr="00B234ED">
          <w:rPr>
            <w:rStyle w:val="Hipervnculo"/>
            <w:rPrChange w:id="2079" w:author="JORGE CONTRERAS ORTIZ" w:date="2021-09-04T11:16:00Z">
              <w:rPr/>
            </w:rPrChange>
          </w:rPr>
          <w:instrText xml:space="preserve"> HYPERLINK "https://docs.zephyrproject.org/latest/reference/networking/thread.html?highlight=thread" \t "_blank" </w:instrText>
        </w:r>
        <w:r w:rsidRPr="00B234ED">
          <w:rPr>
            <w:rStyle w:val="Hipervnculo"/>
            <w:rPrChange w:id="2080" w:author="JORGE CONTRERAS ORTIZ" w:date="2021-09-04T11:16:00Z">
              <w:rPr/>
            </w:rPrChange>
          </w:rPr>
          <w:fldChar w:fldCharType="separate"/>
        </w:r>
        <w:r w:rsidRPr="00B234ED">
          <w:rPr>
            <w:rStyle w:val="Hipervnculo"/>
            <w:rPrChange w:id="2081"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2082"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2083" w:author="JORGE CONTRERAS ORTIZ" w:date="2021-09-04T11:16:00Z">
              <w:rPr/>
            </w:rPrChange>
          </w:rPr>
          <w:fldChar w:fldCharType="end"/>
        </w:r>
        <w:r>
          <w:t>)</w:t>
        </w:r>
      </w:ins>
      <w:ins w:id="2084" w:author="JORGE CONTRERAS ORTIZ" w:date="2021-09-04T11:16:00Z">
        <w:r>
          <w:t>.</w:t>
        </w:r>
      </w:ins>
    </w:p>
    <w:p w14:paraId="4D3904B9" w14:textId="3C463586" w:rsidR="00B234ED" w:rsidRDefault="00B234ED" w:rsidP="00B234ED">
      <w:pPr>
        <w:rPr>
          <w:ins w:id="2085" w:author="JORGE CONTRERAS ORTIZ" w:date="2021-09-04T11:19:00Z"/>
        </w:rPr>
      </w:pPr>
      <w:ins w:id="2086" w:author="JORGE CONTRERAS ORTIZ" w:date="2021-09-04T11:16:00Z">
        <w:r>
          <w:t>Finalmente</w:t>
        </w:r>
      </w:ins>
      <w:ins w:id="2087" w:author="JORGE CONTRERAS ORTIZ" w:date="2021-09-04T11:17:00Z">
        <w:r>
          <w:t xml:space="preserve">, aparte de </w:t>
        </w:r>
        <w:proofErr w:type="spellStart"/>
        <w:r>
          <w:t>Kirale</w:t>
        </w:r>
        <w:proofErr w:type="spellEnd"/>
        <w:r>
          <w:t xml:space="preserve">, hay también más desarrolladores de </w:t>
        </w:r>
        <w:proofErr w:type="spellStart"/>
        <w:r>
          <w:t>Stack</w:t>
        </w:r>
        <w:proofErr w:type="spellEnd"/>
        <w:r>
          <w:t xml:space="preserve"> Software, como son </w:t>
        </w:r>
        <w:proofErr w:type="spellStart"/>
        <w:r>
          <w:t>OpenThread</w:t>
        </w:r>
      </w:ins>
      <w:proofErr w:type="spellEnd"/>
      <w:ins w:id="2088" w:author="JORGE CONTRERAS ORTIZ" w:date="2021-09-04T11:18:00Z">
        <w:r w:rsidR="00B83329">
          <w:t xml:space="preserve"> (</w:t>
        </w:r>
        <w:proofErr w:type="spellStart"/>
        <w:r w:rsidR="00B83329" w:rsidRPr="00B83329">
          <w:rPr>
            <w:rStyle w:val="Hipervnculo"/>
            <w:rPrChange w:id="2089" w:author="JORGE CONTRERAS ORTIZ" w:date="2021-09-04T11:18:00Z">
              <w:rPr/>
            </w:rPrChange>
          </w:rPr>
          <w:fldChar w:fldCharType="begin"/>
        </w:r>
        <w:r w:rsidR="00B83329" w:rsidRPr="00B83329">
          <w:rPr>
            <w:rStyle w:val="Hipervnculo"/>
            <w:rPrChange w:id="2090" w:author="JORGE CONTRERAS ORTIZ" w:date="2021-09-04T11:18:00Z">
              <w:rPr/>
            </w:rPrChange>
          </w:rPr>
          <w:instrText xml:space="preserve"> HYPERLINK "https://openthread.io/" \t "_blank" </w:instrText>
        </w:r>
        <w:r w:rsidR="00B83329" w:rsidRPr="00B83329">
          <w:rPr>
            <w:rStyle w:val="Hipervnculo"/>
            <w:rPrChange w:id="2091" w:author="JORGE CONTRERAS ORTIZ" w:date="2021-09-04T11:18:00Z">
              <w:rPr/>
            </w:rPrChange>
          </w:rPr>
          <w:fldChar w:fldCharType="separate"/>
        </w:r>
        <w:r w:rsidR="00B83329" w:rsidRPr="00B83329">
          <w:rPr>
            <w:rStyle w:val="Hipervnculo"/>
            <w:rPrChange w:id="2092"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2093"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2094" w:author="JORGE CONTRERAS ORTIZ" w:date="2021-09-04T11:18:00Z">
              <w:rPr/>
            </w:rPrChange>
          </w:rPr>
          <w:fldChar w:fldCharType="begin"/>
        </w:r>
        <w:r w:rsidRPr="00B83329">
          <w:rPr>
            <w:rStyle w:val="Hipervnculo"/>
            <w:rPrChange w:id="2095" w:author="JORGE CONTRERAS ORTIZ" w:date="2021-09-04T11:18:00Z">
              <w:rPr/>
            </w:rPrChange>
          </w:rPr>
          <w:instrText xml:space="preserve"> HYPERLINK "https://www.silabs.com/products/wireless/mesh-networking/thread" \t "_blank" </w:instrText>
        </w:r>
        <w:r w:rsidRPr="00B83329">
          <w:rPr>
            <w:rStyle w:val="Hipervnculo"/>
            <w:rPrChange w:id="2096" w:author="JORGE CONTRERAS ORTIZ" w:date="2021-09-04T11:18:00Z">
              <w:rPr/>
            </w:rPrChange>
          </w:rPr>
          <w:fldChar w:fldCharType="separate"/>
        </w:r>
        <w:r w:rsidRPr="00B83329">
          <w:rPr>
            <w:rStyle w:val="Hipervnculo"/>
            <w:rPrChange w:id="2097"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2098"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2099"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2100"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2101" w:author="JORGE CONTRERAS ORTIZ" w:date="2021-09-04T11:18:00Z">
              <w:rPr/>
            </w:rPrChange>
          </w:rPr>
          <w:fldChar w:fldCharType="end"/>
        </w:r>
        <w:r>
          <w:t>)</w:t>
        </w:r>
        <w:r w:rsidR="00B83329">
          <w:t>.</w:t>
        </w:r>
      </w:ins>
    </w:p>
    <w:p w14:paraId="6C802EB1" w14:textId="0C8C346A" w:rsidR="00B83329" w:rsidRDefault="00B83329" w:rsidP="00B234ED">
      <w:pPr>
        <w:rPr>
          <w:ins w:id="2102"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103" w:name="_Toc81499400"/>
      <w:bookmarkStart w:id="2104" w:name="_Toc81650395"/>
      <w:r w:rsidRPr="00791D37">
        <w:t>CONFIGURACIONES INICIALES</w:t>
      </w:r>
      <w:bookmarkEnd w:id="2103"/>
      <w:bookmarkEnd w:id="2104"/>
    </w:p>
    <w:p w14:paraId="11F18173" w14:textId="77777777" w:rsidR="00571788" w:rsidRPr="00791D37" w:rsidRDefault="00571788" w:rsidP="00791D37"/>
    <w:p w14:paraId="78FFD4A4" w14:textId="457681B8" w:rsidR="00571788" w:rsidRPr="00791D37" w:rsidRDefault="00B83329" w:rsidP="00791D37">
      <w:pPr>
        <w:pStyle w:val="Ttulo3"/>
      </w:pPr>
      <w:bookmarkStart w:id="2105" w:name="_Toc81499401"/>
      <w:bookmarkStart w:id="2106" w:name="_Toc81650396"/>
      <w:r w:rsidRPr="00791D37">
        <w:t>CONFIGURACIÓN DEL BORDER ROUTER</w:t>
      </w:r>
      <w:commentRangeStart w:id="2107"/>
      <w:commentRangeStart w:id="2108"/>
      <w:commentRangeEnd w:id="2108"/>
      <w:r w:rsidR="00571788" w:rsidRPr="00791D37">
        <w:rPr>
          <w:rStyle w:val="Refdecomentario"/>
          <w:rFonts w:eastAsiaTheme="minorHAnsi"/>
          <w:color w:val="auto"/>
        </w:rPr>
        <w:commentReference w:id="2108"/>
      </w:r>
      <w:bookmarkEnd w:id="2105"/>
      <w:commentRangeEnd w:id="2107"/>
      <w:r w:rsidR="00537564" w:rsidRPr="00791D37">
        <w:rPr>
          <w:rStyle w:val="Refdecomentario"/>
          <w:rFonts w:eastAsiaTheme="minorHAnsi"/>
          <w:color w:val="auto"/>
        </w:rPr>
        <w:commentReference w:id="2107"/>
      </w:r>
      <w:bookmarkEnd w:id="2106"/>
    </w:p>
    <w:p w14:paraId="098D9CCE" w14:textId="77777777" w:rsidR="00571788" w:rsidRPr="00791D37" w:rsidRDefault="00571788" w:rsidP="00791D37"/>
    <w:p w14:paraId="18C53CD1" w14:textId="081CA64C" w:rsidR="00571788" w:rsidRPr="00791D37" w:rsidRDefault="00B83329" w:rsidP="00FE1EC4">
      <w:pPr>
        <w:pStyle w:val="Ttulo4"/>
      </w:pPr>
      <w:bookmarkStart w:id="2109" w:name="_Toc81499402"/>
      <w:bookmarkStart w:id="2110" w:name="_Toc81650397"/>
      <w:r w:rsidRPr="00791D37">
        <w:t>REQUERIMIENTOS</w:t>
      </w:r>
      <w:bookmarkEnd w:id="2109"/>
      <w:bookmarkEnd w:id="2110"/>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 xml:space="preserve">Un dispositivo </w:t>
      </w:r>
      <w:proofErr w:type="spellStart"/>
      <w:r w:rsidRPr="00791D37">
        <w:t>Border</w:t>
      </w:r>
      <w:proofErr w:type="spellEnd"/>
      <w:r w:rsidRPr="00791D37">
        <w:t xml:space="preserve"> </w:t>
      </w:r>
      <w:proofErr w:type="spellStart"/>
      <w:r w:rsidRPr="00791D37">
        <w:t>Router</w:t>
      </w:r>
      <w:proofErr w:type="spellEnd"/>
      <w:r w:rsidRPr="00791D37">
        <w:t xml:space="preserve">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111" w:name="_Toc81499403"/>
      <w:bookmarkStart w:id="2112" w:name="_Toc81650398"/>
      <w:r w:rsidRPr="00791D37">
        <w:t>GUÍA DE INSTALACIÓN</w:t>
      </w:r>
      <w:bookmarkEnd w:id="2111"/>
      <w:bookmarkEnd w:id="2112"/>
    </w:p>
    <w:p w14:paraId="5F2CD586" w14:textId="77777777" w:rsidR="00571788" w:rsidRPr="00791D37" w:rsidRDefault="00571788" w:rsidP="00791D37"/>
    <w:p w14:paraId="56086A91" w14:textId="7235DE27" w:rsidR="00571788" w:rsidRDefault="00571788" w:rsidP="00791D37">
      <w:pPr>
        <w:pStyle w:val="Textoindependiente"/>
        <w:rPr>
          <w:ins w:id="2113" w:author="JORGE CONTRERAS ORTIZ" w:date="2021-09-04T11:26:00Z"/>
        </w:rPr>
      </w:pPr>
      <w:r w:rsidRPr="00791D37">
        <w:t xml:space="preserve">Para la instalación del Software del </w:t>
      </w:r>
      <w:proofErr w:type="spellStart"/>
      <w:r w:rsidRPr="00791D37">
        <w:t>Border</w:t>
      </w:r>
      <w:proofErr w:type="spellEnd"/>
      <w:r w:rsidRPr="00791D37">
        <w:t xml:space="preserve"> </w:t>
      </w:r>
      <w:proofErr w:type="spellStart"/>
      <w:r w:rsidRPr="00791D37">
        <w:t>Router</w:t>
      </w:r>
      <w:proofErr w:type="spellEnd"/>
      <w:r w:rsidRPr="00791D37">
        <w:t xml:space="preserve"> </w:t>
      </w:r>
      <w:del w:id="2114" w:author="JORGE CONTRERAS ORTIZ" w:date="2021-09-04T11:26:00Z">
        <w:r w:rsidRPr="00791D37" w:rsidDel="00B83329">
          <w:delText xml:space="preserve">debemos </w:delText>
        </w:r>
      </w:del>
      <w:ins w:id="2115"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116" w:author="JORGE CONTRERAS ORTIZ" w:date="2021-09-04T11:26:00Z"/>
        </w:rPr>
      </w:pPr>
      <w:bookmarkStart w:id="2117" w:name="_Toc81499404"/>
      <w:bookmarkStart w:id="2118" w:name="_Toc81650399"/>
      <w:r w:rsidRPr="00FE1EC4">
        <w:t>DESCARGA DEL SOFTWARE REQUERIDO</w:t>
      </w:r>
      <w:bookmarkEnd w:id="2117"/>
      <w:bookmarkEnd w:id="2118"/>
    </w:p>
    <w:p w14:paraId="1A4C77FD" w14:textId="77777777" w:rsidR="00B83329" w:rsidRPr="00FE1EC4" w:rsidRDefault="00B83329" w:rsidP="00B83329">
      <w:pPr>
        <w:pPrChange w:id="2119" w:author="JORGE CONTRERAS ORTIZ" w:date="2021-09-04T11:26:00Z">
          <w:pPr>
            <w:pStyle w:val="Ttulo5"/>
          </w:pPr>
        </w:pPrChange>
      </w:pPr>
    </w:p>
    <w:p w14:paraId="73967FD4" w14:textId="366D4275" w:rsidR="00571788" w:rsidRPr="00791D37" w:rsidRDefault="00571788" w:rsidP="00791D37">
      <w:del w:id="2120" w:author="JORGE CONTRERAS ORTIZ" w:date="2021-09-04T11:26:00Z">
        <w:r w:rsidRPr="00791D37" w:rsidDel="00B83329">
          <w:delText xml:space="preserve">Deberemos </w:delText>
        </w:r>
      </w:del>
      <w:ins w:id="2121" w:author="JORGE CONTRERAS ORTIZ" w:date="2021-09-04T11:26:00Z">
        <w:r w:rsidR="00B83329">
          <w:t>Se deberá</w:t>
        </w:r>
        <w:r w:rsidR="00B83329" w:rsidRPr="00791D37">
          <w:t xml:space="preserve"> </w:t>
        </w:r>
      </w:ins>
      <w:r w:rsidRPr="00791D37">
        <w:t xml:space="preserve">descargar la imagen, basada en Debian, en su última versión para el KTBRN1. Este software incluye el software de </w:t>
      </w:r>
      <w:proofErr w:type="spellStart"/>
      <w:r w:rsidRPr="00791D37">
        <w:t>KiBRA</w:t>
      </w:r>
      <w:proofErr w:type="spellEnd"/>
      <w:r w:rsidRPr="00791D37">
        <w:t>. Esta imagen la podemos encontrar en el siguiente enlace:</w:t>
      </w:r>
    </w:p>
    <w:p w14:paraId="6FB2CA65" w14:textId="77777777"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 xml:space="preserve">KTBRN1 + </w:t>
      </w:r>
      <w:proofErr w:type="spellStart"/>
      <w:r w:rsidRPr="00791D37">
        <w:rPr>
          <w:rStyle w:val="Hipervnculo"/>
          <w:rFonts w:eastAsiaTheme="minorEastAsia"/>
          <w:lang w:eastAsia="es-ES"/>
        </w:rPr>
        <w:t>KiBRA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image</w:t>
      </w:r>
      <w:proofErr w:type="spellEnd"/>
      <w:r w:rsidRPr="00791D37">
        <w:rPr>
          <w:rStyle w:val="Hipervnculo"/>
          <w:rFonts w:eastAsiaTheme="minorEastAsia"/>
          <w:lang w:eastAsia="es-ES"/>
        </w:rPr>
        <w:t xml:space="preserve"> file</w:t>
      </w:r>
    </w:p>
    <w:p w14:paraId="390B7190" w14:textId="495A3D09" w:rsidR="00571788" w:rsidRPr="00791D37" w:rsidRDefault="00571788" w:rsidP="00791D37">
      <w:r w:rsidRPr="00791D37">
        <w:rPr>
          <w:rStyle w:val="SinespaciadoCar"/>
        </w:rPr>
        <w:fldChar w:fldCharType="end"/>
      </w:r>
      <w:r w:rsidRPr="00791D37">
        <w:t xml:space="preserve">Una vez descargada esta imagen, </w:t>
      </w:r>
      <w:del w:id="2122" w:author="JORGE CONTRERAS ORTIZ" w:date="2021-09-04T11:26:00Z">
        <w:r w:rsidRPr="00791D37" w:rsidDel="00B83329">
          <w:delText xml:space="preserve">descargaremos </w:delText>
        </w:r>
      </w:del>
      <w:ins w:id="2123" w:author="JORGE CONTRERAS ORTIZ" w:date="2021-09-04T11:26:00Z">
        <w:r w:rsidR="00B83329">
          <w:t>se descargará</w:t>
        </w:r>
        <w:r w:rsidR="00B83329" w:rsidRPr="00791D37">
          <w:t xml:space="preserve"> </w:t>
        </w:r>
      </w:ins>
      <w:r w:rsidRPr="00791D37">
        <w:t xml:space="preserve">el fichero </w:t>
      </w:r>
      <w:hyperlink r:id="rId20" w:anchor="resources" w:history="1">
        <w:r w:rsidRPr="00791D37">
          <w:rPr>
            <w:rStyle w:val="SinespaciadoCar"/>
          </w:rPr>
          <w:t>KiBRA-v2.x.x.zip</w:t>
        </w:r>
      </w:hyperlink>
      <w:r w:rsidRPr="00791D37">
        <w:t xml:space="preserve"> para</w:t>
      </w:r>
      <w:del w:id="2124"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2125" w:author="JORGE CONTRERAS ORTIZ" w:date="2021-09-04T11:26:00Z">
        <w:r w:rsidRPr="00791D37" w:rsidDel="00B83329">
          <w:delText xml:space="preserve">necesitaremos </w:delText>
        </w:r>
      </w:del>
      <w:ins w:id="2126"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77777777" w:rsidR="00571788" w:rsidRPr="00791D37" w:rsidRDefault="00571788" w:rsidP="00791D37">
      <w:pPr>
        <w:pStyle w:val="Prrafodelista"/>
        <w:numPr>
          <w:ilvl w:val="0"/>
          <w:numId w:val="14"/>
        </w:numPr>
        <w:rPr>
          <w:rStyle w:val="Hipervnculo"/>
        </w:rPr>
      </w:pPr>
      <w:r w:rsidRPr="00791D37">
        <w:rPr>
          <w:rStyle w:val="SinespaciadoCar"/>
        </w:rPr>
        <w:lastRenderedPageBreak/>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288C6B21" w:rsidR="00571788" w:rsidRPr="00791D37" w:rsidRDefault="00571788" w:rsidP="00791D37">
      <w:r w:rsidRPr="00791D37">
        <w:rPr>
          <w:rStyle w:val="SinespaciadoCar"/>
        </w:rPr>
        <w:fldChar w:fldCharType="end"/>
      </w:r>
      <w:r w:rsidRPr="00791D37">
        <w:t xml:space="preserve">Por otro lado </w:t>
      </w:r>
      <w:del w:id="2127" w:author="JORGE CONTRERAS ORTIZ" w:date="2021-09-04T11:26:00Z">
        <w:r w:rsidRPr="00791D37" w:rsidDel="00B83329">
          <w:delText xml:space="preserve">necesitaremos </w:delText>
        </w:r>
      </w:del>
      <w:ins w:id="2128" w:author="JORGE CONTRERAS ORTIZ" w:date="2021-09-04T11:26:00Z">
        <w:r w:rsidR="00B83329">
          <w:t>s</w:t>
        </w:r>
      </w:ins>
      <w:ins w:id="2129" w:author="JORGE CONTRERAS ORTIZ" w:date="2021-09-04T11:27:00Z">
        <w:r w:rsidR="00B83329">
          <w:t>e necesitará</w:t>
        </w:r>
      </w:ins>
      <w:ins w:id="2130" w:author="JORGE CONTRERAS ORTIZ" w:date="2021-09-04T11:26:00Z">
        <w:r w:rsidR="00B83329" w:rsidRPr="00791D37">
          <w:t xml:space="preserve"> </w:t>
        </w:r>
      </w:ins>
      <w:r w:rsidRPr="00791D37">
        <w:t>una terminal Serie y/o un cliente SSH para la conexión con el dispositivo KTBRN1.</w:t>
      </w:r>
    </w:p>
    <w:p w14:paraId="318733A8" w14:textId="77777777" w:rsidR="00571788" w:rsidRPr="00791D37" w:rsidRDefault="009449CB" w:rsidP="00791D37">
      <w:pPr>
        <w:pStyle w:val="Prrafodelista"/>
        <w:numPr>
          <w:ilvl w:val="0"/>
          <w:numId w:val="14"/>
        </w:numPr>
      </w:pPr>
      <w:hyperlink r:id="rId21" w:history="1">
        <w:proofErr w:type="spellStart"/>
        <w:r w:rsidR="00571788" w:rsidRPr="00791D37">
          <w:rPr>
            <w:rStyle w:val="Hipervnculo"/>
          </w:rPr>
          <w:t>MobaXterm</w:t>
        </w:r>
        <w:proofErr w:type="spellEnd"/>
        <w:r w:rsidR="00571788" w:rsidRPr="00791D37">
          <w:rPr>
            <w:rStyle w:val="Hipervnculo"/>
          </w:rPr>
          <w:t xml:space="preserve"> free</w:t>
        </w:r>
      </w:hyperlink>
      <w:r w:rsidR="00571788" w:rsidRPr="00791D37">
        <w:t>: Para el cliente SSH y la terminal Serie. Admite ambos tipos de sesiones a la vez, pero puede usarse cualquier otro.</w:t>
      </w:r>
    </w:p>
    <w:p w14:paraId="02A9402F" w14:textId="2889E32C" w:rsidR="00B62082" w:rsidRPr="00791D37" w:rsidRDefault="009449CB" w:rsidP="00791D37">
      <w:hyperlink r:id="rId22" w:history="1">
        <w:proofErr w:type="spellStart"/>
        <w:r w:rsidR="00571788" w:rsidRPr="00791D37">
          <w:rPr>
            <w:rStyle w:val="Hipervnculo"/>
            <w:rFonts w:eastAsiaTheme="minorEastAsia"/>
            <w:lang w:eastAsia="es-ES"/>
          </w:rPr>
          <w:t>Zadig</w:t>
        </w:r>
        <w:proofErr w:type="spellEnd"/>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131" w:name="_Toc81499405"/>
      <w:bookmarkStart w:id="2132" w:name="_Toc81650400"/>
      <w:r w:rsidRPr="00791D37">
        <w:t>FLASHEAR LA IMAGEN EN LA TARJETA SD</w:t>
      </w:r>
      <w:bookmarkEnd w:id="2131"/>
      <w:bookmarkEnd w:id="2132"/>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133" w:author="JORGE CONTRERAS ORTIZ" w:date="2021-09-04T11:34:00Z">
        <w:r w:rsidRPr="00791D37" w:rsidDel="00327D33">
          <w:delText xml:space="preserve">deberemos </w:delText>
        </w:r>
      </w:del>
      <w:ins w:id="2134"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 xml:space="preserve">Instalar y abrir </w:t>
      </w:r>
      <w:proofErr w:type="spellStart"/>
      <w:r w:rsidRPr="00791D37">
        <w:t>Balena</w:t>
      </w:r>
      <w:proofErr w:type="spellEnd"/>
      <w:r w:rsidRPr="00791D37">
        <w:t xml:space="preserve"> </w:t>
      </w:r>
      <w:proofErr w:type="spellStart"/>
      <w:r w:rsidRPr="00791D37">
        <w:t>Etcher</w:t>
      </w:r>
      <w:proofErr w:type="spellEnd"/>
      <w:r w:rsidRPr="00791D37">
        <w:t>.</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2135" w:author="JORGE CONTRERAS ORTIZ" w:date="2021-09-04T11:34:00Z">
        <w:r w:rsidRPr="00791D37" w:rsidDel="00327D33">
          <w:delText>Recordemos que es</w:delText>
        </w:r>
      </w:del>
      <w:ins w:id="2136" w:author="JORGE CONTRERAS ORTIZ" w:date="2021-09-04T11:34:00Z">
        <w:r w:rsidR="00327D33">
          <w:t>Se</w:t>
        </w:r>
      </w:ins>
      <w:r w:rsidRPr="00791D37">
        <w:t xml:space="preserve"> </w:t>
      </w:r>
      <w:del w:id="2137" w:author="JORGE CONTRERAS ORTIZ" w:date="2021-09-04T11:34:00Z">
        <w:r w:rsidRPr="00791D37" w:rsidDel="00327D33">
          <w:delText xml:space="preserve">recomendado </w:delText>
        </w:r>
      </w:del>
      <w:ins w:id="2138"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139" w:author="JORGE CONTRERAS ORTIZ" w:date="2021-09-04T11:34:00Z">
        <w:r w:rsidRPr="00791D37" w:rsidDel="00327D33">
          <w:delText xml:space="preserve">Seleccionaremos </w:delText>
        </w:r>
      </w:del>
      <w:ins w:id="2140" w:author="JORGE CONTRERAS ORTIZ" w:date="2021-09-04T11:34:00Z">
        <w:r w:rsidR="00327D33">
          <w:t>Se clic</w:t>
        </w:r>
      </w:ins>
      <w:ins w:id="2141" w:author="JORGE CONTRERAS ORTIZ" w:date="2021-09-04T11:35:00Z">
        <w:r w:rsidR="00327D33">
          <w:t>ará en</w:t>
        </w:r>
      </w:ins>
      <w:ins w:id="2142" w:author="JORGE CONTRERAS ORTIZ" w:date="2021-09-04T11:34:00Z">
        <w:r w:rsidR="00327D33" w:rsidRPr="00791D37">
          <w:t xml:space="preserve"> </w:t>
        </w:r>
      </w:ins>
      <w:r w:rsidRPr="00791D37">
        <w:t xml:space="preserve">Flash y </w:t>
      </w:r>
      <w:del w:id="2143" w:author="JORGE CONTRERAS ORTIZ" w:date="2021-09-04T11:35:00Z">
        <w:r w:rsidRPr="00791D37" w:rsidDel="00327D33">
          <w:delText xml:space="preserve">esperaremos </w:delText>
        </w:r>
      </w:del>
      <w:ins w:id="2144"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145" w:author="JORGE CONTRERAS ORTIZ" w:date="2021-09-04T11:35:00Z">
        <w:r w:rsidRPr="00791D37" w:rsidDel="00327D33">
          <w:delText xml:space="preserve">Expulsaremos </w:delText>
        </w:r>
      </w:del>
      <w:ins w:id="2146" w:author="JORGE CONTRERAS ORTIZ" w:date="2021-09-04T11:35:00Z">
        <w:r w:rsidR="00327D33">
          <w:t>Una vez finalizado el proceso de flasheado, se expulsará</w:t>
        </w:r>
        <w:r w:rsidR="00327D33" w:rsidRPr="00791D37">
          <w:t xml:space="preserve"> </w:t>
        </w:r>
      </w:ins>
      <w:r w:rsidRPr="00791D37">
        <w:t xml:space="preserve">la tarjeta SD y </w:t>
      </w:r>
      <w:del w:id="2147" w:author="JORGE CONTRERAS ORTIZ" w:date="2021-09-04T11:35:00Z">
        <w:r w:rsidRPr="00791D37" w:rsidDel="00327D33">
          <w:delText>la introduciremos</w:delText>
        </w:r>
      </w:del>
      <w:ins w:id="2148" w:author="JORGE CONTRERAS ORTIZ" w:date="2021-09-04T11:35:00Z">
        <w:r w:rsidR="00327D33">
          <w:t xml:space="preserve">se introducirá </w:t>
        </w:r>
      </w:ins>
      <w:del w:id="2149"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3"/>
                    <a:stretch>
                      <a:fillRect/>
                    </a:stretch>
                  </pic:blipFill>
                  <pic:spPr>
                    <a:xfrm>
                      <a:off x="0" y="0"/>
                      <a:ext cx="5400040" cy="3267075"/>
                    </a:xfrm>
                    <a:prstGeom prst="rect">
                      <a:avLst/>
                    </a:prstGeom>
                  </pic:spPr>
                </pic:pic>
              </a:graphicData>
            </a:graphic>
          </wp:inline>
        </w:drawing>
      </w:r>
    </w:p>
    <w:p w14:paraId="5D18D375" w14:textId="53768FA6" w:rsidR="00571788" w:rsidRPr="00791D37" w:rsidRDefault="00571788" w:rsidP="00F21168">
      <w:pPr>
        <w:pStyle w:val="Descripcin"/>
        <w:jc w:val="center"/>
      </w:pPr>
      <w:bookmarkStart w:id="2150" w:name="_Toc81655395"/>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6</w:t>
      </w:r>
      <w:r w:rsidR="005026F3">
        <w:rPr>
          <w:noProof/>
        </w:rPr>
        <w:fldChar w:fldCharType="end"/>
      </w:r>
      <w:r w:rsidRPr="00791D37">
        <w:t xml:space="preserve"> </w:t>
      </w:r>
      <w:proofErr w:type="spellStart"/>
      <w:r w:rsidRPr="00791D37">
        <w:t>Balena</w:t>
      </w:r>
      <w:proofErr w:type="spellEnd"/>
      <w:r w:rsidRPr="00791D37">
        <w:t xml:space="preserve"> </w:t>
      </w:r>
      <w:proofErr w:type="spellStart"/>
      <w:r w:rsidRPr="00791D37">
        <w:t>Etcher</w:t>
      </w:r>
      <w:bookmarkEnd w:id="2150"/>
      <w:proofErr w:type="spellEnd"/>
    </w:p>
    <w:p w14:paraId="50420EA8" w14:textId="77777777" w:rsidR="00571788" w:rsidRPr="00791D37" w:rsidRDefault="00571788" w:rsidP="00791D37"/>
    <w:p w14:paraId="113935C0" w14:textId="64099124" w:rsidR="00571788" w:rsidRPr="00791D37" w:rsidRDefault="00327D33" w:rsidP="00FE1EC4">
      <w:pPr>
        <w:pStyle w:val="Ttulo5"/>
      </w:pPr>
      <w:bookmarkStart w:id="2151" w:name="_Toc81499406"/>
      <w:bookmarkStart w:id="2152" w:name="_Toc81650401"/>
      <w:r w:rsidRPr="00791D37">
        <w:t>PRIMERA INSTALACIÓN</w:t>
      </w:r>
      <w:bookmarkEnd w:id="2151"/>
      <w:bookmarkEnd w:id="2152"/>
    </w:p>
    <w:p w14:paraId="5ACFBDBF" w14:textId="77777777" w:rsidR="00571788" w:rsidRPr="00791D37" w:rsidRDefault="00571788" w:rsidP="00791D37"/>
    <w:p w14:paraId="6EAF2EA9" w14:textId="3B5737C8" w:rsidR="00571788" w:rsidRPr="00791D37" w:rsidRDefault="00571788" w:rsidP="00791D37">
      <w:del w:id="2153" w:author="JORGE CONTRERAS ORTIZ" w:date="2021-09-04T11:35:00Z">
        <w:r w:rsidRPr="00791D37" w:rsidDel="00327D33">
          <w:lastRenderedPageBreak/>
          <w:delText xml:space="preserve">Conectaremos </w:delText>
        </w:r>
      </w:del>
      <w:ins w:id="2154" w:author="JORGE CONTRERAS ORTIZ" w:date="2021-09-04T11:35:00Z">
        <w:r w:rsidR="00327D33">
          <w:t>Se conec</w:t>
        </w:r>
      </w:ins>
      <w:ins w:id="2155" w:author="JORGE CONTRERAS ORTIZ" w:date="2021-09-04T11:36:00Z">
        <w:r w:rsidR="00327D33">
          <w:t>tará</w:t>
        </w:r>
      </w:ins>
      <w:ins w:id="2156" w:author="JORGE CONTRERAS ORTIZ" w:date="2021-09-04T11:35:00Z">
        <w:r w:rsidR="00327D33" w:rsidRPr="00791D37">
          <w:t xml:space="preserve"> </w:t>
        </w:r>
      </w:ins>
      <w:r w:rsidRPr="00791D37">
        <w:t xml:space="preserve">con un cable USB el dispositivo KTBRN1 al PC. La primera vez que </w:t>
      </w:r>
      <w:del w:id="2157" w:author="JORGE CONTRERAS ORTIZ" w:date="2021-09-04T11:36:00Z">
        <w:r w:rsidRPr="00791D37" w:rsidDel="00327D33">
          <w:delText xml:space="preserve">encendamos </w:delText>
        </w:r>
      </w:del>
      <w:ins w:id="2158"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340A45AB" w:rsidR="00571788" w:rsidRPr="00791D37" w:rsidRDefault="00571788" w:rsidP="00791D37">
      <w:r w:rsidRPr="00791D37">
        <w:t xml:space="preserve">Una vez terminado, </w:t>
      </w:r>
      <w:del w:id="2159" w:author="JORGE CONTRERAS ORTIZ" w:date="2021-09-04T11:36:00Z">
        <w:r w:rsidRPr="00791D37" w:rsidDel="00327D33">
          <w:delText xml:space="preserve">seguiremos </w:delText>
        </w:r>
      </w:del>
      <w:ins w:id="2160" w:author="JORGE CONTRERAS ORTIZ" w:date="2021-09-04T11:36:00Z">
        <w:r w:rsidR="00327D33">
          <w:t>se seguirán</w:t>
        </w:r>
        <w:r w:rsidR="00327D33" w:rsidRPr="00791D37">
          <w:t xml:space="preserve"> </w:t>
        </w:r>
      </w:ins>
      <w:r w:rsidRPr="00791D37">
        <w:t xml:space="preserve">los pasos descritos </w:t>
      </w:r>
      <w:ins w:id="2161" w:author="JORGE CONTRERAS ORTIZ" w:date="2021-09-04T11:36:00Z">
        <w:r w:rsidR="00327D33">
          <w:t>en</w:t>
        </w:r>
      </w:ins>
      <w:ins w:id="2162" w:author="JORGE CONTRERAS ORTIZ" w:date="2021-09-04T13:54:00Z">
        <w:r w:rsidR="00D86ECC">
          <w:t xml:space="preserve"> </w:t>
        </w:r>
      </w:ins>
      <w:ins w:id="2163" w:author="JORGE CONTRERAS ORTIZ" w:date="2021-09-04T13:55:00Z">
        <w:r w:rsidR="00D86ECC">
          <w:fldChar w:fldCharType="begin"/>
        </w:r>
        <w:r w:rsidR="00D86ECC">
          <w:instrText xml:space="preserve"> REF _Ref81656136 \w \h </w:instrText>
        </w:r>
      </w:ins>
      <w:r w:rsidR="00D86ECC">
        <w:fldChar w:fldCharType="separate"/>
      </w:r>
      <w:ins w:id="2164" w:author="JORGE CONTRERAS ORTIZ" w:date="2021-09-04T13:55:00Z">
        <w:r w:rsidR="00D86ECC">
          <w:t>3.2.1.2.3.1</w:t>
        </w:r>
        <w:r w:rsidR="00D86ECC">
          <w:fldChar w:fldCharType="end"/>
        </w:r>
      </w:ins>
      <w:ins w:id="2165" w:author="JORGE CONTRERAS ORTIZ" w:date="2021-09-04T11:36:00Z">
        <w:r w:rsidR="00327D33">
          <w:t xml:space="preserve"> </w:t>
        </w:r>
      </w:ins>
      <w:ins w:id="2166" w:author="JORGE CONTRERAS ORTIZ" w:date="2021-09-04T13:54:00Z">
        <w:r w:rsidR="00D86ECC">
          <w:fldChar w:fldCharType="begin"/>
        </w:r>
        <w:r w:rsidR="00D86ECC">
          <w:instrText xml:space="preserve"> REF _Ref81656100 \h </w:instrText>
        </w:r>
      </w:ins>
      <w:r w:rsidR="00D86ECC">
        <w:fldChar w:fldCharType="separate"/>
      </w:r>
      <w:ins w:id="2167" w:author="JORGE CONTRERAS ORTIZ" w:date="2021-09-04T13:54:00Z">
        <w:r w:rsidR="00D86ECC" w:rsidRPr="00791D37">
          <w:t>CONEXIÓN VÍA PUERTO USB SERIE</w:t>
        </w:r>
        <w:r w:rsidR="00D86ECC">
          <w:fldChar w:fldCharType="end"/>
        </w:r>
        <w:r w:rsidR="00D86ECC">
          <w:t xml:space="preserve"> </w:t>
        </w:r>
      </w:ins>
      <w:del w:id="2168"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169" w:name="_Conexión_vía_puerto"/>
      <w:bookmarkStart w:id="2170" w:name="_Toc81650402"/>
      <w:bookmarkStart w:id="2171" w:name="_Ref81656100"/>
      <w:bookmarkStart w:id="2172" w:name="_Ref81656136"/>
      <w:bookmarkStart w:id="2173" w:name="_Ref81656274"/>
      <w:bookmarkStart w:id="2174" w:name="_Ref81656279"/>
      <w:bookmarkEnd w:id="2169"/>
      <w:r w:rsidRPr="00791D37">
        <w:t>CONEXIÓN VÍA PUERTO USB SERIE</w:t>
      </w:r>
      <w:bookmarkEnd w:id="2170"/>
      <w:bookmarkEnd w:id="2171"/>
      <w:bookmarkEnd w:id="2172"/>
      <w:bookmarkEnd w:id="2173"/>
      <w:bookmarkEnd w:id="2174"/>
    </w:p>
    <w:p w14:paraId="14A03D4E" w14:textId="77777777" w:rsidR="00571788" w:rsidRPr="00791D37" w:rsidRDefault="00571788" w:rsidP="00791D37"/>
    <w:p w14:paraId="625C9F2B" w14:textId="35375FAF" w:rsidR="00571788" w:rsidRDefault="00571788" w:rsidP="00791D37">
      <w:pPr>
        <w:rPr>
          <w:ins w:id="2175" w:author="JORGE CONTRERAS ORTIZ" w:date="2021-09-04T11:38:00Z"/>
        </w:rPr>
      </w:pPr>
      <w:r w:rsidRPr="00791D37">
        <w:t xml:space="preserve">Al conectarse, deberá detectarse y listarse un nuevo dispositivo Serie (USB a Serie), dependiendo del sistema operativo del ordenador. Quizás se requiera que </w:t>
      </w:r>
      <w:del w:id="2176" w:author="JORGE CONTRERAS ORTIZ" w:date="2021-09-04T11:39:00Z">
        <w:r w:rsidRPr="00791D37" w:rsidDel="002C3A3D">
          <w:delText xml:space="preserve">instalemos </w:delText>
        </w:r>
      </w:del>
      <w:ins w:id="2177" w:author="JORGE CONTRERAS ORTIZ" w:date="2021-09-04T11:39:00Z">
        <w:r w:rsidR="002C3A3D">
          <w:t>la instalación de</w:t>
        </w:r>
      </w:ins>
      <w:del w:id="2178" w:author="JORGE CONTRERAS ORTIZ" w:date="2021-09-04T11:39:00Z">
        <w:r w:rsidRPr="00791D37" w:rsidDel="002C3A3D">
          <w:delText>e</w:delText>
        </w:r>
      </w:del>
      <w:r w:rsidRPr="00791D37">
        <w:t xml:space="preserve">l driver para el puerto USB a Serie, para ello </w:t>
      </w:r>
      <w:del w:id="2179" w:author="JORGE CONTRERAS ORTIZ" w:date="2021-09-04T11:39:00Z">
        <w:r w:rsidRPr="00791D37" w:rsidDel="002C3A3D">
          <w:delText xml:space="preserve">comprobaremos </w:delText>
        </w:r>
      </w:del>
      <w:ins w:id="2180" w:author="JORGE CONTRERAS ORTIZ" w:date="2021-09-04T11:39:00Z">
        <w:r w:rsidR="002C3A3D">
          <w:t>se comprobará</w:t>
        </w:r>
        <w:r w:rsidR="002C3A3D" w:rsidRPr="00791D37">
          <w:t xml:space="preserve"> </w:t>
        </w:r>
      </w:ins>
      <w:r w:rsidRPr="00791D37">
        <w:t xml:space="preserve">si </w:t>
      </w:r>
      <w:del w:id="2181" w:author="JORGE CONTRERAS ORTIZ" w:date="2021-09-04T11:39:00Z">
        <w:r w:rsidRPr="00791D37" w:rsidDel="002C3A3D">
          <w:delText xml:space="preserve">nuestro </w:delText>
        </w:r>
      </w:del>
      <w:ins w:id="2182"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4"/>
                    <a:stretch>
                      <a:fillRect/>
                    </a:stretch>
                  </pic:blipFill>
                  <pic:spPr>
                    <a:xfrm>
                      <a:off x="0" y="0"/>
                      <a:ext cx="5400040" cy="3946525"/>
                    </a:xfrm>
                    <a:prstGeom prst="rect">
                      <a:avLst/>
                    </a:prstGeom>
                  </pic:spPr>
                </pic:pic>
              </a:graphicData>
            </a:graphic>
          </wp:inline>
        </w:drawing>
      </w:r>
    </w:p>
    <w:p w14:paraId="0D080367" w14:textId="142282E9" w:rsidR="00571788" w:rsidRPr="00791D37" w:rsidDel="002C3A3D" w:rsidRDefault="00571788" w:rsidP="00F21168">
      <w:pPr>
        <w:pStyle w:val="Descripcin"/>
        <w:jc w:val="center"/>
        <w:rPr>
          <w:del w:id="2183" w:author="JORGE CONTRERAS ORTIZ" w:date="2021-09-04T11:45:00Z"/>
        </w:rPr>
      </w:pPr>
      <w:bookmarkStart w:id="2184" w:name="_Toc81499818"/>
      <w:bookmarkStart w:id="2185" w:name="_Toc81655396"/>
      <w:bookmarkStart w:id="2186" w:name="_Ref81656195"/>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7</w:t>
      </w:r>
      <w:r w:rsidR="005026F3">
        <w:rPr>
          <w:noProof/>
        </w:rPr>
        <w:fldChar w:fldCharType="end"/>
      </w:r>
      <w:bookmarkEnd w:id="2186"/>
      <w:r w:rsidRPr="00791D37">
        <w:t xml:space="preserve"> </w:t>
      </w:r>
      <w:proofErr w:type="spellStart"/>
      <w:r w:rsidRPr="00791D37">
        <w:t>Border</w:t>
      </w:r>
      <w:proofErr w:type="spellEnd"/>
      <w:r w:rsidRPr="00791D37">
        <w:t xml:space="preserve"> </w:t>
      </w:r>
      <w:proofErr w:type="spellStart"/>
      <w:r w:rsidRPr="00791D37">
        <w:t>Router</w:t>
      </w:r>
      <w:proofErr w:type="spellEnd"/>
      <w:r w:rsidRPr="00791D37">
        <w:t xml:space="preserve"> en Administrador de Dispositivos Previo a la instalación de Drivers</w:t>
      </w:r>
      <w:bookmarkEnd w:id="2184"/>
      <w:bookmarkEnd w:id="2185"/>
    </w:p>
    <w:p w14:paraId="07773D58" w14:textId="77777777" w:rsidR="00571788" w:rsidRPr="00791D37" w:rsidRDefault="00571788" w:rsidP="002C3A3D">
      <w:pPr>
        <w:pStyle w:val="Descripcin"/>
        <w:jc w:val="center"/>
        <w:pPrChange w:id="2187" w:author="JORGE CONTRERAS ORTIZ" w:date="2021-09-04T11:45:00Z">
          <w:pPr>
            <w:pStyle w:val="TDC3"/>
          </w:pPr>
        </w:pPrChange>
      </w:pPr>
    </w:p>
    <w:p w14:paraId="047911EB" w14:textId="77777777" w:rsidR="00571788" w:rsidRPr="00791D37" w:rsidRDefault="00571788" w:rsidP="00791D37"/>
    <w:p w14:paraId="33B119A5" w14:textId="36CE3D7A" w:rsidR="00571788" w:rsidRPr="00FE1EC4" w:rsidRDefault="00571788" w:rsidP="00791D37">
      <w:commentRangeStart w:id="2188"/>
      <w:r w:rsidRPr="00791D37">
        <w:t>Si sale como en la</w:t>
      </w:r>
      <w:del w:id="2189" w:author="JORGE CONTRERAS ORTIZ" w:date="2021-09-04T11:40:00Z">
        <w:r w:rsidRPr="00791D37" w:rsidDel="002C3A3D">
          <w:delText xml:space="preserve"> </w:delText>
        </w:r>
      </w:del>
      <w:ins w:id="2190" w:author="JORGE CONTRERAS ORTIZ" w:date="2021-09-04T11:40:00Z">
        <w:r w:rsidR="002C3A3D">
          <w:t xml:space="preserve"> </w:t>
        </w:r>
      </w:ins>
      <w:ins w:id="2191" w:author="JORGE CONTRERAS ORTIZ" w:date="2021-09-04T13:56:00Z">
        <w:r w:rsidR="00D86ECC">
          <w:fldChar w:fldCharType="begin"/>
        </w:r>
        <w:r w:rsidR="00D86ECC">
          <w:instrText xml:space="preserve"> REF _Ref81656195 \h </w:instrText>
        </w:r>
      </w:ins>
      <w:r w:rsidR="00D86ECC">
        <w:fldChar w:fldCharType="separate"/>
      </w:r>
      <w:ins w:id="2192" w:author="JORGE CONTRERAS ORTIZ" w:date="2021-09-04T13:56:00Z">
        <w:r w:rsidR="00D86ECC" w:rsidRPr="00791D37">
          <w:t xml:space="preserve">Ilustración </w:t>
        </w:r>
        <w:r w:rsidR="00D86ECC">
          <w:rPr>
            <w:noProof/>
          </w:rPr>
          <w:t>7</w:t>
        </w:r>
        <w:r w:rsidR="00D86ECC">
          <w:fldChar w:fldCharType="end"/>
        </w:r>
      </w:ins>
      <w:del w:id="2193" w:author="JORGE CONTRERAS ORTIZ" w:date="2021-09-04T11:40:00Z">
        <w:r w:rsidRPr="00791D37" w:rsidDel="002C3A3D">
          <w:delText>imagen anterior</w:delText>
        </w:r>
      </w:del>
      <w:r w:rsidRPr="00791D37">
        <w:t xml:space="preserve">, </w:t>
      </w:r>
      <w:del w:id="2194" w:author="JORGE CONTRERAS ORTIZ" w:date="2021-09-04T00:27:00Z">
        <w:r w:rsidRPr="00791D37" w:rsidDel="006B360E">
          <w:delText xml:space="preserve">instalaremos </w:delText>
        </w:r>
      </w:del>
      <w:ins w:id="2195" w:author="JORGE CONTRERAS ORTIZ" w:date="2021-09-04T00:27:00Z">
        <w:r w:rsidR="006B360E">
          <w:t xml:space="preserve">se </w:t>
        </w:r>
      </w:ins>
      <w:ins w:id="2196" w:author="JORGE CONTRERAS ORTIZ" w:date="2021-09-04T11:40:00Z">
        <w:r w:rsidR="002C3A3D">
          <w:t>instalan</w:t>
        </w:r>
      </w:ins>
      <w:ins w:id="2197" w:author="JORGE CONTRERAS ORTIZ" w:date="2021-09-04T00:27:00Z">
        <w:r w:rsidR="006B360E" w:rsidRPr="00791D37">
          <w:t xml:space="preserve"> </w:t>
        </w:r>
      </w:ins>
      <w:r w:rsidRPr="00791D37">
        <w:t xml:space="preserve">los driver usando la herramienta </w:t>
      </w:r>
      <w:proofErr w:type="spellStart"/>
      <w:r w:rsidRPr="00791D37">
        <w:t>Zadig.</w:t>
      </w:r>
      <w:commentRangeEnd w:id="2188"/>
      <w:r w:rsidRPr="00791D37">
        <w:rPr>
          <w:rStyle w:val="Refdecomentario"/>
        </w:rPr>
        <w:commentReference w:id="2188"/>
      </w:r>
      <w:ins w:id="2198" w:author="JORGE CONTRERAS ORTIZ" w:date="2021-09-04T11:46:00Z">
        <w:r w:rsidR="002C3A3D">
          <w:t>Al</w:t>
        </w:r>
        <w:proofErr w:type="spellEnd"/>
        <w:r w:rsidR="002C3A3D">
          <w:t xml:space="preserve"> abrir la herramienta </w:t>
        </w:r>
        <w:proofErr w:type="spellStart"/>
        <w:r w:rsidR="002C3A3D">
          <w:t>Zadig</w:t>
        </w:r>
      </w:ins>
      <w:proofErr w:type="spellEnd"/>
      <w:ins w:id="2199" w:author="JORGE CONTRERAS ORTIZ" w:date="2021-09-04T11:47:00Z">
        <w:r w:rsidR="002C3A3D">
          <w:t xml:space="preserve">, se seleccionará el dispositivo </w:t>
        </w:r>
        <w:r w:rsidR="002C3A3D" w:rsidRPr="002C3A3D">
          <w:rPr>
            <w:i/>
            <w:iCs/>
            <w:rPrChange w:id="2200" w:author="JORGE CONTRERAS ORTIZ" w:date="2021-09-04T11:47:00Z">
              <w:rPr/>
            </w:rPrChange>
          </w:rPr>
          <w:t>Gadget Serial v2.4</w:t>
        </w:r>
        <w:r w:rsidR="002C3A3D">
          <w:t xml:space="preserve"> y el driver </w:t>
        </w:r>
        <w:r w:rsidR="002C3A3D">
          <w:rPr>
            <w:i/>
            <w:iCs/>
          </w:rPr>
          <w:t>USB Serial (CDC)</w:t>
        </w:r>
      </w:ins>
      <w:ins w:id="2201" w:author="JORGE CONTRERAS ORTIZ" w:date="2021-09-04T11:48:00Z">
        <w:r w:rsidR="002C3A3D">
          <w:t>, tal como se muestra en la</w:t>
        </w:r>
      </w:ins>
      <w:ins w:id="2202"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2203" w:author="JORGE CONTRERAS ORTIZ" w:date="2021-09-04T13:56:00Z">
        <w:r w:rsidR="00D86ECC" w:rsidRPr="00791D37">
          <w:t xml:space="preserve">Ilustración </w:t>
        </w:r>
        <w:r w:rsidR="00D86ECC">
          <w:rPr>
            <w:noProof/>
          </w:rPr>
          <w:t>8</w:t>
        </w:r>
        <w:r w:rsidR="00D86ECC">
          <w:fldChar w:fldCharType="end"/>
        </w:r>
      </w:ins>
      <w:ins w:id="2204" w:author="JORGE CONTRERAS ORTIZ" w:date="2021-09-04T11:47:00Z">
        <w:r w:rsidR="002C3A3D">
          <w:rPr>
            <w:i/>
            <w:iCs/>
          </w:rPr>
          <w:t>.</w:t>
        </w:r>
        <w:r w:rsidR="002C3A3D">
          <w:t xml:space="preserve"> Una vez se hayan seleccionado las opciones comentadas </w:t>
        </w:r>
      </w:ins>
      <w:ins w:id="2205"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5"/>
                    <a:stretch>
                      <a:fillRect/>
                    </a:stretch>
                  </pic:blipFill>
                  <pic:spPr>
                    <a:xfrm>
                      <a:off x="0" y="0"/>
                      <a:ext cx="5400040" cy="2406015"/>
                    </a:xfrm>
                    <a:prstGeom prst="rect">
                      <a:avLst/>
                    </a:prstGeom>
                  </pic:spPr>
                </pic:pic>
              </a:graphicData>
            </a:graphic>
          </wp:inline>
        </w:drawing>
      </w:r>
    </w:p>
    <w:p w14:paraId="1D303814" w14:textId="1A4C0E4B" w:rsidR="006242EF" w:rsidRDefault="00571788" w:rsidP="006242EF">
      <w:pPr>
        <w:pStyle w:val="Descripcin"/>
        <w:jc w:val="center"/>
        <w:rPr>
          <w:ins w:id="2206" w:author="JORGE CONTRERAS ORTIZ" w:date="2021-09-04T11:41:00Z"/>
        </w:rPr>
      </w:pPr>
      <w:bookmarkStart w:id="2207" w:name="_Toc81499584"/>
      <w:bookmarkStart w:id="2208" w:name="_Toc81499819"/>
      <w:bookmarkStart w:id="2209" w:name="_Toc81655397"/>
      <w:bookmarkStart w:id="2210" w:name="_Ref81656211"/>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8</w:t>
      </w:r>
      <w:r w:rsidRPr="006242EF">
        <w:fldChar w:fldCharType="end"/>
      </w:r>
      <w:bookmarkEnd w:id="2210"/>
      <w:r w:rsidRPr="00791D37">
        <w:t xml:space="preserve"> Instalación Drivers de </w:t>
      </w:r>
      <w:proofErr w:type="spellStart"/>
      <w:r w:rsidRPr="00791D37">
        <w:t>Border</w:t>
      </w:r>
      <w:proofErr w:type="spellEnd"/>
      <w:r w:rsidRPr="00791D37">
        <w:t xml:space="preserve"> </w:t>
      </w:r>
      <w:proofErr w:type="spellStart"/>
      <w:r w:rsidRPr="00791D37">
        <w:t>Router</w:t>
      </w:r>
      <w:proofErr w:type="spellEnd"/>
      <w:r w:rsidRPr="00791D37">
        <w:t xml:space="preserve"> con </w:t>
      </w:r>
      <w:proofErr w:type="spellStart"/>
      <w:r w:rsidRPr="00791D37">
        <w:t>Zadig</w:t>
      </w:r>
      <w:bookmarkEnd w:id="2207"/>
      <w:bookmarkEnd w:id="2208"/>
      <w:bookmarkEnd w:id="2209"/>
      <w:proofErr w:type="spellEnd"/>
    </w:p>
    <w:p w14:paraId="0860E1BE" w14:textId="77777777" w:rsidR="002C3A3D" w:rsidRPr="00FE1EC4" w:rsidRDefault="002C3A3D" w:rsidP="002C3A3D">
      <w:pPr>
        <w:rPr>
          <w:ins w:id="2211" w:author="JORGE CONTRERAS ORTIZ" w:date="2021-09-04T11:38:00Z"/>
        </w:rPr>
        <w:pPrChange w:id="2212" w:author="JORGE CONTRERAS ORTIZ" w:date="2021-09-04T11:41:00Z">
          <w:pPr>
            <w:pStyle w:val="Descripcin"/>
            <w:jc w:val="center"/>
          </w:pPr>
        </w:pPrChange>
      </w:pPr>
    </w:p>
    <w:p w14:paraId="73DEA226" w14:textId="55AD313D" w:rsidR="00327D33" w:rsidRDefault="002C3A3D" w:rsidP="00327D33">
      <w:pPr>
        <w:rPr>
          <w:ins w:id="2213" w:author="JORGE CONTRERAS ORTIZ" w:date="2021-09-04T11:45:00Z"/>
        </w:rPr>
      </w:pPr>
      <w:del w:id="2214"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2215" w:name="_Toc81649978"/>
                              <w:del w:id="2216"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217" w:name="_Ref81655260"/>
                              <w:del w:id="2218" w:author="JORGE CONTRERAS ORTIZ" w:date="2021-09-04T13:42:00Z">
                                <w:r w:rsidRPr="0089317F" w:rsidDel="00F92885">
                                  <w:delText>MobaXterm</w:delText>
                                </w:r>
                              </w:del>
                              <w:bookmarkEnd w:id="2215"/>
                              <w:bookmarkEnd w:id="2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2219" w:name="_Toc81649978"/>
                        <w:del w:id="2220"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221" w:name="_Ref81655260"/>
                        <w:del w:id="2222" w:author="JORGE CONTRERAS ORTIZ" w:date="2021-09-04T13:42:00Z">
                          <w:r w:rsidRPr="0089317F" w:rsidDel="00F92885">
                            <w:delText>MobaXterm</w:delText>
                          </w:r>
                        </w:del>
                        <w:bookmarkEnd w:id="2219"/>
                        <w:bookmarkEnd w:id="2221"/>
                      </w:p>
                    </w:txbxContent>
                  </v:textbox>
                  <w10:wrap type="square" anchorx="margin"/>
                </v:shape>
              </w:pict>
            </mc:Fallback>
          </mc:AlternateContent>
        </w:r>
      </w:del>
      <w:ins w:id="2223"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p>
    <w:p w14:paraId="76240803" w14:textId="77777777" w:rsidR="002C3A3D" w:rsidRPr="00FE1EC4" w:rsidRDefault="002C3A3D" w:rsidP="00327D33">
      <w:pPr>
        <w:pPrChange w:id="2224" w:author="JORGE CONTRERAS ORTIZ" w:date="2021-09-04T11:38:00Z">
          <w:pPr>
            <w:pStyle w:val="Descripcin"/>
            <w:jc w:val="center"/>
          </w:pPr>
        </w:pPrChange>
      </w:pPr>
    </w:p>
    <w:p w14:paraId="0FE6271E" w14:textId="77777777" w:rsidR="00593FA6" w:rsidRDefault="00571788" w:rsidP="00593FA6">
      <w:pPr>
        <w:keepNext/>
        <w:ind w:left="708" w:hanging="708"/>
        <w:jc w:val="center"/>
        <w:rPr>
          <w:ins w:id="2225" w:author="JORGE CONTRERAS ORTIZ" w:date="2021-09-04T12:17:00Z"/>
        </w:rPr>
        <w:pPrChange w:id="2226" w:author="JORGE CONTRERAS ORTIZ" w:date="2021-09-04T12:17:00Z">
          <w:pPr>
            <w:ind w:left="708" w:hanging="708"/>
            <w:jc w:val="center"/>
          </w:pPr>
        </w:pPrChange>
      </w:pPr>
      <w:r w:rsidRPr="00593FA6">
        <w:rPr>
          <w:i/>
          <w:iCs/>
          <w:color w:val="44546A" w:themeColor="text2"/>
          <w:sz w:val="18"/>
          <w:szCs w:val="18"/>
          <w:rPrChange w:id="2227"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32AA30D4" w:rsidR="00593FA6" w:rsidRDefault="00593FA6" w:rsidP="00593FA6">
      <w:pPr>
        <w:pStyle w:val="Descripcin"/>
        <w:jc w:val="center"/>
        <w:rPr>
          <w:ins w:id="2228" w:author="JORGE CONTRERAS ORTIZ" w:date="2021-09-04T12:17:00Z"/>
        </w:rPr>
        <w:pPrChange w:id="2229" w:author="JORGE CONTRERAS ORTIZ" w:date="2021-09-04T12:17:00Z">
          <w:pPr>
            <w:pStyle w:val="Descripcin"/>
          </w:pPr>
        </w:pPrChange>
      </w:pPr>
      <w:bookmarkStart w:id="2230" w:name="_Toc81655398"/>
      <w:bookmarkStart w:id="2231" w:name="_Ref81656227"/>
      <w:ins w:id="2232" w:author="JORGE CONTRERAS ORTIZ" w:date="2021-09-04T12:17:00Z">
        <w:r>
          <w:t xml:space="preserve">Ilustración </w:t>
        </w:r>
        <w:r>
          <w:fldChar w:fldCharType="begin"/>
        </w:r>
        <w:r>
          <w:instrText xml:space="preserve"> SEQ Ilustración \* ARABIC </w:instrText>
        </w:r>
      </w:ins>
      <w:r>
        <w:fldChar w:fldCharType="separate"/>
      </w:r>
      <w:ins w:id="2233" w:author="JORGE CONTRERAS ORTIZ" w:date="2021-09-04T12:50:00Z">
        <w:r w:rsidR="00FE1EC4">
          <w:rPr>
            <w:noProof/>
          </w:rPr>
          <w:t>9</w:t>
        </w:r>
      </w:ins>
      <w:ins w:id="2234" w:author="JORGE CONTRERAS ORTIZ" w:date="2021-09-04T12:17:00Z">
        <w:r>
          <w:fldChar w:fldCharType="end"/>
        </w:r>
        <w:bookmarkEnd w:id="2231"/>
        <w:r>
          <w:t xml:space="preserve"> </w:t>
        </w:r>
        <w:proofErr w:type="spellStart"/>
        <w:r>
          <w:t>MobaXterm</w:t>
        </w:r>
        <w:bookmarkEnd w:id="2230"/>
        <w:proofErr w:type="spellEnd"/>
      </w:ins>
    </w:p>
    <w:p w14:paraId="53DBB588" w14:textId="0FB60CE8" w:rsidR="00571788" w:rsidRDefault="00571788" w:rsidP="00FE1EC4">
      <w:pPr>
        <w:rPr>
          <w:ins w:id="2235" w:author="JORGE CONTRERAS ORTIZ" w:date="2021-09-04T11:40:00Z"/>
        </w:rPr>
      </w:pPr>
      <w:del w:id="2236" w:author="JORGE CONTRERAS ORTIZ" w:date="2021-09-04T11:41:00Z">
        <w:r w:rsidRPr="00791D37" w:rsidDel="002C3A3D">
          <w:lastRenderedPageBreak/>
          <w:delText xml:space="preserve">Una vez </w:delText>
        </w:r>
      </w:del>
      <w:del w:id="2237" w:author="JORGE CONTRERAS ORTIZ" w:date="2021-09-04T00:28:00Z">
        <w:r w:rsidRPr="00791D37" w:rsidDel="006B360E">
          <w:delText>tengamos</w:delText>
        </w:r>
      </w:del>
      <w:del w:id="2238" w:author="JORGE CONTRERAS ORTIZ" w:date="2021-09-04T11:41:00Z">
        <w:r w:rsidRPr="00791D37" w:rsidDel="002C3A3D">
          <w:delText xml:space="preserve"> acceso al KTBRN1 vía USB Serie, </w:delText>
        </w:r>
      </w:del>
      <w:del w:id="2239" w:author="JORGE CONTRERAS ORTIZ" w:date="2021-09-04T00:28:00Z">
        <w:r w:rsidRPr="00791D37" w:rsidDel="006B360E">
          <w:delText xml:space="preserve">abriremos </w:delText>
        </w:r>
      </w:del>
      <w:del w:id="2240" w:author="JORGE CONTRERAS ORTIZ" w:date="2021-09-04T11:41:00Z">
        <w:r w:rsidRPr="00791D37" w:rsidDel="002C3A3D">
          <w:delText xml:space="preserve">MobaXterm con una nueva sesión Serie. </w:delText>
        </w:r>
      </w:del>
      <w:del w:id="2241" w:author="JORGE CONTRERAS ORTIZ" w:date="2021-09-04T00:28:00Z">
        <w:r w:rsidRPr="00791D37" w:rsidDel="006B360E">
          <w:delText xml:space="preserve">Seleccionaremos </w:delText>
        </w:r>
      </w:del>
      <w:del w:id="2242"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243" w:author="JORGE CONTRERAS ORTIZ" w:date="2021-09-04T00:29:00Z">
        <w:r w:rsidRPr="00791D37" w:rsidDel="006B360E">
          <w:delText xml:space="preserve">deberemos </w:delText>
        </w:r>
      </w:del>
      <w:ins w:id="2244" w:author="JORGE CONTRERAS ORTIZ" w:date="2021-09-04T00:29:00Z">
        <w:r w:rsidR="006B360E">
          <w:t>se deberá</w:t>
        </w:r>
        <w:r w:rsidR="006B360E" w:rsidRPr="00791D37">
          <w:t xml:space="preserve"> </w:t>
        </w:r>
      </w:ins>
      <w:r w:rsidRPr="00791D37">
        <w:t>iniciar sesión</w:t>
      </w:r>
      <w:ins w:id="2245" w:author="JORGE CONTRERAS ORTIZ" w:date="2021-09-04T12:18:00Z">
        <w:r w:rsidR="00593FA6">
          <w:t xml:space="preserve"> </w:t>
        </w:r>
      </w:ins>
      <w:del w:id="2246" w:author="JORGE CONTRERAS ORTIZ" w:date="2021-09-04T12:18:00Z">
        <w:r w:rsidRPr="00791D37" w:rsidDel="00593FA6">
          <w:delText xml:space="preserve"> </w:delText>
        </w:r>
      </w:del>
      <w:r w:rsidRPr="00791D37">
        <w:t xml:space="preserve">con el usuario </w:t>
      </w:r>
      <w:proofErr w:type="spellStart"/>
      <w:r w:rsidRPr="00593FA6">
        <w:rPr>
          <w:rPrChange w:id="2247" w:author="JORGE CONTRERAS ORTIZ" w:date="2021-09-04T12:18:00Z">
            <w:rPr>
              <w:i/>
              <w:iCs/>
            </w:rPr>
          </w:rPrChange>
        </w:rPr>
        <w:t>root</w:t>
      </w:r>
      <w:proofErr w:type="spellEnd"/>
      <w:r w:rsidRPr="00791D37">
        <w:t xml:space="preserve"> y la contraseña </w:t>
      </w:r>
      <w:r w:rsidRPr="00593FA6">
        <w:rPr>
          <w:rPrChange w:id="2248"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249" w:author="JORGE CONTRERAS ORTIZ" w:date="2021-09-04T11:40:00Z"/>
        </w:rPr>
      </w:pPr>
    </w:p>
    <w:p w14:paraId="7D2C419F" w14:textId="003BF1E2" w:rsidR="00571788" w:rsidRPr="00791D37" w:rsidRDefault="00571788" w:rsidP="00791D37">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2250" w:author="JORGE CONTRERAS ORTIZ" w:date="2021-09-04T11:49:00Z">
        <w:r w:rsidR="00675D4D">
          <w:t>, tal como se ve en</w:t>
        </w:r>
      </w:ins>
      <w:ins w:id="2251"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2252" w:author="JORGE CONTRERAS ORTIZ" w:date="2021-09-04T13:56:00Z">
        <w:r w:rsidR="00D86ECC">
          <w:t xml:space="preserve">Ilustración </w:t>
        </w:r>
        <w:r w:rsidR="00D86ECC">
          <w:rPr>
            <w:noProof/>
          </w:rPr>
          <w:t>9</w:t>
        </w:r>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253" w:author="JORGE CONTRERAS ORTIZ" w:date="2021-09-04T00:29:00Z">
        <w:r w:rsidRPr="00791D37" w:rsidDel="006B360E">
          <w:delText xml:space="preserve">deberemos </w:delText>
        </w:r>
      </w:del>
      <w:ins w:id="2254" w:author="JORGE CONTRERAS ORTIZ" w:date="2021-09-04T00:29:00Z">
        <w:r w:rsidR="006B360E">
          <w:t xml:space="preserve">se deberá proceder a </w:t>
        </w:r>
      </w:ins>
      <w:r w:rsidRPr="00791D37">
        <w:t xml:space="preserve">cambiarla a una dirección IPv4 que esté dentro de la red local </w:t>
      </w:r>
      <w:del w:id="2255" w:author="JORGE CONTRERAS ORTIZ" w:date="2021-09-04T00:29:00Z">
        <w:r w:rsidRPr="00791D37" w:rsidDel="006B360E">
          <w:delText>nuestra</w:delText>
        </w:r>
      </w:del>
      <w:ins w:id="2256"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257"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258" w:name="_Toc81499407"/>
      <w:bookmarkStart w:id="2259" w:name="_Toc81650403"/>
      <w:r w:rsidRPr="00791D37">
        <w:t>PANEL DE ADMINISTRACIÓN WEB</w:t>
      </w:r>
      <w:bookmarkEnd w:id="2258"/>
      <w:bookmarkEnd w:id="2259"/>
    </w:p>
    <w:p w14:paraId="7B4496BB" w14:textId="77777777" w:rsidR="00571788" w:rsidRPr="00791D37" w:rsidRDefault="00571788" w:rsidP="00791D37"/>
    <w:p w14:paraId="11578723" w14:textId="56FB1C54" w:rsidR="00571788" w:rsidRPr="00791D37" w:rsidRDefault="00571788" w:rsidP="00791D37">
      <w:r w:rsidRPr="00791D37">
        <w:t xml:space="preserve">Para acceder al Panel de Administración Web, está habilitado el puerto 8000 del KTBRN1. </w:t>
      </w:r>
      <w:del w:id="2260" w:author="JORGE CONTRERAS ORTIZ" w:date="2021-09-04T00:29:00Z">
        <w:r w:rsidRPr="00791D37" w:rsidDel="006B360E">
          <w:delText xml:space="preserve">Accederemos </w:delText>
        </w:r>
      </w:del>
      <w:ins w:id="2261" w:author="JORGE CONTRERAS ORTIZ" w:date="2021-09-04T00:29:00Z">
        <w:r w:rsidR="006B360E">
          <w:t>Se</w:t>
        </w:r>
      </w:ins>
      <w:ins w:id="2262" w:author="JORGE CONTRERAS ORTIZ" w:date="2021-09-04T00:30:00Z">
        <w:r w:rsidR="006B360E">
          <w:t xml:space="preserve"> accederá</w:t>
        </w:r>
      </w:ins>
      <w:ins w:id="2263" w:author="JORGE CONTRERAS ORTIZ" w:date="2021-09-04T00:29:00Z">
        <w:r w:rsidR="006B360E" w:rsidRPr="00791D37">
          <w:t xml:space="preserve"> </w:t>
        </w:r>
      </w:ins>
      <w:r w:rsidRPr="00791D37">
        <w:t xml:space="preserve">introduciendo </w:t>
      </w:r>
      <w:hyperlink r:id="rId27" w:history="1">
        <w:r w:rsidRPr="00791D37">
          <w:rPr>
            <w:rStyle w:val="SinespaciadoCar"/>
          </w:rPr>
          <w:t>http://[IPv4]:8000</w:t>
        </w:r>
      </w:hyperlink>
      <w:r w:rsidRPr="00791D37">
        <w:t xml:space="preserve"> o </w:t>
      </w:r>
      <w:hyperlink r:id="rId28"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w:t>
      </w:r>
      <w:proofErr w:type="spellStart"/>
      <w:r w:rsidRPr="00791D37">
        <w:t>login</w:t>
      </w:r>
      <w:proofErr w:type="spellEnd"/>
      <w:r w:rsidRPr="00791D37">
        <w:t>.</w:t>
      </w:r>
    </w:p>
    <w:p w14:paraId="65E7FF49" w14:textId="77777777" w:rsidR="00571788" w:rsidRPr="006B360E" w:rsidRDefault="00571788" w:rsidP="00791D37">
      <w:pPr>
        <w:rPr>
          <w:i/>
          <w:iCs/>
          <w:rPrChange w:id="2264" w:author="JORGE CONTRERAS ORTIZ" w:date="2021-09-04T00:30:00Z">
            <w:rPr/>
          </w:rPrChange>
        </w:rPr>
      </w:pPr>
      <w:r w:rsidRPr="006B360E">
        <w:rPr>
          <w:b/>
          <w:bCs/>
          <w:i/>
          <w:iCs/>
          <w:rPrChange w:id="2265" w:author="JORGE CONTRERAS ORTIZ" w:date="2021-09-04T00:30:00Z">
            <w:rPr/>
          </w:rPrChange>
        </w:rPr>
        <w:t>Nota:</w:t>
      </w:r>
      <w:r w:rsidRPr="006B360E">
        <w:rPr>
          <w:i/>
          <w:iCs/>
          <w:rPrChange w:id="2266"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9"/>
                    <a:stretch>
                      <a:fillRect/>
                    </a:stretch>
                  </pic:blipFill>
                  <pic:spPr>
                    <a:xfrm>
                      <a:off x="0" y="0"/>
                      <a:ext cx="5400040" cy="4117340"/>
                    </a:xfrm>
                    <a:prstGeom prst="rect">
                      <a:avLst/>
                    </a:prstGeom>
                  </pic:spPr>
                </pic:pic>
              </a:graphicData>
            </a:graphic>
          </wp:inline>
        </w:drawing>
      </w:r>
    </w:p>
    <w:p w14:paraId="188DB0C7" w14:textId="2771E51B" w:rsidR="00571788" w:rsidRPr="006242EF" w:rsidRDefault="00571788" w:rsidP="006242EF">
      <w:pPr>
        <w:pStyle w:val="Descripcin"/>
        <w:jc w:val="center"/>
      </w:pPr>
      <w:bookmarkStart w:id="2267" w:name="_Toc81499586"/>
      <w:bookmarkStart w:id="2268" w:name="_Toc81499821"/>
      <w:bookmarkStart w:id="2269" w:name="_Toc81655399"/>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10</w:t>
      </w:r>
      <w:r w:rsidRPr="006242EF">
        <w:fldChar w:fldCharType="end"/>
      </w:r>
      <w:r w:rsidRPr="00791D37">
        <w:t xml:space="preserve"> </w:t>
      </w:r>
      <w:proofErr w:type="spellStart"/>
      <w:r w:rsidRPr="00791D37">
        <w:t>Login</w:t>
      </w:r>
      <w:proofErr w:type="spellEnd"/>
      <w:r w:rsidRPr="00791D37">
        <w:t xml:space="preserve"> Panel Administración Web</w:t>
      </w:r>
      <w:bookmarkEnd w:id="2267"/>
      <w:bookmarkEnd w:id="2268"/>
      <w:bookmarkEnd w:id="2269"/>
    </w:p>
    <w:p w14:paraId="0EC39385" w14:textId="5E40BE53" w:rsidR="00571788" w:rsidRPr="00791D37" w:rsidDel="00675D4D" w:rsidRDefault="00571788" w:rsidP="00791D37">
      <w:pPr>
        <w:rPr>
          <w:del w:id="2270" w:author="JORGE CONTRERAS ORTIZ" w:date="2021-09-04T11:57:00Z"/>
        </w:rPr>
      </w:pPr>
    </w:p>
    <w:p w14:paraId="756BAC24" w14:textId="39DDBFE3" w:rsidR="00571788" w:rsidRDefault="00571788" w:rsidP="00791D37">
      <w:pPr>
        <w:rPr>
          <w:i/>
          <w:iCs/>
        </w:rPr>
      </w:pPr>
      <w:r w:rsidRPr="00791D37">
        <w:t>Las credenciales son las mismas a las mencionadas</w:t>
      </w:r>
      <w:ins w:id="2271"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2272" w:author="JORGE CONTRERAS ORTIZ" w:date="2021-09-04T13:57:00Z">
        <w:r w:rsidR="00D86ECC">
          <w:t>3.2.1.2.3.1</w:t>
        </w:r>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2273" w:author="JORGE CONTRERAS ORTIZ" w:date="2021-09-04T13:57:00Z">
        <w:r w:rsidR="00D86ECC" w:rsidRPr="00791D37">
          <w:t>CONEXIÓN VÍA PUERTO USB SERIE</w:t>
        </w:r>
        <w:r w:rsidR="00D86ECC">
          <w:fldChar w:fldCharType="end"/>
        </w:r>
      </w:ins>
      <w:ins w:id="2274"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275" w:name="_Toc81499408"/>
      <w:bookmarkStart w:id="2276" w:name="_Toc81650404"/>
      <w:r w:rsidRPr="00791D37">
        <w:t>CAMBIAR LA CONFIGURACIÓN DE RED</w:t>
      </w:r>
      <w:bookmarkEnd w:id="2275"/>
      <w:bookmarkEnd w:id="2276"/>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0"/>
                    <a:stretch>
                      <a:fillRect/>
                    </a:stretch>
                  </pic:blipFill>
                  <pic:spPr>
                    <a:xfrm>
                      <a:off x="0" y="0"/>
                      <a:ext cx="5400040" cy="3559175"/>
                    </a:xfrm>
                    <a:prstGeom prst="rect">
                      <a:avLst/>
                    </a:prstGeom>
                  </pic:spPr>
                </pic:pic>
              </a:graphicData>
            </a:graphic>
          </wp:inline>
        </w:drawing>
      </w:r>
    </w:p>
    <w:p w14:paraId="4E50C83D" w14:textId="6681D7E6" w:rsidR="00571788" w:rsidRPr="006242EF" w:rsidRDefault="00571788" w:rsidP="006242EF">
      <w:pPr>
        <w:pStyle w:val="Descripcin"/>
        <w:jc w:val="center"/>
      </w:pPr>
      <w:bookmarkStart w:id="2277" w:name="_Toc81499587"/>
      <w:bookmarkStart w:id="2278" w:name="_Toc81499822"/>
      <w:bookmarkStart w:id="2279" w:name="_Toc81655400"/>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11</w:t>
      </w:r>
      <w:r w:rsidRPr="006242EF">
        <w:fldChar w:fldCharType="end"/>
      </w:r>
      <w:r w:rsidRPr="00791D37">
        <w:t xml:space="preserve"> Pestaña Network</w:t>
      </w:r>
      <w:bookmarkEnd w:id="2277"/>
      <w:bookmarkEnd w:id="2278"/>
      <w:bookmarkEnd w:id="2279"/>
    </w:p>
    <w:p w14:paraId="0C1EA9D3" w14:textId="77777777" w:rsidR="00571788" w:rsidRPr="00791D37" w:rsidRDefault="00571788" w:rsidP="00791D37"/>
    <w:p w14:paraId="0F65B914" w14:textId="77777777" w:rsidR="00571788" w:rsidRPr="00791D37" w:rsidRDefault="00571788" w:rsidP="00791D37">
      <w:r w:rsidRPr="00791D37">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77777777" w:rsidR="00571788" w:rsidRPr="006B360E" w:rsidRDefault="00571788" w:rsidP="00791D37">
      <w:pPr>
        <w:rPr>
          <w:i/>
          <w:iCs/>
          <w:rPrChange w:id="2280" w:author="JORGE CONTRERAS ORTIZ" w:date="2021-09-04T00:30:00Z">
            <w:rPr/>
          </w:rPrChange>
        </w:rPr>
      </w:pPr>
      <w:r w:rsidRPr="006B360E">
        <w:rPr>
          <w:b/>
          <w:bCs/>
          <w:i/>
          <w:iCs/>
          <w:rPrChange w:id="2281" w:author="JORGE CONTRERAS ORTIZ" w:date="2021-09-04T00:30:00Z">
            <w:rPr/>
          </w:rPrChange>
        </w:rPr>
        <w:t>Nota:</w:t>
      </w:r>
      <w:r w:rsidRPr="006B360E">
        <w:rPr>
          <w:i/>
          <w:iCs/>
          <w:rPrChange w:id="2282"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283" w:name="_Toc81499409"/>
      <w:bookmarkStart w:id="2284" w:name="_Toc81650405"/>
      <w:r w:rsidRPr="00791D37">
        <w:lastRenderedPageBreak/>
        <w:t xml:space="preserve">ACTUALIZAR </w:t>
      </w:r>
      <w:proofErr w:type="spellStart"/>
      <w:r w:rsidRPr="00791D37">
        <w:t>K</w:t>
      </w:r>
      <w:ins w:id="2285" w:author="JORGE CONTRERAS ORTIZ" w:date="2021-09-04T11:58:00Z">
        <w:r>
          <w:t>i</w:t>
        </w:r>
      </w:ins>
      <w:del w:id="2286" w:author="JORGE CONTRERAS ORTIZ" w:date="2021-09-04T11:58:00Z">
        <w:r w:rsidRPr="00791D37" w:rsidDel="00675D4D">
          <w:delText>I</w:delText>
        </w:r>
      </w:del>
      <w:r w:rsidRPr="00791D37">
        <w:t>BRA</w:t>
      </w:r>
      <w:bookmarkEnd w:id="2283"/>
      <w:bookmarkEnd w:id="2284"/>
      <w:proofErr w:type="spellEnd"/>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2287" w:author="JORGE CONTRERAS ORTIZ" w:date="2021-09-04T11:58:00Z">
        <w:r w:rsidRPr="00791D37" w:rsidDel="008F301F">
          <w:delText xml:space="preserve">iremos </w:delText>
        </w:r>
      </w:del>
      <w:ins w:id="2288" w:author="JORGE CONTRERAS ORTIZ" w:date="2021-09-04T11:58:00Z">
        <w:r w:rsidR="008F301F">
          <w:t xml:space="preserve">se deberá </w:t>
        </w:r>
        <w:proofErr w:type="spellStart"/>
        <w:r w:rsidR="008F301F">
          <w:t>entrar</w:t>
        </w:r>
      </w:ins>
      <w:r w:rsidRPr="00791D37">
        <w:t>al</w:t>
      </w:r>
      <w:proofErr w:type="spellEnd"/>
      <w:r w:rsidRPr="00791D37">
        <w:t xml:space="preserve"> menú de </w:t>
      </w:r>
      <w:proofErr w:type="spellStart"/>
      <w:r w:rsidRPr="00791D37">
        <w:t>KiBRA</w:t>
      </w:r>
      <w:proofErr w:type="spellEnd"/>
      <w:r w:rsidRPr="00791D37">
        <w:t xml:space="preserve"> y </w:t>
      </w:r>
      <w:del w:id="2289" w:author="JORGE CONTRERAS ORTIZ" w:date="2021-09-04T00:30:00Z">
        <w:r w:rsidRPr="00791D37" w:rsidDel="006B360E">
          <w:delText xml:space="preserve">pincharemos </w:delText>
        </w:r>
      </w:del>
      <w:ins w:id="2290" w:author="JORGE CONTRERAS ORTIZ" w:date="2021-09-04T00:30:00Z">
        <w:r w:rsidR="006B360E">
          <w:t xml:space="preserve">se </w:t>
        </w:r>
      </w:ins>
      <w:ins w:id="2291" w:author="JORGE CONTRERAS ORTIZ" w:date="2021-09-04T00:32:00Z">
        <w:r w:rsidR="006B360E">
          <w:t>clicará</w:t>
        </w:r>
      </w:ins>
      <w:ins w:id="2292"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2293" w:author="JORGE CONTRERAS ORTIZ" w:date="2021-09-04T00:31:00Z">
        <w:r w:rsidRPr="00791D37" w:rsidDel="006B360E">
          <w:delText>que es el que se sitúa</w:delText>
        </w:r>
      </w:del>
      <w:ins w:id="2294"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1"/>
                    <a:stretch>
                      <a:fillRect/>
                    </a:stretch>
                  </pic:blipFill>
                  <pic:spPr>
                    <a:xfrm>
                      <a:off x="0" y="0"/>
                      <a:ext cx="5400040" cy="4359910"/>
                    </a:xfrm>
                    <a:prstGeom prst="rect">
                      <a:avLst/>
                    </a:prstGeom>
                  </pic:spPr>
                </pic:pic>
              </a:graphicData>
            </a:graphic>
          </wp:inline>
        </w:drawing>
      </w:r>
    </w:p>
    <w:p w14:paraId="22FD1DDD" w14:textId="0638992C" w:rsidR="00571788" w:rsidRPr="006242EF" w:rsidRDefault="00571788" w:rsidP="006242EF">
      <w:pPr>
        <w:pStyle w:val="Descripcin"/>
        <w:jc w:val="center"/>
      </w:pPr>
      <w:bookmarkStart w:id="2295" w:name="_Toc81499588"/>
      <w:bookmarkStart w:id="2296" w:name="_Toc81499823"/>
      <w:bookmarkStart w:id="2297" w:name="_Toc81655401"/>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12</w:t>
      </w:r>
      <w:r w:rsidRPr="006242EF">
        <w:fldChar w:fldCharType="end"/>
      </w:r>
      <w:r w:rsidRPr="00791D37">
        <w:t xml:space="preserve"> Actualización </w:t>
      </w:r>
      <w:proofErr w:type="spellStart"/>
      <w:r w:rsidRPr="00791D37">
        <w:t>KiBRA</w:t>
      </w:r>
      <w:bookmarkEnd w:id="2295"/>
      <w:bookmarkEnd w:id="2296"/>
      <w:bookmarkEnd w:id="2297"/>
      <w:proofErr w:type="spellEnd"/>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298" w:author="JORGE CONTRERAS ORTIZ" w:date="2021-09-04T00:32:00Z">
        <w:r w:rsidRPr="00791D37" w:rsidDel="006B360E">
          <w:delText xml:space="preserve">seleccionaremos </w:delText>
        </w:r>
      </w:del>
      <w:ins w:id="2299" w:author="JORGE CONTRERAS ORTIZ" w:date="2021-09-04T00:32:00Z">
        <w:r w:rsidR="006B360E">
          <w:t>se seleccionará</w:t>
        </w:r>
        <w:r w:rsidR="006B360E" w:rsidRPr="00791D37">
          <w:t xml:space="preserve"> </w:t>
        </w:r>
      </w:ins>
      <w:r w:rsidRPr="00791D37">
        <w:t>el fichero KiBRA-v2.x.x.zip descargado anteriormente</w:t>
      </w:r>
      <w:ins w:id="2300" w:author="JORGE CONTRERAS ORTIZ" w:date="2021-09-04T00:33:00Z">
        <w:r w:rsidR="006B360E">
          <w:t xml:space="preserve">, </w:t>
        </w:r>
      </w:ins>
      <w:del w:id="2301" w:author="JORGE CONTRERAS ORTIZ" w:date="2021-09-04T00:32:00Z">
        <w:r w:rsidRPr="00791D37" w:rsidDel="006B360E">
          <w:delText xml:space="preserve"> en nuestro ordenador, </w:delText>
        </w:r>
      </w:del>
      <w:del w:id="2302" w:author="JORGE CONTRERAS ORTIZ" w:date="2021-09-04T12:08:00Z">
        <w:r w:rsidRPr="00791D37" w:rsidDel="008F301F">
          <w:delText>pincharemos</w:delText>
        </w:r>
      </w:del>
      <w:ins w:id="2303"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2304" w:author="JORGE CONTRERAS ORTIZ" w:date="2021-09-04T00:32:00Z">
        <w:r w:rsidRPr="00791D37" w:rsidDel="006B360E">
          <w:delText xml:space="preserve">seguiremos </w:delText>
        </w:r>
      </w:del>
      <w:ins w:id="2305" w:author="JORGE CONTRERAS ORTIZ" w:date="2021-09-04T00:32:00Z">
        <w:r w:rsidR="006B360E">
          <w:t>se seguirán</w:t>
        </w:r>
        <w:r w:rsidR="006B360E" w:rsidRPr="00791D37">
          <w:t xml:space="preserve"> </w:t>
        </w:r>
      </w:ins>
      <w:r w:rsidRPr="00791D37">
        <w:t>las instrucciones que</w:t>
      </w:r>
      <w:ins w:id="2306" w:author="JORGE CONTRERAS ORTIZ" w:date="2021-09-04T00:32:00Z">
        <w:r w:rsidR="006B360E">
          <w:t xml:space="preserve"> </w:t>
        </w:r>
      </w:ins>
      <w:del w:id="2307"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308" w:name="_Toc81499410"/>
      <w:bookmarkStart w:id="2309" w:name="_Toc81650406"/>
      <w:r w:rsidRPr="00791D37">
        <w:lastRenderedPageBreak/>
        <w:t>CONFIGURAR BORDER ROUTER</w:t>
      </w:r>
      <w:bookmarkEnd w:id="2308"/>
      <w:bookmarkEnd w:id="2309"/>
    </w:p>
    <w:p w14:paraId="2DF91B73" w14:textId="77777777" w:rsidR="00571788" w:rsidRPr="00791D37" w:rsidRDefault="00571788" w:rsidP="00791D37"/>
    <w:p w14:paraId="489ED16F" w14:textId="665A967D" w:rsidR="00571788" w:rsidRPr="00791D37" w:rsidRDefault="00571788" w:rsidP="00791D37">
      <w:del w:id="2310" w:author="JORGE CONTRERAS ORTIZ" w:date="2021-09-04T00:32:00Z">
        <w:r w:rsidRPr="00791D37" w:rsidDel="006B360E">
          <w:delText xml:space="preserve">Pincharemos </w:delText>
        </w:r>
      </w:del>
      <w:ins w:id="2311"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xml:space="preserve">,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2"/>
                    <a:stretch>
                      <a:fillRect/>
                    </a:stretch>
                  </pic:blipFill>
                  <pic:spPr>
                    <a:xfrm>
                      <a:off x="0" y="0"/>
                      <a:ext cx="5400040" cy="4354195"/>
                    </a:xfrm>
                    <a:prstGeom prst="rect">
                      <a:avLst/>
                    </a:prstGeom>
                  </pic:spPr>
                </pic:pic>
              </a:graphicData>
            </a:graphic>
          </wp:inline>
        </w:drawing>
      </w:r>
    </w:p>
    <w:p w14:paraId="6DCCEEC7" w14:textId="7CF40B78" w:rsidR="00571788" w:rsidRPr="006242EF" w:rsidRDefault="00571788" w:rsidP="006242EF">
      <w:pPr>
        <w:pStyle w:val="Descripcin"/>
        <w:jc w:val="center"/>
      </w:pPr>
      <w:bookmarkStart w:id="2312" w:name="_Toc81499589"/>
      <w:bookmarkStart w:id="2313" w:name="_Toc81499824"/>
      <w:bookmarkStart w:id="2314" w:name="_Toc81655402"/>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13</w:t>
      </w:r>
      <w:r w:rsidRPr="006242EF">
        <w:fldChar w:fldCharType="end"/>
      </w:r>
      <w:r w:rsidRPr="00791D37">
        <w:t xml:space="preserve"> Pestaña </w:t>
      </w:r>
      <w:proofErr w:type="spellStart"/>
      <w:r w:rsidRPr="00791D37">
        <w:t>Settings</w:t>
      </w:r>
      <w:bookmarkEnd w:id="2312"/>
      <w:bookmarkEnd w:id="2313"/>
      <w:bookmarkEnd w:id="2314"/>
      <w:proofErr w:type="spellEnd"/>
    </w:p>
    <w:p w14:paraId="69F1273A" w14:textId="77777777" w:rsidR="00571788" w:rsidRPr="00791D37" w:rsidRDefault="00571788" w:rsidP="00791D37"/>
    <w:p w14:paraId="637ABB4D" w14:textId="67083DC3" w:rsidR="00571788" w:rsidRPr="00791D37" w:rsidRDefault="008F301F" w:rsidP="00FE1EC4">
      <w:pPr>
        <w:pStyle w:val="Ttulo6"/>
      </w:pPr>
      <w:bookmarkStart w:id="2315" w:name="_Toc81650407"/>
      <w:r w:rsidRPr="00791D37">
        <w:t>UNIRSE O FORMAR UNA RED THREAD</w:t>
      </w:r>
      <w:bookmarkEnd w:id="2315"/>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proofErr w:type="spellStart"/>
      <w:r w:rsidRPr="00791D37">
        <w:rPr>
          <w:b/>
          <w:bCs/>
        </w:rPr>
        <w:t>Out</w:t>
      </w:r>
      <w:proofErr w:type="spellEnd"/>
      <w:r w:rsidRPr="00791D37">
        <w:rPr>
          <w:b/>
          <w:bCs/>
        </w:rPr>
        <w:t xml:space="preserve">-of-band </w:t>
      </w:r>
      <w:proofErr w:type="spellStart"/>
      <w:r w:rsidRPr="00791D37">
        <w:rPr>
          <w:b/>
          <w:bCs/>
        </w:rPr>
        <w:t>Commisioning</w:t>
      </w:r>
      <w:proofErr w:type="spellEnd"/>
      <w:r w:rsidRPr="00791D37">
        <w:rPr>
          <w:b/>
          <w:bCs/>
        </w:rPr>
        <w:t xml:space="preserve">: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6D094FE6" w:rsidR="0074559B" w:rsidRPr="006242EF" w:rsidRDefault="0074559B" w:rsidP="006242EF">
                            <w:pPr>
                              <w:pStyle w:val="Descripcin"/>
                              <w:jc w:val="center"/>
                            </w:pPr>
                            <w:bookmarkStart w:id="2316" w:name="_Toc81499590"/>
                            <w:bookmarkStart w:id="2317" w:name="_Toc81499825"/>
                            <w:bookmarkStart w:id="2318" w:name="_Toc81655403"/>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316"/>
                            <w:bookmarkEnd w:id="2317"/>
                            <w:bookmarkEnd w:id="2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6D094FE6" w:rsidR="0074559B" w:rsidRPr="006242EF" w:rsidRDefault="0074559B" w:rsidP="006242EF">
                      <w:pPr>
                        <w:pStyle w:val="Descripcin"/>
                        <w:jc w:val="center"/>
                      </w:pPr>
                      <w:bookmarkStart w:id="2319" w:name="_Toc81499590"/>
                      <w:bookmarkStart w:id="2320" w:name="_Toc81499825"/>
                      <w:bookmarkStart w:id="2321" w:name="_Toc81655403"/>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319"/>
                      <w:bookmarkEnd w:id="2320"/>
                      <w:bookmarkEnd w:id="2321"/>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2322" w:author="JORGE CONTRERAS ORTIZ" w:date="2021-09-04T12:07:00Z"/>
        </w:rPr>
      </w:pPr>
      <w:del w:id="2323"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rsidP="008F301F">
      <w:pPr>
        <w:pStyle w:val="Prrafodelista"/>
        <w:rPr>
          <w:ins w:id="2324" w:author="JORGE CONTRERAS ORTIZ" w:date="2021-09-04T12:07:00Z"/>
        </w:rPr>
        <w:pPrChange w:id="2325" w:author="JORGE CONTRERAS ORTIZ" w:date="2021-09-04T12:07:00Z">
          <w:pPr>
            <w:pStyle w:val="Prrafodelista"/>
            <w:numPr>
              <w:ilvl w:val="1"/>
              <w:numId w:val="16"/>
            </w:numPr>
            <w:ind w:left="1440" w:hanging="360"/>
          </w:pPr>
        </w:pPrChange>
      </w:pPr>
    </w:p>
    <w:p w14:paraId="1A9CEC1C" w14:textId="0859ED68" w:rsidR="008F301F" w:rsidRDefault="008F301F" w:rsidP="008F301F">
      <w:pPr>
        <w:rPr>
          <w:ins w:id="2326" w:author="JORGE CONTRERAS ORTIZ" w:date="2021-09-04T12:07:00Z"/>
        </w:rPr>
        <w:pPrChange w:id="2327"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134550D9" w:rsidR="0074559B" w:rsidRPr="006242EF" w:rsidRDefault="0074559B" w:rsidP="006242EF">
                            <w:pPr>
                              <w:pStyle w:val="Descripcin"/>
                              <w:jc w:val="center"/>
                            </w:pPr>
                            <w:bookmarkStart w:id="2328" w:name="_Toc81499591"/>
                            <w:bookmarkStart w:id="2329" w:name="_Toc81499826"/>
                            <w:bookmarkStart w:id="2330" w:name="_Toc81655404"/>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328"/>
                            <w:bookmarkEnd w:id="2329"/>
                            <w:bookmarkEnd w:id="2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134550D9" w:rsidR="0074559B" w:rsidRPr="006242EF" w:rsidRDefault="0074559B" w:rsidP="006242EF">
                      <w:pPr>
                        <w:pStyle w:val="Descripcin"/>
                        <w:jc w:val="center"/>
                      </w:pPr>
                      <w:bookmarkStart w:id="2331" w:name="_Toc81499591"/>
                      <w:bookmarkStart w:id="2332" w:name="_Toc81499826"/>
                      <w:bookmarkStart w:id="2333" w:name="_Toc81655404"/>
                      <w:r w:rsidRPr="001E2FD6">
                        <w:t xml:space="preserve">Ilustración </w:t>
                      </w:r>
                      <w:r w:rsidRPr="006242EF">
                        <w:fldChar w:fldCharType="begin"/>
                      </w:r>
                      <w:r w:rsidRPr="001E2FD6">
                        <w:instrText xml:space="preserve"> SEQ Ilustración \* ARABIC </w:instrText>
                      </w:r>
                      <w:r w:rsidRPr="006242EF">
                        <w:fldChar w:fldCharType="separate"/>
                      </w:r>
                      <w:r w:rsidR="00FE1EC4">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331"/>
                      <w:bookmarkEnd w:id="2332"/>
                      <w:bookmarkEnd w:id="2333"/>
                    </w:p>
                  </w:txbxContent>
                </v:textbox>
                <w10:wrap type="square" anchorx="margin"/>
              </v:shape>
            </w:pict>
          </mc:Fallback>
        </mc:AlternateContent>
      </w:r>
      <w:ins w:id="2334"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2335" w:author="JORGE CONTRERAS ORTIZ" w:date="2021-09-04T12:08:00Z"/>
        </w:rPr>
      </w:pPr>
    </w:p>
    <w:p w14:paraId="54D5ED7E" w14:textId="77777777" w:rsidR="00593FA6" w:rsidRPr="00791D37" w:rsidRDefault="00593FA6" w:rsidP="008F301F">
      <w:pPr>
        <w:rPr>
          <w:ins w:id="2336" w:author="JORGE CONTRERAS ORTIZ" w:date="2021-09-04T12:08:00Z"/>
        </w:rPr>
        <w:pPrChange w:id="2337"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2338"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2339" w:name="_Toc81650408"/>
      <w:r w:rsidRPr="00791D37">
        <w:t>BACKBONE ROUTER SERVER (BBR).</w:t>
      </w:r>
      <w:bookmarkEnd w:id="2339"/>
    </w:p>
    <w:p w14:paraId="3359DBE6" w14:textId="77777777" w:rsidR="0074559B" w:rsidRPr="00791D37" w:rsidRDefault="0074559B" w:rsidP="00791D37"/>
    <w:p w14:paraId="1955C6FF" w14:textId="77777777" w:rsidR="0074559B" w:rsidRPr="00791D37" w:rsidRDefault="0074559B" w:rsidP="00791D37">
      <w:r w:rsidRPr="00791D37">
        <w:t xml:space="preserve">Da la posibilidad de habilitar o deshabilitar la función BBR. De igual manera, el administrador de la red podrá configurar los parámetros específicos que usará el Servidor del </w:t>
      </w:r>
      <w:proofErr w:type="spellStart"/>
      <w:r w:rsidRPr="00791D37">
        <w:t>Border</w:t>
      </w:r>
      <w:proofErr w:type="spellEnd"/>
      <w:r w:rsidRPr="00791D37">
        <w:t xml:space="preserve"> </w:t>
      </w:r>
      <w:proofErr w:type="spellStart"/>
      <w:r w:rsidRPr="00791D37">
        <w:t>Router</w:t>
      </w:r>
      <w:proofErr w:type="spellEnd"/>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2340" w:name="_Toc81650409"/>
      <w:r w:rsidRPr="00791D37">
        <w:lastRenderedPageBreak/>
        <w:t>PREFIJO DE RED (NETWORK PREFIX)</w:t>
      </w:r>
      <w:bookmarkEnd w:id="2340"/>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5"/>
                    <a:stretch>
                      <a:fillRect/>
                    </a:stretch>
                  </pic:blipFill>
                  <pic:spPr>
                    <a:xfrm>
                      <a:off x="0" y="0"/>
                      <a:ext cx="5400040" cy="4656455"/>
                    </a:xfrm>
                    <a:prstGeom prst="rect">
                      <a:avLst/>
                    </a:prstGeom>
                  </pic:spPr>
                </pic:pic>
              </a:graphicData>
            </a:graphic>
          </wp:inline>
        </w:drawing>
      </w:r>
    </w:p>
    <w:p w14:paraId="6B4513F6" w14:textId="481209C5" w:rsidR="0074559B" w:rsidRPr="006242EF" w:rsidRDefault="0074559B" w:rsidP="006242EF">
      <w:pPr>
        <w:pStyle w:val="Descripcin"/>
        <w:jc w:val="center"/>
      </w:pPr>
      <w:bookmarkStart w:id="2341" w:name="_Toc81499592"/>
      <w:bookmarkStart w:id="2342" w:name="_Toc81499827"/>
      <w:bookmarkStart w:id="2343" w:name="_Toc81655405"/>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16</w:t>
      </w:r>
      <w:r w:rsidRPr="006242EF">
        <w:fldChar w:fldCharType="end"/>
      </w:r>
      <w:r w:rsidRPr="00791D37">
        <w:t xml:space="preserve"> Configuración Prefijo de Red</w:t>
      </w:r>
      <w:bookmarkEnd w:id="2341"/>
      <w:bookmarkEnd w:id="2342"/>
      <w:bookmarkEnd w:id="2343"/>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w:t>
      </w:r>
      <w:proofErr w:type="spellStart"/>
      <w:r w:rsidRPr="00791D37">
        <w:t>Border</w:t>
      </w:r>
      <w:proofErr w:type="spellEnd"/>
      <w:r w:rsidRPr="00791D37">
        <w:t xml:space="preserve"> </w:t>
      </w:r>
      <w:proofErr w:type="spellStart"/>
      <w:r w:rsidRPr="00791D37">
        <w:t>Router</w:t>
      </w:r>
      <w:proofErr w:type="spellEnd"/>
      <w:r w:rsidRPr="00791D37">
        <w:t xml:space="preserve">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2344" w:name="_Toc81499411"/>
      <w:bookmarkStart w:id="2345" w:name="_Toc81650410"/>
      <w:r w:rsidRPr="00791D37">
        <w:rPr>
          <w:lang w:val="en-US"/>
        </w:rPr>
        <w:lastRenderedPageBreak/>
        <w:t>INICIO DEL BORDER ROUTER (START-UP).</w:t>
      </w:r>
      <w:bookmarkEnd w:id="2344"/>
      <w:bookmarkEnd w:id="2345"/>
    </w:p>
    <w:p w14:paraId="754B998B" w14:textId="77777777" w:rsidR="0074559B" w:rsidRPr="00791D37" w:rsidRDefault="0074559B" w:rsidP="00791D37">
      <w:pPr>
        <w:rPr>
          <w:lang w:val="en-US"/>
        </w:rPr>
      </w:pPr>
    </w:p>
    <w:p w14:paraId="704E5DB5" w14:textId="7D075D1D" w:rsidR="0074559B" w:rsidRPr="00791D37" w:rsidRDefault="0074559B" w:rsidP="00791D37">
      <w:del w:id="2346" w:author="JORGE CONTRERAS ORTIZ" w:date="2021-09-04T12:10:00Z">
        <w:r w:rsidRPr="00791D37" w:rsidDel="00593FA6">
          <w:delText xml:space="preserve">Iremos </w:delText>
        </w:r>
      </w:del>
      <w:ins w:id="2347" w:author="JORGE CONTRERAS ORTIZ" w:date="2021-09-04T12:10:00Z">
        <w:r w:rsidR="00593FA6">
          <w:t>Ir</w:t>
        </w:r>
        <w:r w:rsidR="00593FA6" w:rsidRPr="00791D37">
          <w:t xml:space="preserve"> </w:t>
        </w:r>
      </w:ins>
      <w:r w:rsidRPr="00791D37">
        <w:t>a la pestaña “</w:t>
      </w:r>
      <w:proofErr w:type="spellStart"/>
      <w:r w:rsidRPr="00791D37">
        <w:t>KiBRA</w:t>
      </w:r>
      <w:proofErr w:type="spellEnd"/>
      <w:r w:rsidRPr="00791D37">
        <w:t>” en el menú para encender el “</w:t>
      </w:r>
      <w:proofErr w:type="spellStart"/>
      <w:r w:rsidRPr="00791D37">
        <w:t>Border</w:t>
      </w:r>
      <w:proofErr w:type="spellEnd"/>
      <w:r w:rsidRPr="00791D37">
        <w:t xml:space="preserve"> </w:t>
      </w:r>
      <w:proofErr w:type="spellStart"/>
      <w:r w:rsidRPr="00791D37">
        <w:t>Router</w:t>
      </w:r>
      <w:proofErr w:type="spellEnd"/>
      <w:r w:rsidRPr="00791D37">
        <w:t xml:space="preserve"> </w:t>
      </w:r>
      <w:proofErr w:type="spellStart"/>
      <w:r w:rsidRPr="00791D37">
        <w:t>Engine</w:t>
      </w:r>
      <w:proofErr w:type="spellEnd"/>
      <w:r w:rsidRPr="00791D37">
        <w:t>”.</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6"/>
                    <a:stretch>
                      <a:fillRect/>
                    </a:stretch>
                  </pic:blipFill>
                  <pic:spPr>
                    <a:xfrm>
                      <a:off x="0" y="0"/>
                      <a:ext cx="5400040" cy="4389120"/>
                    </a:xfrm>
                    <a:prstGeom prst="rect">
                      <a:avLst/>
                    </a:prstGeom>
                  </pic:spPr>
                </pic:pic>
              </a:graphicData>
            </a:graphic>
          </wp:inline>
        </w:drawing>
      </w:r>
    </w:p>
    <w:p w14:paraId="2B694D6B" w14:textId="6CEF54C3" w:rsidR="0074559B" w:rsidRPr="006242EF" w:rsidRDefault="0074559B" w:rsidP="006242EF">
      <w:pPr>
        <w:pStyle w:val="Descripcin"/>
        <w:jc w:val="center"/>
      </w:pPr>
      <w:bookmarkStart w:id="2348" w:name="_Toc81499593"/>
      <w:bookmarkStart w:id="2349" w:name="_Toc81499828"/>
      <w:bookmarkStart w:id="2350" w:name="_Toc81655406"/>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17</w:t>
      </w:r>
      <w:r w:rsidRPr="006242EF">
        <w:fldChar w:fldCharType="end"/>
      </w:r>
      <w:r w:rsidRPr="00791D37">
        <w:t xml:space="preserve"> Menú </w:t>
      </w:r>
      <w:proofErr w:type="spellStart"/>
      <w:r w:rsidRPr="00791D37">
        <w:t>KiBRA</w:t>
      </w:r>
      <w:proofErr w:type="spellEnd"/>
      <w:r w:rsidRPr="00791D37">
        <w:t xml:space="preserve"> - Inicio de </w:t>
      </w:r>
      <w:proofErr w:type="spellStart"/>
      <w:r w:rsidRPr="00791D37">
        <w:t>Border</w:t>
      </w:r>
      <w:proofErr w:type="spellEnd"/>
      <w:r w:rsidRPr="00791D37">
        <w:t xml:space="preserve"> </w:t>
      </w:r>
      <w:proofErr w:type="spellStart"/>
      <w:r w:rsidRPr="00791D37">
        <w:t>Router</w:t>
      </w:r>
      <w:bookmarkEnd w:id="2348"/>
      <w:bookmarkEnd w:id="2349"/>
      <w:bookmarkEnd w:id="2350"/>
      <w:proofErr w:type="spellEnd"/>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2351" w:author="JORGE CONTRERAS ORTIZ" w:date="2021-09-04T12:16:00Z">
        <w:r w:rsidRPr="00791D37" w:rsidDel="00593FA6">
          <w:delText>de clickear</w:delText>
        </w:r>
      </w:del>
      <w:ins w:id="2352" w:author="JORGE CONTRERAS ORTIZ" w:date="2021-09-04T12:16:00Z">
        <w:r w:rsidR="00593FA6">
          <w:t>se clicará</w:t>
        </w:r>
      </w:ins>
      <w:r w:rsidRPr="00791D37">
        <w:t xml:space="preserve"> en el botón de </w:t>
      </w:r>
      <w:proofErr w:type="spellStart"/>
      <w:r w:rsidRPr="00791D37">
        <w:t>Start</w:t>
      </w:r>
      <w:proofErr w:type="spellEnd"/>
      <w:r w:rsidRPr="00791D37">
        <w:t xml:space="preserve">, </w:t>
      </w:r>
      <w:ins w:id="2353" w:author="JORGE CONTRERAS ORTIZ" w:date="2021-09-04T12:16:00Z">
        <w:r w:rsidR="00593FA6">
          <w:t xml:space="preserve">y </w:t>
        </w:r>
      </w:ins>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7"/>
                    <a:stretch>
                      <a:fillRect/>
                    </a:stretch>
                  </pic:blipFill>
                  <pic:spPr>
                    <a:xfrm>
                      <a:off x="0" y="0"/>
                      <a:ext cx="5400040" cy="4645660"/>
                    </a:xfrm>
                    <a:prstGeom prst="rect">
                      <a:avLst/>
                    </a:prstGeom>
                  </pic:spPr>
                </pic:pic>
              </a:graphicData>
            </a:graphic>
          </wp:inline>
        </w:drawing>
      </w:r>
    </w:p>
    <w:p w14:paraId="212C1C74" w14:textId="41489A6E" w:rsidR="0074559B" w:rsidRPr="006242EF" w:rsidRDefault="0074559B" w:rsidP="006242EF">
      <w:pPr>
        <w:pStyle w:val="Descripcin"/>
        <w:jc w:val="center"/>
      </w:pPr>
      <w:bookmarkStart w:id="2354" w:name="_Toc81499594"/>
      <w:bookmarkStart w:id="2355" w:name="_Toc81499829"/>
      <w:bookmarkStart w:id="2356" w:name="_Toc81655407"/>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18</w:t>
      </w:r>
      <w:r w:rsidRPr="006242EF">
        <w:fldChar w:fldCharType="end"/>
      </w:r>
      <w:r w:rsidRPr="00791D37">
        <w:t xml:space="preserve"> Menú de </w:t>
      </w:r>
      <w:proofErr w:type="spellStart"/>
      <w:r w:rsidRPr="00791D37">
        <w:t>KiBRA</w:t>
      </w:r>
      <w:proofErr w:type="spellEnd"/>
      <w:r w:rsidRPr="00791D37">
        <w:t xml:space="preserve"> - </w:t>
      </w:r>
      <w:proofErr w:type="spellStart"/>
      <w:r w:rsidRPr="00791D37">
        <w:t>Border</w:t>
      </w:r>
      <w:proofErr w:type="spellEnd"/>
      <w:r w:rsidRPr="00791D37">
        <w:t xml:space="preserve"> </w:t>
      </w:r>
      <w:proofErr w:type="spellStart"/>
      <w:r w:rsidRPr="00791D37">
        <w:t>Router</w:t>
      </w:r>
      <w:proofErr w:type="spellEnd"/>
      <w:r w:rsidRPr="00791D37">
        <w:t xml:space="preserve"> Iniciado</w:t>
      </w:r>
      <w:bookmarkEnd w:id="2354"/>
      <w:bookmarkEnd w:id="2355"/>
      <w:bookmarkEnd w:id="2356"/>
    </w:p>
    <w:p w14:paraId="344C5519" w14:textId="77777777" w:rsidR="0074559B" w:rsidRPr="00791D37" w:rsidRDefault="0074559B" w:rsidP="00791D37"/>
    <w:p w14:paraId="6F697A71" w14:textId="4A422486" w:rsidR="0074559B" w:rsidRPr="00791D37" w:rsidRDefault="00672BD4" w:rsidP="00791D37">
      <w:ins w:id="2357" w:author="JORGE CONTRERAS ORTIZ" w:date="2021-09-04T12:19:00Z">
        <w:r>
          <w:t xml:space="preserve">Volviendo </w:t>
        </w:r>
      </w:ins>
      <w:del w:id="2358"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8"/>
                    <a:stretch>
                      <a:fillRect/>
                    </a:stretch>
                  </pic:blipFill>
                  <pic:spPr>
                    <a:xfrm>
                      <a:off x="0" y="0"/>
                      <a:ext cx="5400040" cy="4658995"/>
                    </a:xfrm>
                    <a:prstGeom prst="rect">
                      <a:avLst/>
                    </a:prstGeom>
                  </pic:spPr>
                </pic:pic>
              </a:graphicData>
            </a:graphic>
          </wp:inline>
        </w:drawing>
      </w:r>
    </w:p>
    <w:p w14:paraId="45A9687B" w14:textId="32DA4827" w:rsidR="0074559B" w:rsidRPr="00FE1EC4" w:rsidRDefault="0074559B" w:rsidP="006242EF">
      <w:pPr>
        <w:pStyle w:val="Descripcin"/>
        <w:jc w:val="center"/>
      </w:pPr>
      <w:bookmarkStart w:id="2359" w:name="_Toc81499595"/>
      <w:bookmarkStart w:id="2360" w:name="_Toc81499830"/>
      <w:bookmarkStart w:id="2361" w:name="_Toc81655408"/>
      <w:r w:rsidRPr="00FE1EC4">
        <w:t xml:space="preserve">Ilustración </w:t>
      </w:r>
      <w:r w:rsidRPr="006242EF">
        <w:fldChar w:fldCharType="begin"/>
      </w:r>
      <w:r w:rsidRPr="00FE1EC4">
        <w:instrText xml:space="preserve"> SEQ Ilustración \* ARABIC </w:instrText>
      </w:r>
      <w:r w:rsidRPr="006242EF">
        <w:fldChar w:fldCharType="separate"/>
      </w:r>
      <w:ins w:id="2362" w:author="JORGE CONTRERAS ORTIZ" w:date="2021-09-04T12:50:00Z">
        <w:r w:rsidR="00FE1EC4">
          <w:rPr>
            <w:noProof/>
          </w:rPr>
          <w:t>19</w:t>
        </w:r>
      </w:ins>
      <w:del w:id="2363" w:author="JORGE CONTRERAS ORTIZ" w:date="2021-09-04T12:49:00Z">
        <w:r w:rsidR="00FE1EC4" w:rsidRPr="00FE1EC4" w:rsidDel="00FE1EC4">
          <w:rPr>
            <w:noProof/>
          </w:rPr>
          <w:delText>19</w:delText>
        </w:r>
      </w:del>
      <w:r w:rsidRPr="006242EF">
        <w:fldChar w:fldCharType="end"/>
      </w:r>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2359"/>
      <w:bookmarkEnd w:id="2360"/>
      <w:bookmarkEnd w:id="2361"/>
      <w:proofErr w:type="spellEnd"/>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2364" w:author="JORGE CONTRERAS ORTIZ" w:date="2021-09-04T12:19:00Z">
        <w:r w:rsidR="00672BD4">
          <w:t xml:space="preserve">es posible </w:t>
        </w:r>
      </w:ins>
      <w:del w:id="2365" w:author="JORGE CONTRERAS ORTIZ" w:date="2021-09-04T12:19:00Z">
        <w:r w:rsidRPr="00791D37" w:rsidDel="00672BD4">
          <w:delText xml:space="preserve">podemos </w:delText>
        </w:r>
      </w:del>
      <w:del w:id="2366" w:author="JORGE CONTRERAS ORTIZ" w:date="2021-09-04T12:20:00Z">
        <w:r w:rsidRPr="00791D37" w:rsidDel="00672BD4">
          <w:delText>coger</w:delText>
        </w:r>
      </w:del>
      <w:ins w:id="2367" w:author="JORGE CONTRERAS ORTIZ" w:date="2021-09-04T12:20:00Z">
        <w:r w:rsidR="00672BD4">
          <w:t>visualizar y copiar</w:t>
        </w:r>
      </w:ins>
      <w:r w:rsidRPr="00791D37">
        <w:t xml:space="preserve"> la información necesaria para </w:t>
      </w:r>
      <w:del w:id="2368" w:author="JORGE CONTRERAS ORTIZ" w:date="2021-09-04T12:20:00Z">
        <w:r w:rsidRPr="00791D37" w:rsidDel="00672BD4">
          <w:delText>que otros</w:delText>
        </w:r>
      </w:del>
      <w:ins w:id="2369" w:author="JORGE CONTRERAS ORTIZ" w:date="2021-09-04T12:20:00Z">
        <w:r w:rsidR="00672BD4">
          <w:t>la configuración de otros</w:t>
        </w:r>
      </w:ins>
      <w:r w:rsidRPr="00791D37">
        <w:t xml:space="preserve"> dispositivos </w:t>
      </w:r>
      <w:ins w:id="2370" w:author="JORGE CONTRERAS ORTIZ" w:date="2021-09-04T12:20:00Z">
        <w:r w:rsidR="00672BD4">
          <w:t xml:space="preserve">y su posterior </w:t>
        </w:r>
      </w:ins>
      <w:del w:id="2371" w:author="JORGE CONTRERAS ORTIZ" w:date="2021-09-04T12:20:00Z">
        <w:r w:rsidRPr="00791D37" w:rsidDel="00672BD4">
          <w:delText>puedan unirse</w:delText>
        </w:r>
      </w:del>
      <w:ins w:id="2372" w:author="JORGE CONTRERAS ORTIZ" w:date="2021-09-04T12:20:00Z">
        <w:r w:rsidR="00672BD4">
          <w:t>unión</w:t>
        </w:r>
      </w:ins>
      <w:r w:rsidRPr="00791D37">
        <w:t xml:space="preserve"> a la misma red. Esto se podrá gracias al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 el cual permite copiar la información de “</w:t>
      </w:r>
      <w:proofErr w:type="spellStart"/>
      <w:r w:rsidRPr="00791D37">
        <w:t>commissioning</w:t>
      </w:r>
      <w:proofErr w:type="spellEnd"/>
      <w:r w:rsidRPr="00791D37">
        <w:t xml:space="preserve">”, requerida para la configuración del nuevo dispositivo e introducirlo en la red, utilizando comandos </w:t>
      </w:r>
      <w:proofErr w:type="spellStart"/>
      <w:r w:rsidRPr="00791D37">
        <w:t>KiNOS.</w:t>
      </w:r>
      <w:ins w:id="2373" w:author="JORGE CONTRERAS ORTIZ" w:date="2021-09-04T12:20:00Z">
        <w:r w:rsidR="00672BD4">
          <w:t>a</w:t>
        </w:r>
        <w:proofErr w:type="spellEnd"/>
        <w:r w:rsidR="00672BD4">
          <w:t xml:space="preserve"> través </w:t>
        </w:r>
      </w:ins>
      <w:ins w:id="2374" w:author="JORGE CONTRERAS ORTIZ" w:date="2021-09-04T12:21:00Z">
        <w:r w:rsidR="00672BD4">
          <w:t xml:space="preserve">de la interfaz de </w:t>
        </w:r>
        <w:proofErr w:type="spellStart"/>
        <w:r w:rsidR="00672BD4">
          <w:t>KiTools</w:t>
        </w:r>
        <w:proofErr w:type="spellEnd"/>
        <w:r w:rsidR="00672BD4">
          <w:t xml:space="preserve"> proporcionada por </w:t>
        </w:r>
        <w:proofErr w:type="spellStart"/>
        <w:r w:rsidR="00672BD4">
          <w:t>Kirale</w:t>
        </w:r>
        <w:proofErr w:type="spellEnd"/>
        <w:r w:rsidR="00672BD4">
          <w:t>.</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9"/>
                    <a:stretch>
                      <a:fillRect/>
                    </a:stretch>
                  </pic:blipFill>
                  <pic:spPr>
                    <a:xfrm>
                      <a:off x="0" y="0"/>
                      <a:ext cx="5400040" cy="4638675"/>
                    </a:xfrm>
                    <a:prstGeom prst="rect">
                      <a:avLst/>
                    </a:prstGeom>
                  </pic:spPr>
                </pic:pic>
              </a:graphicData>
            </a:graphic>
          </wp:inline>
        </w:drawing>
      </w:r>
    </w:p>
    <w:p w14:paraId="2210BEE0" w14:textId="085BBC18" w:rsidR="0074559B" w:rsidRPr="00434554" w:rsidRDefault="0074559B" w:rsidP="006242EF">
      <w:pPr>
        <w:pStyle w:val="Descripcin"/>
        <w:jc w:val="center"/>
        <w:rPr>
          <w:lang w:val="en-US"/>
          <w:rPrChange w:id="2375" w:author="JORGE CONTRERAS ORTIZ" w:date="2021-09-04T09:17:00Z">
            <w:rPr/>
          </w:rPrChange>
        </w:rPr>
      </w:pPr>
      <w:bookmarkStart w:id="2376" w:name="_Toc81499596"/>
      <w:bookmarkStart w:id="2377" w:name="_Toc81499831"/>
      <w:bookmarkStart w:id="2378" w:name="_Toc81655409"/>
      <w:r w:rsidRPr="00434554">
        <w:rPr>
          <w:lang w:val="en-US"/>
          <w:rPrChange w:id="2379" w:author="JORGE CONTRERAS ORTIZ" w:date="2021-09-04T09:17:00Z">
            <w:rPr/>
          </w:rPrChange>
        </w:rPr>
        <w:t xml:space="preserve">Ilustración </w:t>
      </w:r>
      <w:r w:rsidR="009449CB">
        <w:fldChar w:fldCharType="begin"/>
      </w:r>
      <w:r w:rsidR="009449CB" w:rsidRPr="00434554">
        <w:rPr>
          <w:lang w:val="en-US"/>
          <w:rPrChange w:id="2380" w:author="JORGE CONTRERAS ORTIZ" w:date="2021-09-04T09:17:00Z">
            <w:rPr/>
          </w:rPrChange>
        </w:rPr>
        <w:instrText xml:space="preserve"> SEQ Ilustración \* ARABIC </w:instrText>
      </w:r>
      <w:r w:rsidR="009449CB">
        <w:fldChar w:fldCharType="separate"/>
      </w:r>
      <w:ins w:id="2381" w:author="JORGE CONTRERAS ORTIZ" w:date="2021-09-04T12:50:00Z">
        <w:r w:rsidR="00FE1EC4">
          <w:rPr>
            <w:noProof/>
            <w:lang w:val="en-US"/>
          </w:rPr>
          <w:t>20</w:t>
        </w:r>
      </w:ins>
      <w:del w:id="2382" w:author="JORGE CONTRERAS ORTIZ" w:date="2021-09-04T12:17:00Z">
        <w:r w:rsidR="00425C71" w:rsidRPr="00434554" w:rsidDel="00593FA6">
          <w:rPr>
            <w:noProof/>
            <w:lang w:val="en-US"/>
            <w:rPrChange w:id="2383" w:author="JORGE CONTRERAS ORTIZ" w:date="2021-09-04T09:17:00Z">
              <w:rPr>
                <w:noProof/>
              </w:rPr>
            </w:rPrChange>
          </w:rPr>
          <w:delText>20</w:delText>
        </w:r>
      </w:del>
      <w:r w:rsidR="009449CB">
        <w:rPr>
          <w:noProof/>
        </w:rPr>
        <w:fldChar w:fldCharType="end"/>
      </w:r>
      <w:r w:rsidRPr="00434554">
        <w:rPr>
          <w:lang w:val="en-US"/>
          <w:rPrChange w:id="2384" w:author="JORGE CONTRERAS ORTIZ" w:date="2021-09-04T09:17:00Z">
            <w:rPr/>
          </w:rPrChange>
        </w:rPr>
        <w:t xml:space="preserve"> Ventana Export Commissioning Information</w:t>
      </w:r>
      <w:bookmarkEnd w:id="2376"/>
      <w:bookmarkEnd w:id="2377"/>
      <w:bookmarkEnd w:id="2378"/>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2385" w:name="_Toc81499412"/>
      <w:bookmarkStart w:id="2386" w:name="_Toc81650411"/>
      <w:r w:rsidRPr="00791D37">
        <w:lastRenderedPageBreak/>
        <w:t>SERVICIOS</w:t>
      </w:r>
      <w:bookmarkEnd w:id="2385"/>
      <w:bookmarkEnd w:id="2386"/>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2387" w:author="JORGE CONTRERAS ORTIZ" w:date="2021-09-04T12:21:00Z">
        <w:r w:rsidRPr="00791D37" w:rsidDel="00672BD4">
          <w:delText>que</w:delText>
        </w:r>
      </w:del>
      <w:ins w:id="2388" w:author="JORGE CONTRERAS ORTIZ" w:date="2021-09-04T12:21:00Z">
        <w:r w:rsidR="00672BD4" w:rsidRPr="00791D37">
          <w:t>qué</w:t>
        </w:r>
      </w:ins>
      <w:r w:rsidRPr="00791D37">
        <w:t xml:space="preserve"> servicios están siendo provistos por el </w:t>
      </w:r>
      <w:proofErr w:type="spellStart"/>
      <w:r w:rsidRPr="00791D37">
        <w:t>Border</w:t>
      </w:r>
      <w:proofErr w:type="spellEnd"/>
      <w:r w:rsidRPr="00791D37">
        <w:t xml:space="preserve"> </w:t>
      </w:r>
      <w:proofErr w:type="spellStart"/>
      <w:r w:rsidRPr="00791D37">
        <w:t>Router</w:t>
      </w:r>
      <w:proofErr w:type="spellEnd"/>
      <w:r w:rsidRPr="00791D37">
        <w:t xml:space="preserve">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xml:space="preserve">”. Hay cuatro posibles servicios que el </w:t>
      </w:r>
      <w:proofErr w:type="spellStart"/>
      <w:r w:rsidRPr="00791D37">
        <w:t>Border</w:t>
      </w:r>
      <w:proofErr w:type="spellEnd"/>
      <w:r w:rsidRPr="00791D37">
        <w:t xml:space="preserve"> </w:t>
      </w:r>
      <w:proofErr w:type="spellStart"/>
      <w:r w:rsidRPr="00791D37">
        <w:t>Router</w:t>
      </w:r>
      <w:proofErr w:type="spellEnd"/>
      <w:r w:rsidRPr="00791D37">
        <w:t xml:space="preserve">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2389" w:name="_Toc81650412"/>
      <w:r w:rsidRPr="00791D37">
        <w:t>SERVIDOR BACKBONE ROUTER</w:t>
      </w:r>
      <w:bookmarkEnd w:id="2389"/>
    </w:p>
    <w:p w14:paraId="4F71653F" w14:textId="77777777" w:rsidR="0074559B" w:rsidRPr="00791D37" w:rsidRDefault="0074559B" w:rsidP="00791D37"/>
    <w:p w14:paraId="4C45F26F" w14:textId="77777777" w:rsidR="0074559B" w:rsidRPr="00791D37" w:rsidRDefault="0074559B" w:rsidP="00791D37">
      <w:r w:rsidRPr="00791D37">
        <w:t>Cuando la opción “</w:t>
      </w:r>
      <w:proofErr w:type="spellStart"/>
      <w:r w:rsidRPr="00791D37">
        <w:t>Backbone</w:t>
      </w:r>
      <w:proofErr w:type="spellEnd"/>
      <w:r w:rsidRPr="00791D37">
        <w:t xml:space="preserve"> </w:t>
      </w:r>
      <w:proofErr w:type="spellStart"/>
      <w:r w:rsidRPr="00791D37">
        <w:t>Router</w:t>
      </w:r>
      <w:proofErr w:type="spellEnd"/>
      <w:r w:rsidRPr="00791D37">
        <w:t xml:space="preserve"> Server”  esté habilitada  en el menú de “</w:t>
      </w:r>
      <w:proofErr w:type="spellStart"/>
      <w:r w:rsidRPr="00791D37">
        <w:t>Settings</w:t>
      </w:r>
      <w:proofErr w:type="spellEnd"/>
      <w:r w:rsidRPr="00791D37">
        <w:t>”,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0"/>
                    <a:stretch>
                      <a:fillRect/>
                    </a:stretch>
                  </pic:blipFill>
                  <pic:spPr>
                    <a:xfrm>
                      <a:off x="0" y="0"/>
                      <a:ext cx="5400040" cy="4636135"/>
                    </a:xfrm>
                    <a:prstGeom prst="rect">
                      <a:avLst/>
                    </a:prstGeom>
                  </pic:spPr>
                </pic:pic>
              </a:graphicData>
            </a:graphic>
          </wp:inline>
        </w:drawing>
      </w:r>
    </w:p>
    <w:p w14:paraId="198B9D18" w14:textId="15673604" w:rsidR="0074559B" w:rsidRPr="006242EF" w:rsidRDefault="0074559B" w:rsidP="006242EF">
      <w:pPr>
        <w:pStyle w:val="Descripcin"/>
        <w:jc w:val="center"/>
      </w:pPr>
      <w:bookmarkStart w:id="2390" w:name="_Toc81499597"/>
      <w:bookmarkStart w:id="2391" w:name="_Toc81499832"/>
      <w:bookmarkStart w:id="2392" w:name="_Toc81655410"/>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21</w:t>
      </w:r>
      <w:r w:rsidRPr="006242EF">
        <w:fldChar w:fldCharType="end"/>
      </w:r>
      <w:r w:rsidRPr="00791D37">
        <w:t xml:space="preserve"> Servidor </w:t>
      </w:r>
      <w:proofErr w:type="spellStart"/>
      <w:r w:rsidRPr="00791D37">
        <w:t>Backbone</w:t>
      </w:r>
      <w:proofErr w:type="spellEnd"/>
      <w:r w:rsidRPr="00791D37">
        <w:t xml:space="preserve"> </w:t>
      </w:r>
      <w:proofErr w:type="spellStart"/>
      <w:r w:rsidRPr="00791D37">
        <w:t>Router</w:t>
      </w:r>
      <w:bookmarkEnd w:id="2390"/>
      <w:bookmarkEnd w:id="2391"/>
      <w:bookmarkEnd w:id="2392"/>
      <w:proofErr w:type="spellEnd"/>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2393" w:name="_Toc81650413"/>
      <w:r w:rsidRPr="00791D37">
        <w:lastRenderedPageBreak/>
        <w:t>DHCP</w:t>
      </w:r>
      <w:bookmarkEnd w:id="2393"/>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1"/>
                    <a:stretch>
                      <a:fillRect/>
                    </a:stretch>
                  </pic:blipFill>
                  <pic:spPr>
                    <a:xfrm>
                      <a:off x="0" y="0"/>
                      <a:ext cx="5400040" cy="4668520"/>
                    </a:xfrm>
                    <a:prstGeom prst="rect">
                      <a:avLst/>
                    </a:prstGeom>
                  </pic:spPr>
                </pic:pic>
              </a:graphicData>
            </a:graphic>
          </wp:inline>
        </w:drawing>
      </w:r>
    </w:p>
    <w:p w14:paraId="02DCDB3D" w14:textId="705F2EE4" w:rsidR="0074559B" w:rsidRPr="006242EF" w:rsidRDefault="0074559B" w:rsidP="006242EF">
      <w:pPr>
        <w:pStyle w:val="Descripcin"/>
        <w:jc w:val="center"/>
      </w:pPr>
      <w:bookmarkStart w:id="2394" w:name="_Toc81499598"/>
      <w:bookmarkStart w:id="2395" w:name="_Toc81499833"/>
      <w:bookmarkStart w:id="2396" w:name="_Toc81655411"/>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22</w:t>
      </w:r>
      <w:r w:rsidRPr="006242EF">
        <w:fldChar w:fldCharType="end"/>
      </w:r>
      <w:r w:rsidRPr="00791D37">
        <w:t xml:space="preserve"> Servicio DHCP</w:t>
      </w:r>
      <w:bookmarkEnd w:id="2394"/>
      <w:bookmarkEnd w:id="2395"/>
      <w:bookmarkEnd w:id="2396"/>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2397" w:name="_Toc81650414"/>
      <w:r w:rsidRPr="00791D37">
        <w:lastRenderedPageBreak/>
        <w:t>NAT64</w:t>
      </w:r>
      <w:bookmarkEnd w:id="2397"/>
    </w:p>
    <w:p w14:paraId="7DC0F056" w14:textId="77777777" w:rsidR="0074559B" w:rsidRPr="00791D37" w:rsidRDefault="0074559B" w:rsidP="00791D37"/>
    <w:p w14:paraId="6DD11577" w14:textId="77777777" w:rsidR="0074559B" w:rsidRPr="00791D37" w:rsidRDefault="0074559B" w:rsidP="00791D37">
      <w:r w:rsidRPr="00791D37">
        <w:t xml:space="preserve">Siempre que haya una dirección IPv4 configurada en la interfaz externa, esta será usada para realizar una función de NAT64 en el </w:t>
      </w:r>
      <w:proofErr w:type="spellStart"/>
      <w:r w:rsidRPr="00791D37">
        <w:t>Border</w:t>
      </w:r>
      <w:proofErr w:type="spellEnd"/>
      <w:r w:rsidRPr="00791D37">
        <w:t xml:space="preserve"> </w:t>
      </w:r>
      <w:proofErr w:type="spellStart"/>
      <w:r w:rsidRPr="00791D37">
        <w:t>Router</w:t>
      </w:r>
      <w:proofErr w:type="spellEnd"/>
      <w:r w:rsidRPr="00791D37">
        <w:t>.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2"/>
                    <a:stretch>
                      <a:fillRect/>
                    </a:stretch>
                  </pic:blipFill>
                  <pic:spPr>
                    <a:xfrm>
                      <a:off x="0" y="0"/>
                      <a:ext cx="5400040" cy="4663440"/>
                    </a:xfrm>
                    <a:prstGeom prst="rect">
                      <a:avLst/>
                    </a:prstGeom>
                  </pic:spPr>
                </pic:pic>
              </a:graphicData>
            </a:graphic>
          </wp:inline>
        </w:drawing>
      </w:r>
    </w:p>
    <w:p w14:paraId="6705D5F4" w14:textId="56A9A3C0" w:rsidR="0074559B" w:rsidRPr="006242EF" w:rsidRDefault="0074559B" w:rsidP="006242EF">
      <w:pPr>
        <w:pStyle w:val="Descripcin"/>
        <w:jc w:val="center"/>
      </w:pPr>
      <w:bookmarkStart w:id="2398" w:name="_Toc81499599"/>
      <w:bookmarkStart w:id="2399" w:name="_Toc81499834"/>
      <w:bookmarkStart w:id="2400" w:name="_Toc81655412"/>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23</w:t>
      </w:r>
      <w:r w:rsidRPr="006242EF">
        <w:fldChar w:fldCharType="end"/>
      </w:r>
      <w:r w:rsidRPr="00791D37">
        <w:t xml:space="preserve"> Servicio NAT64</w:t>
      </w:r>
      <w:bookmarkEnd w:id="2398"/>
      <w:bookmarkEnd w:id="2399"/>
      <w:bookmarkEnd w:id="2400"/>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2401" w:name="_Toc81650415"/>
      <w:r w:rsidRPr="00791D37">
        <w:lastRenderedPageBreak/>
        <w:t>COMMISSIONER</w:t>
      </w:r>
      <w:bookmarkEnd w:id="2401"/>
    </w:p>
    <w:p w14:paraId="054DF3FA" w14:textId="77777777" w:rsidR="0074559B" w:rsidRPr="00791D37" w:rsidRDefault="0074559B" w:rsidP="00791D37"/>
    <w:p w14:paraId="1A956589" w14:textId="0B1A45C8" w:rsidR="0074559B" w:rsidRPr="00791D37" w:rsidRDefault="0074559B"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puede hacer también de </w:t>
      </w:r>
      <w:del w:id="2402" w:author="JORGE CONTRERAS ORTIZ" w:date="2021-09-04T12:24:00Z">
        <w:r w:rsidRPr="00791D37" w:rsidDel="00672BD4">
          <w:delText xml:space="preserve">comisario </w:delText>
        </w:r>
      </w:del>
      <w:proofErr w:type="spellStart"/>
      <w:ins w:id="2403"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3"/>
                    <a:stretch>
                      <a:fillRect/>
                    </a:stretch>
                  </pic:blipFill>
                  <pic:spPr>
                    <a:xfrm>
                      <a:off x="0" y="0"/>
                      <a:ext cx="5400040" cy="4668520"/>
                    </a:xfrm>
                    <a:prstGeom prst="rect">
                      <a:avLst/>
                    </a:prstGeom>
                  </pic:spPr>
                </pic:pic>
              </a:graphicData>
            </a:graphic>
          </wp:inline>
        </w:drawing>
      </w:r>
    </w:p>
    <w:p w14:paraId="0772A241" w14:textId="6AC1E3D4" w:rsidR="0074559B" w:rsidRPr="006242EF" w:rsidRDefault="0074559B" w:rsidP="006242EF">
      <w:pPr>
        <w:pStyle w:val="Descripcin"/>
        <w:jc w:val="center"/>
      </w:pPr>
      <w:bookmarkStart w:id="2404" w:name="_Toc81499600"/>
      <w:bookmarkStart w:id="2405" w:name="_Toc81499835"/>
      <w:bookmarkStart w:id="2406" w:name="_Toc81655413"/>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24</w:t>
      </w:r>
      <w:r w:rsidRPr="006242EF">
        <w:fldChar w:fldCharType="end"/>
      </w:r>
      <w:r w:rsidRPr="00791D37">
        <w:t xml:space="preserve"> Servicio </w:t>
      </w:r>
      <w:proofErr w:type="spellStart"/>
      <w:r w:rsidRPr="00791D37">
        <w:t>Commissioner</w:t>
      </w:r>
      <w:bookmarkEnd w:id="2404"/>
      <w:bookmarkEnd w:id="2405"/>
      <w:bookmarkEnd w:id="2406"/>
      <w:proofErr w:type="spellEnd"/>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2407" w:name="_Toc81499413"/>
      <w:bookmarkStart w:id="2408" w:name="_Toc81650416"/>
      <w:r w:rsidRPr="00791D37">
        <w:lastRenderedPageBreak/>
        <w:t>VISUAL NETWORK</w:t>
      </w:r>
      <w:bookmarkEnd w:id="2407"/>
      <w:bookmarkEnd w:id="2408"/>
    </w:p>
    <w:p w14:paraId="0F816A50" w14:textId="77777777" w:rsidR="0074559B" w:rsidRPr="00791D37" w:rsidRDefault="0074559B" w:rsidP="00791D37"/>
    <w:p w14:paraId="72D82FEA" w14:textId="6457F3B1" w:rsidR="0074559B" w:rsidRDefault="0074559B" w:rsidP="00791D37">
      <w:pPr>
        <w:rPr>
          <w:ins w:id="2409"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4"/>
                    <a:stretch>
                      <a:fillRect/>
                    </a:stretch>
                  </pic:blipFill>
                  <pic:spPr>
                    <a:xfrm>
                      <a:off x="0" y="0"/>
                      <a:ext cx="5400040" cy="4653280"/>
                    </a:xfrm>
                    <a:prstGeom prst="rect">
                      <a:avLst/>
                    </a:prstGeom>
                  </pic:spPr>
                </pic:pic>
              </a:graphicData>
            </a:graphic>
          </wp:inline>
        </w:drawing>
      </w:r>
    </w:p>
    <w:p w14:paraId="7239A320" w14:textId="59427DBA" w:rsidR="0074559B" w:rsidRPr="006242EF" w:rsidRDefault="0074559B" w:rsidP="006242EF">
      <w:pPr>
        <w:pStyle w:val="Descripcin"/>
        <w:jc w:val="center"/>
      </w:pPr>
      <w:bookmarkStart w:id="2410" w:name="_Toc81499601"/>
      <w:bookmarkStart w:id="2411" w:name="_Toc81499836"/>
      <w:bookmarkStart w:id="2412" w:name="_Toc81655414"/>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25</w:t>
      </w:r>
      <w:r w:rsidRPr="006242EF">
        <w:fldChar w:fldCharType="end"/>
      </w:r>
      <w:r w:rsidRPr="00791D37">
        <w:t xml:space="preserve"> Pestaña Visual Network</w:t>
      </w:r>
      <w:bookmarkEnd w:id="2410"/>
      <w:bookmarkEnd w:id="2411"/>
      <w:bookmarkEnd w:id="2412"/>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2413" w:name="_Toc81499414"/>
      <w:bookmarkStart w:id="2414" w:name="_Toc81650417"/>
      <w:r w:rsidRPr="00791D37">
        <w:lastRenderedPageBreak/>
        <w:t>LOGS</w:t>
      </w:r>
      <w:bookmarkEnd w:id="2413"/>
      <w:bookmarkEnd w:id="2414"/>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5"/>
                    <a:stretch>
                      <a:fillRect/>
                    </a:stretch>
                  </pic:blipFill>
                  <pic:spPr>
                    <a:xfrm>
                      <a:off x="0" y="0"/>
                      <a:ext cx="5400040" cy="4660265"/>
                    </a:xfrm>
                    <a:prstGeom prst="rect">
                      <a:avLst/>
                    </a:prstGeom>
                  </pic:spPr>
                </pic:pic>
              </a:graphicData>
            </a:graphic>
          </wp:inline>
        </w:drawing>
      </w:r>
    </w:p>
    <w:p w14:paraId="56CD3A73" w14:textId="20CB8F3B" w:rsidR="0074559B" w:rsidRPr="006242EF" w:rsidRDefault="0074559B" w:rsidP="006242EF">
      <w:pPr>
        <w:pStyle w:val="Descripcin"/>
        <w:jc w:val="center"/>
      </w:pPr>
      <w:bookmarkStart w:id="2415" w:name="_Toc81499602"/>
      <w:bookmarkStart w:id="2416" w:name="_Toc81499837"/>
      <w:bookmarkStart w:id="2417" w:name="_Toc81655415"/>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26</w:t>
      </w:r>
      <w:r w:rsidRPr="006242EF">
        <w:fldChar w:fldCharType="end"/>
      </w:r>
      <w:r w:rsidRPr="00791D37">
        <w:t xml:space="preserve"> Pestaña Logs</w:t>
      </w:r>
      <w:bookmarkEnd w:id="2415"/>
      <w:bookmarkEnd w:id="2416"/>
      <w:bookmarkEnd w:id="2417"/>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2418" w:name="_Toc81499415"/>
      <w:bookmarkStart w:id="2419" w:name="_Toc81650418"/>
      <w:r w:rsidRPr="00791D37">
        <w:lastRenderedPageBreak/>
        <w:t>BREVE RESUMEN</w:t>
      </w:r>
      <w:bookmarkEnd w:id="2418"/>
      <w:bookmarkEnd w:id="2419"/>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2420" w:name="_Toc81499416"/>
      <w:bookmarkStart w:id="2421" w:name="_Toc81650419"/>
      <w:r w:rsidRPr="00791D37">
        <w:t>SISTEMA DE FICHEROS AVANZADO</w:t>
      </w:r>
      <w:bookmarkEnd w:id="2420"/>
      <w:bookmarkEnd w:id="2421"/>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2422" w:author="JORGE CONTRERAS ORTIZ" w:date="2021-09-04T12:25:00Z">
        <w:r w:rsidRPr="00791D37" w:rsidDel="00672BD4">
          <w:delText>cuál</w:delText>
        </w:r>
      </w:del>
      <w:ins w:id="2423"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proofErr w:type="spellStart"/>
      <w:r w:rsidRPr="00791D37">
        <w:t>Kirale</w:t>
      </w:r>
      <w:proofErr w:type="spellEnd"/>
      <w:r w:rsidRPr="00791D37">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2424" w:name="_Toc81499417"/>
      <w:bookmarkStart w:id="2425" w:name="_Toc81650420"/>
      <w:r w:rsidRPr="00FE1EC4">
        <w:t>SERVICIOS CRÍTICOS</w:t>
      </w:r>
      <w:bookmarkEnd w:id="2424"/>
      <w:bookmarkEnd w:id="2425"/>
    </w:p>
    <w:p w14:paraId="6B3270AA" w14:textId="77777777" w:rsidR="0074559B" w:rsidRPr="00791D37" w:rsidRDefault="0074559B" w:rsidP="00791D37"/>
    <w:p w14:paraId="09191A27" w14:textId="1127409C" w:rsidR="0074559B" w:rsidRPr="00791D37" w:rsidDel="00672BD4" w:rsidRDefault="0074559B" w:rsidP="00791D37">
      <w:pPr>
        <w:rPr>
          <w:del w:id="2426"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xml:space="preserve">”, el cual se encarga de todas las funcionalidades de </w:t>
      </w:r>
      <w:proofErr w:type="spellStart"/>
      <w:r w:rsidRPr="00791D37">
        <w:t>Border</w:t>
      </w:r>
      <w:proofErr w:type="spellEnd"/>
      <w:r w:rsidRPr="00791D37">
        <w:t xml:space="preserve"> </w:t>
      </w:r>
      <w:proofErr w:type="spellStart"/>
      <w:r w:rsidRPr="00791D37">
        <w:t>Router</w:t>
      </w:r>
      <w:proofErr w:type="spellEnd"/>
      <w:r w:rsidRPr="00791D37">
        <w:t>,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2427"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791D37" w:rsidRDefault="0074559B" w:rsidP="00791D37">
            <w:pPr>
              <w:rPr>
                <w:lang w:val="en-US"/>
              </w:rPr>
            </w:pPr>
            <w:r w:rsidRPr="00791D37">
              <w:rPr>
                <w:lang w:val="en-US"/>
              </w:rPr>
              <w:t xml:space="preserve">root@KTBRN1:~# service </w:t>
            </w:r>
            <w:proofErr w:type="spellStart"/>
            <w:r w:rsidRPr="00791D37">
              <w:rPr>
                <w:lang w:val="en-US"/>
              </w:rPr>
              <w:t>ajenti</w:t>
            </w:r>
            <w:proofErr w:type="spellEnd"/>
            <w:r w:rsidRPr="00791D37">
              <w:rPr>
                <w:lang w:val="en-US"/>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1F55A941" w:rsidR="0074559B" w:rsidRPr="00791D37" w:rsidRDefault="006242EF" w:rsidP="006242EF">
      <w:pPr>
        <w:pStyle w:val="Descripcin"/>
        <w:jc w:val="center"/>
      </w:pPr>
      <w:bookmarkStart w:id="2428" w:name="_Toc81655468"/>
      <w:r>
        <w:t xml:space="preserve">Tabla </w:t>
      </w:r>
      <w:r w:rsidR="005026F3">
        <w:fldChar w:fldCharType="begin"/>
      </w:r>
      <w:r w:rsidR="005026F3">
        <w:instrText xml:space="preserve"> SEQ Tabla \* ARABIC </w:instrText>
      </w:r>
      <w:r w:rsidR="005026F3">
        <w:fldChar w:fldCharType="separate"/>
      </w:r>
      <w:r>
        <w:rPr>
          <w:noProof/>
        </w:rPr>
        <w:t>4</w:t>
      </w:r>
      <w:r w:rsidR="005026F3">
        <w:rPr>
          <w:noProof/>
        </w:rPr>
        <w:fldChar w:fldCharType="end"/>
      </w:r>
      <w:r>
        <w:t xml:space="preserve"> </w:t>
      </w:r>
      <w:r w:rsidRPr="00056DFE">
        <w:t>Servicios KBRNT1</w:t>
      </w:r>
      <w:bookmarkEnd w:id="2428"/>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2ADD9B68" w:rsidR="0074559B" w:rsidRPr="00791D37" w:rsidRDefault="0074559B" w:rsidP="00791D37">
      <w:r w:rsidRPr="00791D37">
        <w:lastRenderedPageBreak/>
        <w:t>El administrador puede iniciar manualmente la aplicación “</w:t>
      </w:r>
      <w:proofErr w:type="spellStart"/>
      <w:r w:rsidRPr="00791D37">
        <w:t>kibra</w:t>
      </w:r>
      <w:proofErr w:type="spellEnd"/>
      <w:r w:rsidRPr="00791D37">
        <w:t xml:space="preserve">” usando los </w:t>
      </w:r>
      <w:ins w:id="2429"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2430" w:author="JORGE CONTRERAS ORTIZ" w:date="2021-09-04T13:59:00Z">
        <w:r w:rsidR="0025296D" w:rsidRPr="00791D37">
          <w:t xml:space="preserve">Tabla </w:t>
        </w:r>
        <w:r w:rsidR="0025296D">
          <w:rPr>
            <w:noProof/>
          </w:rPr>
          <w:t>5</w:t>
        </w:r>
        <w:r w:rsidR="0025296D">
          <w:fldChar w:fldCharType="end"/>
        </w:r>
      </w:ins>
      <w:del w:id="2431" w:author="JORGE CONTRERAS ORTIZ" w:date="2021-09-04T13:59:00Z">
        <w:r w:rsidRPr="00791D37" w:rsidDel="0025296D">
          <w:delText>sigui</w:delText>
        </w:r>
      </w:del>
      <w:del w:id="2432"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791D37">
              <w:t xml:space="preserve">(py3env) root@KTBRN1:~# </w:t>
            </w:r>
            <w:proofErr w:type="spellStart"/>
            <w:r w:rsidRPr="00791D37">
              <w:t>python</w:t>
            </w:r>
            <w:proofErr w:type="spellEnd"/>
            <w:r w:rsidRPr="00791D37">
              <w:t xml:space="preserve"> -m </w:t>
            </w:r>
            <w:proofErr w:type="spellStart"/>
            <w:r w:rsidRPr="00791D37">
              <w:t>kibra</w:t>
            </w:r>
            <w:proofErr w:type="spellEnd"/>
            <w:r w:rsidRPr="00791D37">
              <w:t xml:space="preserve">—log </w:t>
            </w:r>
            <w:proofErr w:type="spellStart"/>
            <w:r w:rsidRPr="00791D37">
              <w:t>debug</w:t>
            </w:r>
            <w:proofErr w:type="spellEnd"/>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2433" w:author="JORGE CONTRERAS ORTIZ" w:date="2021-09-04T14:08:00Z"/>
        </w:rPr>
      </w:pPr>
      <w:bookmarkStart w:id="2434" w:name="_Toc81499565"/>
    </w:p>
    <w:p w14:paraId="14CC3632" w14:textId="77777777" w:rsidR="00A7595B" w:rsidRPr="00A7595B" w:rsidRDefault="00A7595B" w:rsidP="00A7595B">
      <w:pPr>
        <w:rPr>
          <w:ins w:id="2435" w:author="JORGE CONTRERAS ORTIZ" w:date="2021-09-04T14:09:00Z"/>
        </w:rPr>
        <w:pPrChange w:id="2436" w:author="JORGE CONTRERAS ORTIZ" w:date="2021-09-04T14:09:00Z">
          <w:pPr>
            <w:pStyle w:val="Descripcin"/>
            <w:jc w:val="center"/>
          </w:pPr>
        </w:pPrChange>
      </w:pPr>
    </w:p>
    <w:p w14:paraId="5E78CDF5" w14:textId="7F5663B4" w:rsidR="0074559B" w:rsidRPr="006242EF" w:rsidRDefault="0074559B" w:rsidP="006242EF">
      <w:pPr>
        <w:pStyle w:val="Descripcin"/>
        <w:jc w:val="center"/>
      </w:pPr>
      <w:bookmarkStart w:id="2437" w:name="_Toc81655469"/>
      <w:bookmarkStart w:id="2438" w:name="_Ref81656378"/>
      <w:r w:rsidRPr="00791D37">
        <w:t xml:space="preserve">Tabla </w:t>
      </w:r>
      <w:r w:rsidR="005026F3">
        <w:fldChar w:fldCharType="begin"/>
      </w:r>
      <w:r w:rsidR="005026F3">
        <w:instrText xml:space="preserve"> SEQ Tabla \* ARABIC </w:instrText>
      </w:r>
      <w:r w:rsidR="005026F3">
        <w:fldChar w:fldCharType="separate"/>
      </w:r>
      <w:r w:rsidR="006242EF">
        <w:rPr>
          <w:noProof/>
        </w:rPr>
        <w:t>5</w:t>
      </w:r>
      <w:r w:rsidR="005026F3">
        <w:rPr>
          <w:noProof/>
        </w:rPr>
        <w:fldChar w:fldCharType="end"/>
      </w:r>
      <w:bookmarkEnd w:id="2438"/>
      <w:r w:rsidRPr="00791D37">
        <w:t xml:space="preserve"> Comandos Servicio </w:t>
      </w:r>
      <w:proofErr w:type="spellStart"/>
      <w:r w:rsidRPr="00791D37">
        <w:t>KiBRA</w:t>
      </w:r>
      <w:bookmarkEnd w:id="2434"/>
      <w:bookmarkEnd w:id="2437"/>
      <w:proofErr w:type="spellEnd"/>
    </w:p>
    <w:p w14:paraId="5B8229B0" w14:textId="77777777" w:rsidR="0074559B" w:rsidRPr="00791D37" w:rsidRDefault="0074559B" w:rsidP="00791D37"/>
    <w:p w14:paraId="2B861E2E" w14:textId="3E799E91" w:rsidR="0074559B" w:rsidRPr="00791D37" w:rsidRDefault="0074559B" w:rsidP="00791D37">
      <w:r w:rsidRPr="00791D37">
        <w:t>En el caso de la aplicación “</w:t>
      </w:r>
      <w:proofErr w:type="spellStart"/>
      <w:r w:rsidRPr="00791D37">
        <w:t>ajenti</w:t>
      </w:r>
      <w:proofErr w:type="spellEnd"/>
      <w:r w:rsidRPr="00791D37">
        <w:t>”, los comandos a utilizar son</w:t>
      </w:r>
      <w:ins w:id="2439"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2440" w:author="JORGE CONTRERAS ORTIZ" w:date="2021-09-04T13:59:00Z">
        <w:r w:rsidR="0025296D" w:rsidRPr="00791D37">
          <w:t xml:space="preserve">Tabla </w:t>
        </w:r>
        <w:r w:rsidR="0025296D">
          <w:rPr>
            <w:noProof/>
          </w:rPr>
          <w:t>6</w:t>
        </w:r>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2441" w:author="JORGE CONTRERAS ORTIZ" w:date="2021-09-04T14:08:00Z"/>
        </w:rPr>
      </w:pPr>
    </w:p>
    <w:p w14:paraId="75455865" w14:textId="77777777" w:rsidR="00A7595B" w:rsidRPr="00A7595B" w:rsidRDefault="00A7595B" w:rsidP="00A7595B">
      <w:pPr>
        <w:rPr>
          <w:ins w:id="2442" w:author="JORGE CONTRERAS ORTIZ" w:date="2021-09-04T14:09:00Z"/>
        </w:rPr>
        <w:pPrChange w:id="2443" w:author="JORGE CONTRERAS ORTIZ" w:date="2021-09-04T14:09:00Z">
          <w:pPr>
            <w:pStyle w:val="Descripcin"/>
            <w:jc w:val="center"/>
          </w:pPr>
        </w:pPrChange>
      </w:pPr>
    </w:p>
    <w:p w14:paraId="28D0200B" w14:textId="1115616C" w:rsidR="0074559B" w:rsidRPr="006242EF" w:rsidRDefault="0074559B" w:rsidP="006242EF">
      <w:pPr>
        <w:pStyle w:val="Descripcin"/>
        <w:jc w:val="center"/>
      </w:pPr>
      <w:bookmarkStart w:id="2444" w:name="_Toc81499566"/>
      <w:bookmarkStart w:id="2445" w:name="_Toc81655470"/>
      <w:bookmarkStart w:id="2446" w:name="_Ref81656391"/>
      <w:r w:rsidRPr="00791D37">
        <w:t xml:space="preserve">Tabla </w:t>
      </w:r>
      <w:r w:rsidR="005026F3">
        <w:fldChar w:fldCharType="begin"/>
      </w:r>
      <w:r w:rsidR="005026F3">
        <w:instrText xml:space="preserve"> SEQ Tabla \* ARABIC </w:instrText>
      </w:r>
      <w:r w:rsidR="005026F3">
        <w:fldChar w:fldCharType="separate"/>
      </w:r>
      <w:r w:rsidR="006242EF">
        <w:rPr>
          <w:noProof/>
        </w:rPr>
        <w:t>6</w:t>
      </w:r>
      <w:r w:rsidR="005026F3">
        <w:rPr>
          <w:noProof/>
        </w:rPr>
        <w:fldChar w:fldCharType="end"/>
      </w:r>
      <w:bookmarkEnd w:id="2446"/>
      <w:r w:rsidRPr="00791D37">
        <w:t xml:space="preserve"> Servicio </w:t>
      </w:r>
      <w:proofErr w:type="spellStart"/>
      <w:r w:rsidRPr="00791D37">
        <w:t>Ajenti</w:t>
      </w:r>
      <w:bookmarkEnd w:id="2444"/>
      <w:bookmarkEnd w:id="2445"/>
      <w:proofErr w:type="spellEnd"/>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2447" w:name="_Toc81499418"/>
      <w:bookmarkStart w:id="2448" w:name="_Toc81650421"/>
      <w:r w:rsidRPr="00791D37">
        <w:t>COMUNICACIÓN ENTRE PROCESOS</w:t>
      </w:r>
      <w:bookmarkEnd w:id="2447"/>
      <w:bookmarkEnd w:id="2448"/>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2449" w:name="_Toc81499419"/>
      <w:bookmarkStart w:id="2450" w:name="_Toc81650422"/>
      <w:r w:rsidRPr="00791D37">
        <w:rPr>
          <w:rFonts w:eastAsiaTheme="minorHAnsi"/>
        </w:rPr>
        <w:lastRenderedPageBreak/>
        <w:t>CONFIGURACIÓN INICIAL MÓDULO KTWM102</w:t>
      </w:r>
      <w:bookmarkEnd w:id="2449"/>
      <w:bookmarkEnd w:id="2450"/>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2451" w:author="JORGE CONTRERAS ORTIZ" w:date="2021-09-04T12:27:00Z">
            <w:rPr/>
          </w:rPrChange>
        </w:rPr>
      </w:pPr>
      <w:r w:rsidRPr="00672BD4">
        <w:rPr>
          <w:b/>
          <w:bCs/>
          <w:i/>
          <w:iCs/>
          <w:rPrChange w:id="2452" w:author="JORGE CONTRERAS ORTIZ" w:date="2021-09-04T12:27:00Z">
            <w:rPr>
              <w:b/>
              <w:bCs/>
            </w:rPr>
          </w:rPrChange>
        </w:rPr>
        <w:t>Nota:</w:t>
      </w:r>
      <w:r w:rsidRPr="00672BD4">
        <w:rPr>
          <w:i/>
          <w:iCs/>
          <w:rPrChange w:id="2453" w:author="JORGE CONTRERAS ORTIZ" w:date="2021-09-04T12:27:00Z">
            <w:rPr/>
          </w:rPrChange>
        </w:rPr>
        <w:t xml:space="preserve"> Este procedimiento es para los dispositivos KTDG102 </w:t>
      </w:r>
      <w:proofErr w:type="spellStart"/>
      <w:r w:rsidRPr="00672BD4">
        <w:rPr>
          <w:i/>
          <w:iCs/>
          <w:rPrChange w:id="2454" w:author="JORGE CONTRERAS ORTIZ" w:date="2021-09-04T12:27:00Z">
            <w:rPr/>
          </w:rPrChange>
        </w:rPr>
        <w:t>Evaluation</w:t>
      </w:r>
      <w:proofErr w:type="spellEnd"/>
      <w:r w:rsidRPr="00672BD4">
        <w:rPr>
          <w:i/>
          <w:iCs/>
          <w:rPrChange w:id="2455" w:author="JORGE CONTRERAS ORTIZ" w:date="2021-09-04T12:27:00Z">
            <w:rPr/>
          </w:rPrChange>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2456" w:name="_Toc81499420"/>
      <w:bookmarkStart w:id="2457" w:name="_Toc81650423"/>
      <w:r w:rsidRPr="00791D37">
        <w:t>INSTALACIÓN DE DRIVERS USB Y DEL BOOTLOADER</w:t>
      </w:r>
      <w:bookmarkEnd w:id="2456"/>
      <w:bookmarkEnd w:id="2457"/>
    </w:p>
    <w:p w14:paraId="2E9BF14B" w14:textId="77777777" w:rsidR="0074559B" w:rsidRPr="00791D37" w:rsidRDefault="0074559B" w:rsidP="00791D37"/>
    <w:p w14:paraId="0E38D5EF" w14:textId="3B9603F7" w:rsidR="0074559B" w:rsidRDefault="0074559B" w:rsidP="00791D37">
      <w:pPr>
        <w:rPr>
          <w:ins w:id="2458"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6"/>
                    <a:stretch>
                      <a:fillRect/>
                    </a:stretch>
                  </pic:blipFill>
                  <pic:spPr>
                    <a:xfrm>
                      <a:off x="0" y="0"/>
                      <a:ext cx="4556556" cy="4340435"/>
                    </a:xfrm>
                    <a:prstGeom prst="rect">
                      <a:avLst/>
                    </a:prstGeom>
                  </pic:spPr>
                </pic:pic>
              </a:graphicData>
            </a:graphic>
          </wp:inline>
        </w:drawing>
      </w:r>
    </w:p>
    <w:p w14:paraId="3D414957" w14:textId="1F9E0074" w:rsidR="0074559B" w:rsidRPr="006242EF" w:rsidRDefault="0074559B" w:rsidP="006242EF">
      <w:pPr>
        <w:pStyle w:val="Descripcin"/>
        <w:jc w:val="center"/>
      </w:pPr>
      <w:bookmarkStart w:id="2459" w:name="_Toc81499603"/>
      <w:bookmarkStart w:id="2460" w:name="_Toc81499838"/>
      <w:bookmarkStart w:id="2461" w:name="_Toc81655416"/>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27</w:t>
      </w:r>
      <w:r w:rsidRPr="006242EF">
        <w:fldChar w:fldCharType="end"/>
      </w:r>
      <w:r w:rsidRPr="00791D37">
        <w:t xml:space="preserve"> Administrador de dispositivo antes de instalar los Drivers de KTWM102</w:t>
      </w:r>
      <w:bookmarkEnd w:id="2459"/>
      <w:bookmarkEnd w:id="2460"/>
      <w:bookmarkEnd w:id="2461"/>
    </w:p>
    <w:p w14:paraId="0CA75B7C" w14:textId="331BF021" w:rsidR="0074559B" w:rsidRPr="00791D37" w:rsidRDefault="00672BD4" w:rsidP="00FE1EC4">
      <w:pPr>
        <w:pStyle w:val="Ttulo5"/>
      </w:pPr>
      <w:bookmarkStart w:id="2462" w:name="_Toc81499421"/>
      <w:bookmarkStart w:id="2463" w:name="_Toc81650424"/>
      <w:r w:rsidRPr="00791D37">
        <w:lastRenderedPageBreak/>
        <w:t>WINDOWS</w:t>
      </w:r>
      <w:bookmarkEnd w:id="2462"/>
      <w:bookmarkEnd w:id="2463"/>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329D1EDB" w:rsidR="0074559B" w:rsidRPr="00791D37" w:rsidRDefault="0074559B" w:rsidP="00791D37">
      <w:r w:rsidRPr="00791D37">
        <w:t xml:space="preserve">Para instalar o reemplazar los drivers, </w:t>
      </w:r>
      <w:del w:id="2464" w:author="JORGE CONTRERAS ORTIZ" w:date="2021-09-04T12:29:00Z">
        <w:r w:rsidRPr="00791D37" w:rsidDel="00672BD4">
          <w:delText xml:space="preserve">necesitaremos </w:delText>
        </w:r>
      </w:del>
      <w:ins w:id="2465"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2466"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2467"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r w:rsidR="003E2792">
          <w:rPr>
            <w:rStyle w:val="Hipervnculo"/>
            <w:b/>
            <w:bCs/>
          </w:rPr>
          <w:t>¡Error! Referencia de hipervínculo no válida.</w:t>
        </w:r>
        <w:del w:id="2468" w:author="JORGE CONTRERAS ORTIZ" w:date="2021-09-04T12:29:00Z">
          <w:r w:rsidRPr="003E2792" w:rsidDel="003E2792">
            <w:rPr>
              <w:rStyle w:val="Hipervnculo"/>
              <w:rFonts w:eastAsiaTheme="minorEastAsia"/>
              <w:lang w:eastAsia="es-ES"/>
            </w:rPr>
            <w:delText>https://zadig.akeo.ie/</w:delText>
          </w:r>
          <w:r w:rsidR="009449CB" w:rsidRPr="003E2792" w:rsidDel="003E2792">
            <w:rPr>
              <w:rStyle w:val="Hipervnculo"/>
              <w:rFonts w:eastAsiaTheme="minorEastAsia"/>
              <w:lang w:eastAsia="es-ES"/>
            </w:rPr>
            <w:fldChar w:fldCharType="end"/>
          </w:r>
        </w:del>
        <w:r w:rsidR="003E2792">
          <w:fldChar w:fldCharType="end"/>
        </w:r>
      </w:ins>
      <w:ins w:id="2469"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7777777" w:rsidR="0074559B" w:rsidRPr="00791D37" w:rsidRDefault="0074559B" w:rsidP="00791D37">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7"/>
                    <a:stretch>
                      <a:fillRect/>
                    </a:stretch>
                  </pic:blipFill>
                  <pic:spPr>
                    <a:xfrm>
                      <a:off x="0" y="0"/>
                      <a:ext cx="4311158" cy="2416335"/>
                    </a:xfrm>
                    <a:prstGeom prst="rect">
                      <a:avLst/>
                    </a:prstGeom>
                  </pic:spPr>
                </pic:pic>
              </a:graphicData>
            </a:graphic>
          </wp:inline>
        </w:drawing>
      </w:r>
    </w:p>
    <w:p w14:paraId="519B6143" w14:textId="23F3B9C1" w:rsidR="0074559B" w:rsidRPr="00791D37" w:rsidRDefault="0074559B" w:rsidP="006242EF">
      <w:pPr>
        <w:pStyle w:val="Descripcin"/>
        <w:jc w:val="center"/>
      </w:pPr>
      <w:bookmarkStart w:id="2470" w:name="_Toc81499604"/>
      <w:bookmarkStart w:id="2471" w:name="_Toc81499839"/>
      <w:bookmarkStart w:id="2472" w:name="_Toc81655417"/>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28</w:t>
      </w:r>
      <w:r w:rsidRPr="006242EF">
        <w:fldChar w:fldCharType="end"/>
      </w:r>
      <w:r w:rsidRPr="00791D37">
        <w:t xml:space="preserve"> Instalación Drivers con </w:t>
      </w:r>
      <w:proofErr w:type="spellStart"/>
      <w:r w:rsidRPr="00791D37">
        <w:t>Zadig</w:t>
      </w:r>
      <w:proofErr w:type="spellEnd"/>
      <w:r w:rsidRPr="00791D37">
        <w:t xml:space="preserve"> Paso 1</w:t>
      </w:r>
      <w:bookmarkEnd w:id="2470"/>
      <w:bookmarkEnd w:id="2471"/>
      <w:bookmarkEnd w:id="2472"/>
    </w:p>
    <w:p w14:paraId="50EF3077" w14:textId="77777777" w:rsidR="0074559B" w:rsidRPr="00791D37" w:rsidRDefault="0074559B" w:rsidP="00791D37"/>
    <w:p w14:paraId="03231901" w14:textId="77777777" w:rsidR="0074559B" w:rsidRPr="00791D37" w:rsidRDefault="0074559B" w:rsidP="00791D37">
      <w:r w:rsidRPr="00791D37">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w:t>
      </w:r>
      <w:proofErr w:type="spellStart"/>
      <w:r w:rsidRPr="00791D37">
        <w:rPr>
          <w:b/>
          <w:bCs/>
          <w:i/>
          <w:iCs/>
        </w:rPr>
        <w:t>Devices</w:t>
      </w:r>
      <w:proofErr w:type="spellEnd"/>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 xml:space="preserve">” y </w:t>
      </w:r>
      <w:del w:id="2473" w:author="JORGE CONTRERAS ORTIZ" w:date="2021-09-04T12:30:00Z">
        <w:r w:rsidRPr="00791D37" w:rsidDel="003E2792">
          <w:delText xml:space="preserve">pinchar </w:delText>
        </w:r>
      </w:del>
      <w:ins w:id="2474"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8"/>
                    <a:stretch>
                      <a:fillRect/>
                    </a:stretch>
                  </pic:blipFill>
                  <pic:spPr>
                    <a:xfrm>
                      <a:off x="0" y="0"/>
                      <a:ext cx="4663925" cy="2095037"/>
                    </a:xfrm>
                    <a:prstGeom prst="rect">
                      <a:avLst/>
                    </a:prstGeom>
                  </pic:spPr>
                </pic:pic>
              </a:graphicData>
            </a:graphic>
          </wp:inline>
        </w:drawing>
      </w:r>
    </w:p>
    <w:p w14:paraId="57521DAC" w14:textId="6DBB3072" w:rsidR="0074559B" w:rsidRPr="006242EF" w:rsidRDefault="0074559B" w:rsidP="006242EF">
      <w:pPr>
        <w:pStyle w:val="Descripcin"/>
        <w:jc w:val="center"/>
      </w:pPr>
      <w:bookmarkStart w:id="2475" w:name="_Toc81499605"/>
      <w:bookmarkStart w:id="2476" w:name="_Toc81499840"/>
      <w:bookmarkStart w:id="2477" w:name="_Toc81655418"/>
      <w:r w:rsidRPr="00791D37">
        <w:t xml:space="preserve">Ilustración </w:t>
      </w:r>
      <w:r w:rsidRPr="006242EF">
        <w:fldChar w:fldCharType="begin"/>
      </w:r>
      <w:r w:rsidRPr="00791D37">
        <w:instrText xml:space="preserve"> SEQ Ilustración \* ARABIC </w:instrText>
      </w:r>
      <w:r w:rsidRPr="006242EF">
        <w:fldChar w:fldCharType="separate"/>
      </w:r>
      <w:r w:rsidR="00FE1EC4">
        <w:rPr>
          <w:noProof/>
        </w:rPr>
        <w:t>29</w:t>
      </w:r>
      <w:r w:rsidRPr="006242EF">
        <w:fldChar w:fldCharType="end"/>
      </w:r>
      <w:r w:rsidRPr="00791D37">
        <w:t xml:space="preserve"> Instalación Drivers con </w:t>
      </w:r>
      <w:proofErr w:type="spellStart"/>
      <w:r w:rsidRPr="00791D37">
        <w:t>Zadig</w:t>
      </w:r>
      <w:proofErr w:type="spellEnd"/>
      <w:r w:rsidRPr="00791D37">
        <w:t xml:space="preserve"> Paso 2</w:t>
      </w:r>
      <w:bookmarkEnd w:id="2475"/>
      <w:bookmarkEnd w:id="2476"/>
      <w:bookmarkEnd w:id="2477"/>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751683" cy="1660588"/>
                    </a:xfrm>
                    <a:prstGeom prst="rect">
                      <a:avLst/>
                    </a:prstGeom>
                  </pic:spPr>
                </pic:pic>
              </a:graphicData>
            </a:graphic>
          </wp:inline>
        </w:drawing>
      </w:r>
    </w:p>
    <w:p w14:paraId="7268AD87" w14:textId="115C9462" w:rsidR="0074559B" w:rsidRPr="006242EF" w:rsidRDefault="0074559B" w:rsidP="006242EF">
      <w:pPr>
        <w:pStyle w:val="Descripcin"/>
        <w:jc w:val="center"/>
      </w:pPr>
      <w:bookmarkStart w:id="2478" w:name="_Toc81499606"/>
      <w:bookmarkStart w:id="2479" w:name="_Toc81499841"/>
      <w:bookmarkStart w:id="2480" w:name="_Toc81655419"/>
      <w:r w:rsidRPr="006242EF">
        <w:t xml:space="preserve">Ilustración </w:t>
      </w:r>
      <w:r w:rsidR="005026F3">
        <w:fldChar w:fldCharType="begin"/>
      </w:r>
      <w:r w:rsidR="005026F3">
        <w:instrText xml:space="preserve"> SEQ Ilustración \* ARAB</w:instrText>
      </w:r>
      <w:r w:rsidR="005026F3">
        <w:instrText xml:space="preserve">IC </w:instrText>
      </w:r>
      <w:r w:rsidR="005026F3">
        <w:fldChar w:fldCharType="separate"/>
      </w:r>
      <w:r w:rsidR="00FE1EC4">
        <w:rPr>
          <w:noProof/>
        </w:rPr>
        <w:t>30</w:t>
      </w:r>
      <w:r w:rsidR="005026F3">
        <w:rPr>
          <w:noProof/>
        </w:rPr>
        <w:fldChar w:fldCharType="end"/>
      </w:r>
      <w:r w:rsidRPr="006242EF">
        <w:t xml:space="preserve"> Instalación Drivers con </w:t>
      </w:r>
      <w:proofErr w:type="spellStart"/>
      <w:r w:rsidRPr="006242EF">
        <w:t>Zadig</w:t>
      </w:r>
      <w:proofErr w:type="spellEnd"/>
      <w:r w:rsidRPr="006242EF">
        <w:t xml:space="preserve"> Finalizada</w:t>
      </w:r>
      <w:bookmarkEnd w:id="2478"/>
      <w:bookmarkEnd w:id="2479"/>
      <w:bookmarkEnd w:id="2480"/>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2481" w:author="JORGE CONTRERAS ORTIZ" w:date="2021-09-04T12:31:00Z">
        <w:r w:rsidR="003E2792">
          <w:t>como se muestra en la Ilustración 31</w:t>
        </w:r>
      </w:ins>
      <w:del w:id="2482"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0"/>
                    <a:stretch>
                      <a:fillRect/>
                    </a:stretch>
                  </pic:blipFill>
                  <pic:spPr>
                    <a:xfrm>
                      <a:off x="0" y="0"/>
                      <a:ext cx="4819650" cy="4629150"/>
                    </a:xfrm>
                    <a:prstGeom prst="rect">
                      <a:avLst/>
                    </a:prstGeom>
                  </pic:spPr>
                </pic:pic>
              </a:graphicData>
            </a:graphic>
          </wp:inline>
        </w:drawing>
      </w:r>
    </w:p>
    <w:p w14:paraId="29F3C078" w14:textId="61DCB0DF" w:rsidR="0074559B" w:rsidRPr="00791D37" w:rsidRDefault="0074559B" w:rsidP="006242EF">
      <w:pPr>
        <w:pStyle w:val="Descripcin"/>
        <w:jc w:val="center"/>
      </w:pPr>
      <w:bookmarkStart w:id="2483" w:name="_Toc81499607"/>
      <w:bookmarkStart w:id="2484" w:name="_Toc81499842"/>
      <w:bookmarkStart w:id="2485" w:name="_Toc81655420"/>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31</w:t>
      </w:r>
      <w:r w:rsidR="005026F3">
        <w:rPr>
          <w:noProof/>
        </w:rPr>
        <w:fldChar w:fldCharType="end"/>
      </w:r>
      <w:r w:rsidRPr="00791D37">
        <w:t xml:space="preserve"> Administrador de Dispositivos Después de Instalar Drivers</w:t>
      </w:r>
      <w:bookmarkEnd w:id="2483"/>
      <w:bookmarkEnd w:id="2484"/>
      <w:bookmarkEnd w:id="2485"/>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2486" w:name="_Toc81499422"/>
      <w:bookmarkStart w:id="2487" w:name="_Toc81650425"/>
      <w:r w:rsidRPr="00791D37">
        <w:t>LINUX / MAC OS</w:t>
      </w:r>
      <w:bookmarkEnd w:id="2486"/>
      <w:bookmarkEnd w:id="2487"/>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2488" w:name="_Toc81499423"/>
      <w:bookmarkStart w:id="2489" w:name="_Toc81650426"/>
      <w:r w:rsidRPr="00791D37">
        <w:t>INSTALL “DFU-UTIL”</w:t>
      </w:r>
      <w:bookmarkEnd w:id="2488"/>
      <w:bookmarkEnd w:id="2489"/>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w:t>
      </w:r>
      <w:proofErr w:type="spellStart"/>
      <w:r w:rsidRPr="00791D37">
        <w:t>Kirale</w:t>
      </w:r>
      <w:proofErr w:type="spellEnd"/>
      <w:r w:rsidRPr="00791D37">
        <w:t xml:space="preserv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302F4FA9"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2490" w:author="JORGE CONTRERAS ORTIZ" w:date="2021-09-04T12:32:00Z">
            <w:rPr/>
          </w:rPrChange>
        </w:rPr>
        <w:fldChar w:fldCharType="begin"/>
      </w:r>
      <w:ins w:id="2491" w:author="JORGE CONTRERAS ORTIZ" w:date="2021-09-04T12:31:00Z">
        <w:r w:rsidR="003E2792" w:rsidRPr="003E2792">
          <w:rPr>
            <w:rStyle w:val="Hipervnculo"/>
            <w:rPrChange w:id="2492" w:author="JORGE CONTRERAS ORTIZ" w:date="2021-09-04T12:32:00Z">
              <w:rPr/>
            </w:rPrChange>
          </w:rPr>
          <w:instrText>HYPERLINK "http://dfu-util.sourceforge.net/"</w:instrText>
        </w:r>
      </w:ins>
      <w:del w:id="2493" w:author="JORGE CONTRERAS ORTIZ" w:date="2021-09-04T12:31:00Z">
        <w:r w:rsidR="009449CB" w:rsidRPr="003E2792" w:rsidDel="003E2792">
          <w:rPr>
            <w:rStyle w:val="Hipervnculo"/>
            <w:rPrChange w:id="2494" w:author="JORGE CONTRERAS ORTIZ" w:date="2021-09-04T12:32:00Z">
              <w:rPr/>
            </w:rPrChange>
          </w:rPr>
          <w:delInstrText xml:space="preserve"> HYPERLINK "http://dfu-util.sourceforge.net/" </w:delInstrText>
        </w:r>
      </w:del>
      <w:ins w:id="2495" w:author="JORGE CONTRERAS ORTIZ" w:date="2021-09-04T12:31:00Z">
        <w:r w:rsidR="003E2792" w:rsidRPr="003E2792">
          <w:rPr>
            <w:rStyle w:val="Hipervnculo"/>
            <w:rPrChange w:id="2496" w:author="JORGE CONTRERAS ORTIZ" w:date="2021-09-04T12:32:00Z">
              <w:rPr/>
            </w:rPrChange>
          </w:rPr>
        </w:r>
      </w:ins>
      <w:r w:rsidR="009449CB" w:rsidRPr="003E2792">
        <w:rPr>
          <w:rStyle w:val="Hipervnculo"/>
          <w:rPrChange w:id="2497" w:author="JORGE CONTRERAS ORTIZ" w:date="2021-09-04T12:32:00Z">
            <w:rPr/>
          </w:rPrChange>
        </w:rPr>
        <w:fldChar w:fldCharType="separate"/>
      </w:r>
      <w:r w:rsidRPr="003E2792">
        <w:rPr>
          <w:rStyle w:val="Hipervnculo"/>
          <w:rPrChange w:id="2498" w:author="JORGE CONTRERAS ORTIZ" w:date="2021-09-04T12:32:00Z">
            <w:rPr>
              <w:rStyle w:val="SinespaciadoCar"/>
            </w:rPr>
          </w:rPrChange>
        </w:rPr>
        <w:t>http://dfu-util.sourceforge.net/</w:t>
      </w:r>
      <w:r w:rsidR="009449CB" w:rsidRPr="003E2792">
        <w:rPr>
          <w:rStyle w:val="Hipervnculo"/>
          <w:rPrChange w:id="2499"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77777777" w:rsidR="0074559B" w:rsidRPr="00791D37" w:rsidRDefault="0074559B" w:rsidP="00791D37">
      <w:pPr>
        <w:rPr>
          <w:sz w:val="19"/>
          <w:szCs w:val="19"/>
        </w:rPr>
      </w:pPr>
      <w:r w:rsidRPr="00791D37">
        <w:rPr>
          <w:sz w:val="19"/>
          <w:szCs w:val="19"/>
        </w:rPr>
        <w:t>(</w:t>
      </w:r>
      <w:proofErr w:type="spellStart"/>
      <w:r w:rsidR="00F000F5">
        <w:fldChar w:fldCharType="begin"/>
      </w:r>
      <w:r w:rsidR="00F000F5">
        <w:instrText xml:space="preserve"> HYPERLINK "https://brew.sh/" </w:instrText>
      </w:r>
      <w:r w:rsidR="00F000F5">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F000F5">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2500" w:name="_Toc81499424"/>
      <w:bookmarkStart w:id="2501" w:name="_Toc81650427"/>
      <w:r w:rsidRPr="00791D37">
        <w:t>ACTUALIZACIÓN DE FIRMWARE</w:t>
      </w:r>
      <w:bookmarkEnd w:id="2500"/>
      <w:bookmarkEnd w:id="2501"/>
    </w:p>
    <w:p w14:paraId="40830A2B" w14:textId="77777777" w:rsidR="0074559B" w:rsidRPr="00791D37" w:rsidRDefault="0074559B" w:rsidP="00791D37"/>
    <w:p w14:paraId="7E29DED8" w14:textId="77777777" w:rsidR="0074559B" w:rsidRPr="00791D37" w:rsidRDefault="0074559B" w:rsidP="00791D37">
      <w:r w:rsidRPr="00791D37">
        <w:t xml:space="preserve">Abrir </w:t>
      </w:r>
      <w:proofErr w:type="spellStart"/>
      <w:r w:rsidRPr="00791D37">
        <w:t>dfu-util</w:t>
      </w:r>
      <w:proofErr w:type="spellEnd"/>
      <w:r w:rsidRPr="00791D37">
        <w:t xml:space="preserve"> desde la ventana de comandos y listar los dispositivos conectados para encontrar el dispositivo deseado. El USB </w:t>
      </w:r>
      <w:proofErr w:type="spellStart"/>
      <w:r w:rsidRPr="00791D37">
        <w:t>Product</w:t>
      </w:r>
      <w:proofErr w:type="spellEnd"/>
      <w:r w:rsidRPr="00791D37">
        <w:t xml:space="preserve"> ID par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Default="00A7595B" w:rsidP="006242EF">
      <w:pPr>
        <w:pStyle w:val="Descripcin"/>
        <w:jc w:val="center"/>
        <w:rPr>
          <w:ins w:id="2502" w:author="JORGE CONTRERAS ORTIZ" w:date="2021-09-04T14:09:00Z"/>
        </w:rPr>
      </w:pPr>
      <w:bookmarkStart w:id="2503" w:name="_Toc81655471"/>
    </w:p>
    <w:p w14:paraId="0FA0B149" w14:textId="7F165936" w:rsidR="006242EF" w:rsidRDefault="006242EF" w:rsidP="006242EF">
      <w:pPr>
        <w:pStyle w:val="Descripcin"/>
        <w:jc w:val="center"/>
      </w:pPr>
      <w:r>
        <w:t xml:space="preserve">Tabla </w:t>
      </w:r>
      <w:r w:rsidR="005026F3">
        <w:fldChar w:fldCharType="begin"/>
      </w:r>
      <w:r w:rsidR="005026F3">
        <w:instrText xml:space="preserve"> SEQ Tabla \* ARABIC </w:instrText>
      </w:r>
      <w:r w:rsidR="005026F3">
        <w:fldChar w:fldCharType="separate"/>
      </w:r>
      <w:r>
        <w:rPr>
          <w:noProof/>
        </w:rPr>
        <w:t>7</w:t>
      </w:r>
      <w:r w:rsidR="005026F3">
        <w:rPr>
          <w:noProof/>
        </w:rPr>
        <w:fldChar w:fldCharType="end"/>
      </w:r>
      <w:r>
        <w:t xml:space="preserve"> </w:t>
      </w:r>
      <w:r w:rsidRPr="00A11A8B">
        <w:t xml:space="preserve">Listar dispositivos con </w:t>
      </w:r>
      <w:proofErr w:type="spellStart"/>
      <w:r w:rsidRPr="00A11A8B">
        <w:t>dfu-util</w:t>
      </w:r>
      <w:bookmarkEnd w:id="2503"/>
      <w:proofErr w:type="spellEnd"/>
    </w:p>
    <w:p w14:paraId="4074A304" w14:textId="028997C0" w:rsidR="0074559B" w:rsidRPr="00791D37" w:rsidRDefault="0074559B" w:rsidP="00791D37">
      <w:del w:id="2504"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B234ED"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lastRenderedPageBreak/>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2505" w:author="JORGE CONTRERAS ORTIZ" w:date="2021-09-04T14:09:00Z"/>
          <w:rFonts w:eastAsiaTheme="minorHAnsi"/>
          <w:lang w:val="en-US"/>
        </w:rPr>
      </w:pPr>
    </w:p>
    <w:p w14:paraId="2471ECD8" w14:textId="4F8A9726" w:rsidR="0074559B" w:rsidRPr="00791D37" w:rsidRDefault="0074559B" w:rsidP="006242EF">
      <w:pPr>
        <w:pStyle w:val="Descripcin"/>
        <w:jc w:val="center"/>
      </w:pPr>
      <w:bookmarkStart w:id="2506" w:name="_Toc81499568"/>
      <w:bookmarkStart w:id="2507" w:name="_Toc81655472"/>
      <w:r w:rsidRPr="00791D37">
        <w:t xml:space="preserve">Tabla </w:t>
      </w:r>
      <w:r w:rsidR="005026F3">
        <w:fldChar w:fldCharType="begin"/>
      </w:r>
      <w:r w:rsidR="005026F3">
        <w:instrText xml:space="preserve"> SEQ Tabla \* ARABIC </w:instrText>
      </w:r>
      <w:r w:rsidR="005026F3">
        <w:fldChar w:fldCharType="separate"/>
      </w:r>
      <w:r w:rsidR="006242EF">
        <w:t>8</w:t>
      </w:r>
      <w:r w:rsidR="005026F3">
        <w:fldChar w:fldCharType="end"/>
      </w:r>
      <w:r w:rsidRPr="00791D37">
        <w:t xml:space="preserve"> Actualizar Firmware en dispositivos KTWM102</w:t>
      </w:r>
      <w:bookmarkEnd w:id="2506"/>
      <w:bookmarkEnd w:id="2507"/>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2508" w:author="JORGE CONTRERAS ORTIZ" w:date="2021-09-04T12:32:00Z"/>
        </w:rPr>
      </w:pPr>
      <w:del w:id="2509"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3BD5CA5F" w:rsidR="0074559B" w:rsidRDefault="003E2792" w:rsidP="00791D37">
      <w:pPr>
        <w:rPr>
          <w:ins w:id="2510" w:author="JORGE CONTRERAS ORTIZ" w:date="2021-09-04T12:33:00Z"/>
        </w:rPr>
      </w:pPr>
      <w:ins w:id="2511"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2512" w:name="_Toc81499425"/>
      <w:bookmarkStart w:id="2513" w:name="_Toc81650428"/>
      <w:r w:rsidRPr="00791D37">
        <w:t>RUNTIME – INSTALACIÓN DE DRIVERS USB</w:t>
      </w:r>
      <w:bookmarkEnd w:id="2512"/>
      <w:bookmarkEnd w:id="2513"/>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proofErr w:type="spellStart"/>
      <w:r w:rsidRPr="00791D37">
        <w:t>Device</w:t>
      </w:r>
      <w:proofErr w:type="spellEnd"/>
      <w:r w:rsidRPr="00791D37">
        <w:t xml:space="preserv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 xml:space="preserve">Windows no soporta el modelo  USB-ECM de manera nativa, por lo que se requiere un driver de terceros que está fuera del alcance de </w:t>
      </w:r>
      <w:proofErr w:type="spellStart"/>
      <w:r w:rsidRPr="00791D37">
        <w:t>Kirale</w:t>
      </w:r>
      <w:proofErr w:type="spellEnd"/>
      <w:r w:rsidRPr="00791D37">
        <w:t xml:space="preserv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2514" w:name="_Toc81499426"/>
      <w:bookmarkStart w:id="2515" w:name="_Toc81650429"/>
      <w:r w:rsidRPr="00791D37">
        <w:t>WINDOWS</w:t>
      </w:r>
      <w:bookmarkEnd w:id="2514"/>
      <w:bookmarkEnd w:id="2515"/>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7777777" w:rsidR="0074559B" w:rsidRPr="00791D37" w:rsidRDefault="0074559B" w:rsidP="00791D37">
      <w:r w:rsidRPr="00791D37">
        <w:lastRenderedPageBreak/>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1"/>
                    <a:stretch>
                      <a:fillRect/>
                    </a:stretch>
                  </pic:blipFill>
                  <pic:spPr>
                    <a:xfrm>
                      <a:off x="0" y="0"/>
                      <a:ext cx="4829175" cy="2162175"/>
                    </a:xfrm>
                    <a:prstGeom prst="rect">
                      <a:avLst/>
                    </a:prstGeom>
                  </pic:spPr>
                </pic:pic>
              </a:graphicData>
            </a:graphic>
          </wp:inline>
        </w:drawing>
      </w:r>
    </w:p>
    <w:p w14:paraId="7BA4AAA7" w14:textId="41331CCC" w:rsidR="006242EF" w:rsidRDefault="006242EF" w:rsidP="006242EF">
      <w:pPr>
        <w:pStyle w:val="Descripcin"/>
        <w:jc w:val="center"/>
        <w:rPr>
          <w:ins w:id="2516" w:author="JORGE CONTRERAS ORTIZ" w:date="2021-09-04T12:34:00Z"/>
        </w:rPr>
      </w:pPr>
      <w:bookmarkStart w:id="2517" w:name="_Toc81655421"/>
      <w:r>
        <w:t xml:space="preserve">Ilustración </w:t>
      </w:r>
      <w:r w:rsidR="005026F3">
        <w:fldChar w:fldCharType="begin"/>
      </w:r>
      <w:r w:rsidR="005026F3">
        <w:instrText xml:space="preserve"> SEQ Ilustración \* ARABIC </w:instrText>
      </w:r>
      <w:r w:rsidR="005026F3">
        <w:fldChar w:fldCharType="separate"/>
      </w:r>
      <w:r w:rsidR="00FE1EC4">
        <w:rPr>
          <w:noProof/>
        </w:rPr>
        <w:t>32</w:t>
      </w:r>
      <w:r w:rsidR="005026F3">
        <w:rPr>
          <w:noProof/>
        </w:rPr>
        <w:fldChar w:fldCharType="end"/>
      </w:r>
      <w:r>
        <w:t xml:space="preserve"> </w:t>
      </w:r>
      <w:r w:rsidRPr="007C73D6">
        <w:t xml:space="preserve">Instalar </w:t>
      </w:r>
      <w:proofErr w:type="spellStart"/>
      <w:r w:rsidRPr="007C73D6">
        <w:t>libusbk</w:t>
      </w:r>
      <w:proofErr w:type="spellEnd"/>
      <w:r w:rsidRPr="007C73D6">
        <w:t xml:space="preserve"> con </w:t>
      </w:r>
      <w:proofErr w:type="spellStart"/>
      <w:r w:rsidRPr="007C73D6">
        <w:t>Zadig</w:t>
      </w:r>
      <w:bookmarkEnd w:id="2517"/>
      <w:proofErr w:type="spellEnd"/>
    </w:p>
    <w:p w14:paraId="7BF4427E" w14:textId="77777777" w:rsidR="003E2792" w:rsidRPr="00FE1EC4" w:rsidRDefault="003E2792" w:rsidP="003E2792">
      <w:pPr>
        <w:pPrChange w:id="2518" w:author="JORGE CONTRERAS ORTIZ" w:date="2021-09-04T12:34:00Z">
          <w:pPr>
            <w:pStyle w:val="Descripcin"/>
            <w:jc w:val="center"/>
          </w:pPr>
        </w:pPrChange>
      </w:pPr>
    </w:p>
    <w:p w14:paraId="4D36C538" w14:textId="3FD4591F" w:rsidR="0074559B" w:rsidRPr="00791D37" w:rsidDel="003E2792" w:rsidRDefault="0074559B" w:rsidP="006242EF">
      <w:pPr>
        <w:jc w:val="center"/>
        <w:rPr>
          <w:del w:id="2519" w:author="JORGE CONTRERAS ORTIZ" w:date="2021-09-04T12:33:00Z"/>
        </w:rPr>
      </w:pPr>
      <w:del w:id="2520"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6A33336D" w14:textId="33CDDED5" w:rsidR="0074559B" w:rsidRPr="00791D37" w:rsidRDefault="0074559B" w:rsidP="006242EF">
      <w:pPr>
        <w:pStyle w:val="Descripcin"/>
        <w:jc w:val="center"/>
      </w:pPr>
      <w:bookmarkStart w:id="2521" w:name="_Toc81499609"/>
      <w:bookmarkStart w:id="2522" w:name="_Toc81499844"/>
      <w:bookmarkStart w:id="2523" w:name="_Toc81655422"/>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33</w:t>
      </w:r>
      <w:r w:rsidR="005026F3">
        <w:rPr>
          <w:noProof/>
        </w:rPr>
        <w:fldChar w:fldCharType="end"/>
      </w:r>
      <w:r w:rsidRPr="00791D37">
        <w:t xml:space="preserve"> Instalación Driver </w:t>
      </w:r>
      <w:proofErr w:type="spellStart"/>
      <w:r w:rsidRPr="00791D37">
        <w:t>Libusbk</w:t>
      </w:r>
      <w:proofErr w:type="spellEnd"/>
      <w:r w:rsidRPr="00791D37">
        <w:t xml:space="preserve"> </w:t>
      </w:r>
      <w:proofErr w:type="spellStart"/>
      <w:r w:rsidRPr="00791D37">
        <w:t>xon</w:t>
      </w:r>
      <w:proofErr w:type="spellEnd"/>
      <w:r w:rsidRPr="00791D37">
        <w:t xml:space="preserve"> </w:t>
      </w:r>
      <w:proofErr w:type="spellStart"/>
      <w:r w:rsidRPr="00791D37">
        <w:t>Zadig</w:t>
      </w:r>
      <w:proofErr w:type="spellEnd"/>
      <w:r w:rsidRPr="00791D37">
        <w:t xml:space="preserve"> Finalizada</w:t>
      </w:r>
      <w:bookmarkEnd w:id="2521"/>
      <w:bookmarkEnd w:id="2522"/>
      <w:bookmarkEnd w:id="2523"/>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y </w:t>
      </w:r>
      <w:del w:id="2524" w:author="JORGE CONTRERAS ORTIZ" w:date="2021-09-04T12:34:00Z">
        <w:r w:rsidRPr="00791D37" w:rsidDel="003E2792">
          <w:delText xml:space="preserve">pinchar </w:delText>
        </w:r>
      </w:del>
      <w:proofErr w:type="spellStart"/>
      <w:ins w:id="2525"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2"/>
                    <a:stretch>
                      <a:fillRect/>
                    </a:stretch>
                  </pic:blipFill>
                  <pic:spPr>
                    <a:xfrm>
                      <a:off x="0" y="0"/>
                      <a:ext cx="5400040" cy="2411730"/>
                    </a:xfrm>
                    <a:prstGeom prst="rect">
                      <a:avLst/>
                    </a:prstGeom>
                  </pic:spPr>
                </pic:pic>
              </a:graphicData>
            </a:graphic>
          </wp:inline>
        </w:drawing>
      </w:r>
    </w:p>
    <w:p w14:paraId="7ED18539" w14:textId="0BCEB6C2" w:rsidR="0074559B" w:rsidRPr="00791D37" w:rsidRDefault="0074559B" w:rsidP="006242EF">
      <w:pPr>
        <w:pStyle w:val="Descripcin"/>
        <w:jc w:val="center"/>
      </w:pPr>
      <w:bookmarkStart w:id="2526" w:name="_Toc81499610"/>
      <w:bookmarkStart w:id="2527" w:name="_Toc81499845"/>
      <w:bookmarkStart w:id="2528" w:name="_Toc81655423"/>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34</w:t>
      </w:r>
      <w:r w:rsidR="005026F3">
        <w:rPr>
          <w:noProof/>
        </w:rPr>
        <w:fldChar w:fldCharType="end"/>
      </w:r>
      <w:r w:rsidRPr="00791D37">
        <w:t xml:space="preserve"> Instalar USB SERIAL (CDC) con </w:t>
      </w:r>
      <w:proofErr w:type="spellStart"/>
      <w:r w:rsidRPr="00791D37">
        <w:t>Zadig</w:t>
      </w:r>
      <w:bookmarkEnd w:id="2526"/>
      <w:bookmarkEnd w:id="2527"/>
      <w:bookmarkEnd w:id="2528"/>
      <w:proofErr w:type="spellEnd"/>
    </w:p>
    <w:p w14:paraId="46F0E054" w14:textId="77777777" w:rsidR="0074559B" w:rsidRPr="00791D37" w:rsidRDefault="0074559B" w:rsidP="00791D37"/>
    <w:p w14:paraId="6563631B" w14:textId="3D556A44" w:rsidR="0074559B" w:rsidRDefault="0074559B" w:rsidP="00791D37">
      <w:pPr>
        <w:rPr>
          <w:ins w:id="2529"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49"/>
                    <a:stretch>
                      <a:fillRect/>
                    </a:stretch>
                  </pic:blipFill>
                  <pic:spPr>
                    <a:xfrm>
                      <a:off x="0" y="0"/>
                      <a:ext cx="4524375" cy="1581150"/>
                    </a:xfrm>
                    <a:prstGeom prst="rect">
                      <a:avLst/>
                    </a:prstGeom>
                  </pic:spPr>
                </pic:pic>
              </a:graphicData>
            </a:graphic>
          </wp:inline>
        </w:drawing>
      </w:r>
    </w:p>
    <w:p w14:paraId="4ABCDA19" w14:textId="6B1F3BE6" w:rsidR="0074559B" w:rsidRDefault="0074559B" w:rsidP="006242EF">
      <w:pPr>
        <w:pStyle w:val="Descripcin"/>
        <w:jc w:val="center"/>
        <w:rPr>
          <w:ins w:id="2530" w:author="JORGE CONTRERAS ORTIZ" w:date="2021-09-04T12:35:00Z"/>
        </w:rPr>
      </w:pPr>
      <w:bookmarkStart w:id="2531" w:name="_Toc81499611"/>
      <w:bookmarkStart w:id="2532" w:name="_Toc81499846"/>
      <w:bookmarkStart w:id="2533" w:name="_Toc81655424"/>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35</w:t>
      </w:r>
      <w:r w:rsidR="005026F3">
        <w:rPr>
          <w:noProof/>
        </w:rPr>
        <w:fldChar w:fldCharType="end"/>
      </w:r>
      <w:r w:rsidRPr="00791D37">
        <w:t xml:space="preserve"> Instalación Driver USB Serial (CDC) con </w:t>
      </w:r>
      <w:proofErr w:type="spellStart"/>
      <w:r w:rsidRPr="00791D37">
        <w:t>Zadig</w:t>
      </w:r>
      <w:proofErr w:type="spellEnd"/>
      <w:r w:rsidRPr="00791D37">
        <w:t xml:space="preserve"> Finalizada</w:t>
      </w:r>
      <w:bookmarkEnd w:id="2531"/>
      <w:bookmarkEnd w:id="2532"/>
      <w:bookmarkEnd w:id="2533"/>
    </w:p>
    <w:p w14:paraId="4B6DF870" w14:textId="77777777" w:rsidR="003E2792" w:rsidRPr="00FE1EC4" w:rsidRDefault="003E2792" w:rsidP="003E2792">
      <w:pPr>
        <w:pPrChange w:id="2534"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2535" w:author="JORGE CONTRERAS ORTIZ" w:date="2021-09-04T12:35:00Z">
        <w:r w:rsidR="003E2792">
          <w:t>como se muestra en la Ilustración 36.</w:t>
        </w:r>
      </w:ins>
      <w:del w:id="2536"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3"/>
                    <a:stretch>
                      <a:fillRect/>
                    </a:stretch>
                  </pic:blipFill>
                  <pic:spPr>
                    <a:xfrm>
                      <a:off x="0" y="0"/>
                      <a:ext cx="5400040" cy="5294630"/>
                    </a:xfrm>
                    <a:prstGeom prst="rect">
                      <a:avLst/>
                    </a:prstGeom>
                  </pic:spPr>
                </pic:pic>
              </a:graphicData>
            </a:graphic>
          </wp:inline>
        </w:drawing>
      </w:r>
    </w:p>
    <w:p w14:paraId="239AF9E1" w14:textId="6B69BDB1" w:rsidR="0074559B" w:rsidRPr="00791D37" w:rsidRDefault="0074559B" w:rsidP="006242EF">
      <w:pPr>
        <w:pStyle w:val="Descripcin"/>
        <w:jc w:val="center"/>
      </w:pPr>
      <w:bookmarkStart w:id="2537" w:name="_Toc81499612"/>
      <w:bookmarkStart w:id="2538" w:name="_Toc81499847"/>
      <w:bookmarkStart w:id="2539" w:name="_Toc81655425"/>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36</w:t>
      </w:r>
      <w:r w:rsidR="005026F3">
        <w:rPr>
          <w:noProof/>
        </w:rPr>
        <w:fldChar w:fldCharType="end"/>
      </w:r>
      <w:r w:rsidRPr="00791D37">
        <w:t xml:space="preserve"> Administrador de Dispositivos después de la instalación</w:t>
      </w:r>
      <w:bookmarkEnd w:id="2537"/>
      <w:bookmarkEnd w:id="2538"/>
      <w:bookmarkEnd w:id="2539"/>
    </w:p>
    <w:p w14:paraId="0B70F918" w14:textId="77777777" w:rsidR="0074559B" w:rsidRPr="00791D37" w:rsidRDefault="0074559B" w:rsidP="00791D37"/>
    <w:p w14:paraId="0810C4B8" w14:textId="6F00C913" w:rsidR="0074559B" w:rsidRPr="00791D37" w:rsidRDefault="0074559B" w:rsidP="00FE1EC4">
      <w:pPr>
        <w:pStyle w:val="Ttulo5"/>
      </w:pPr>
      <w:bookmarkStart w:id="2540" w:name="_Toc81499427"/>
      <w:bookmarkStart w:id="2541" w:name="_Toc81650430"/>
      <w:r w:rsidRPr="00791D37">
        <w:t>L</w:t>
      </w:r>
      <w:r w:rsidR="003E2792" w:rsidRPr="00791D37">
        <w:t>INUX</w:t>
      </w:r>
      <w:bookmarkEnd w:id="2540"/>
      <w:bookmarkEnd w:id="2541"/>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2542" w:author="JORGE CONTRERAS ORTIZ" w:date="2021-09-04T12:36:00Z"/>
          <w:b/>
          <w:bCs/>
          <w:i/>
          <w:iCs/>
        </w:rPr>
      </w:pPr>
      <w:r w:rsidRPr="003E2792">
        <w:rPr>
          <w:b/>
          <w:bCs/>
          <w:i/>
          <w:iCs/>
          <w:rPrChange w:id="2543" w:author="JORGE CONTRERAS ORTIZ" w:date="2021-09-04T12:35:00Z">
            <w:rPr>
              <w:b/>
              <w:bCs/>
            </w:rPr>
          </w:rPrChange>
        </w:rPr>
        <w:t xml:space="preserve">Nota: </w:t>
      </w:r>
      <w:r w:rsidRPr="003E2792">
        <w:rPr>
          <w:i/>
          <w:iCs/>
          <w:rPrChange w:id="2544"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2545" w:author="JORGE CONTRERAS ORTIZ" w:date="2021-09-04T12:35:00Z">
            <w:rPr>
              <w:b/>
              <w:bCs/>
            </w:rPr>
          </w:rPrChange>
        </w:rPr>
        <w:t>KSH Reference Guide.</w:t>
      </w:r>
    </w:p>
    <w:p w14:paraId="349F1140" w14:textId="55659672" w:rsidR="003E2792" w:rsidRDefault="003E2792" w:rsidP="00791D37">
      <w:pPr>
        <w:pStyle w:val="Textoindependiente"/>
        <w:rPr>
          <w:ins w:id="2546" w:author="JORGE CONTRERAS ORTIZ" w:date="2021-09-04T12:36:00Z"/>
          <w:b/>
          <w:bCs/>
          <w:i/>
          <w:iCs/>
        </w:rPr>
      </w:pPr>
    </w:p>
    <w:p w14:paraId="35497738" w14:textId="5E6F7715" w:rsidR="003E2792" w:rsidRDefault="003E2792" w:rsidP="00791D37">
      <w:pPr>
        <w:pStyle w:val="Textoindependiente"/>
        <w:rPr>
          <w:ins w:id="2547" w:author="JORGE CONTRERAS ORTIZ" w:date="2021-09-04T12:36:00Z"/>
          <w:b/>
          <w:bCs/>
          <w:i/>
          <w:iCs/>
        </w:rPr>
      </w:pPr>
    </w:p>
    <w:p w14:paraId="7538555D" w14:textId="0D2FD0D7" w:rsidR="003E2792" w:rsidRDefault="003E2792" w:rsidP="00791D37">
      <w:pPr>
        <w:pStyle w:val="Textoindependiente"/>
        <w:rPr>
          <w:ins w:id="2548" w:author="JORGE CONTRERAS ORTIZ" w:date="2021-09-04T12:36:00Z"/>
          <w:b/>
          <w:bCs/>
          <w:i/>
          <w:iCs/>
        </w:rPr>
      </w:pPr>
    </w:p>
    <w:p w14:paraId="7E6B8BE9" w14:textId="7EE3789B" w:rsidR="003E2792" w:rsidRDefault="003E2792" w:rsidP="00791D37">
      <w:pPr>
        <w:pStyle w:val="Textoindependiente"/>
        <w:rPr>
          <w:ins w:id="2549" w:author="JORGE CONTRERAS ORTIZ" w:date="2021-09-04T12:36:00Z"/>
          <w:b/>
          <w:bCs/>
          <w:i/>
          <w:iCs/>
        </w:rPr>
      </w:pPr>
    </w:p>
    <w:p w14:paraId="7796C206" w14:textId="6D9E59C9" w:rsidR="003E2792" w:rsidRDefault="003E2792" w:rsidP="00791D37">
      <w:pPr>
        <w:pStyle w:val="Textoindependiente"/>
        <w:rPr>
          <w:ins w:id="2550" w:author="JORGE CONTRERAS ORTIZ" w:date="2021-09-04T12:36:00Z"/>
          <w:b/>
          <w:bCs/>
          <w:i/>
          <w:iCs/>
        </w:rPr>
      </w:pPr>
    </w:p>
    <w:p w14:paraId="6EE76CBA" w14:textId="77777777" w:rsidR="003E2792" w:rsidRPr="003E2792" w:rsidRDefault="003E2792" w:rsidP="00791D37">
      <w:pPr>
        <w:pStyle w:val="Textoindependiente"/>
        <w:rPr>
          <w:b/>
          <w:bCs/>
          <w:i/>
          <w:iCs/>
          <w:rPrChange w:id="2551" w:author="JORGE CONTRERAS ORTIZ" w:date="2021-09-04T12:35:00Z">
            <w:rPr>
              <w:b/>
              <w:bCs/>
            </w:rPr>
          </w:rPrChange>
        </w:rPr>
      </w:pPr>
    </w:p>
    <w:p w14:paraId="1A84B0DD" w14:textId="075F0B94" w:rsidR="0074559B" w:rsidRPr="00791D37" w:rsidDel="003E2792" w:rsidRDefault="0074559B" w:rsidP="00791D37">
      <w:pPr>
        <w:pStyle w:val="Textoindependiente"/>
        <w:rPr>
          <w:del w:id="2552" w:author="JORGE CONTRERAS ORTIZ" w:date="2021-09-04T12:36:00Z"/>
        </w:rPr>
      </w:pPr>
      <w:r w:rsidRPr="00791D37">
        <w:lastRenderedPageBreak/>
        <w:t>Para encontrar Puertos de Serie e interfaces Ethernet, conectar el Dongle a un USB del ordenador y después abrir una terminal e introducir</w:t>
      </w:r>
      <w:ins w:id="2553"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2554" w:author="JORGE CONTRERAS ORTIZ" w:date="2021-09-04T14:10:00Z">
        <w:r w:rsidR="00A7595B" w:rsidRPr="00791D37">
          <w:t xml:space="preserve">Tabla </w:t>
        </w:r>
        <w:r w:rsidR="00A7595B">
          <w:t>9</w:t>
        </w:r>
        <w:r w:rsidR="00A7595B">
          <w:fldChar w:fldCharType="end"/>
        </w:r>
      </w:ins>
      <w:r w:rsidRPr="00791D37">
        <w:t>:</w:t>
      </w:r>
    </w:p>
    <w:p w14:paraId="6F81D0E5" w14:textId="1E1D5ADB" w:rsidR="0074559B" w:rsidRPr="00791D37" w:rsidDel="003E2792" w:rsidRDefault="0074559B" w:rsidP="00791D37">
      <w:pPr>
        <w:pStyle w:val="Textoindependiente"/>
        <w:rPr>
          <w:del w:id="2555"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2556"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2557"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0066A81C" w:rsidR="0074559B" w:rsidRPr="00791D37" w:rsidRDefault="0074559B" w:rsidP="006242EF">
      <w:pPr>
        <w:pStyle w:val="Descripcin"/>
        <w:jc w:val="center"/>
      </w:pPr>
      <w:bookmarkStart w:id="2558" w:name="_Toc81499569"/>
      <w:bookmarkStart w:id="2559" w:name="_Toc81655473"/>
      <w:bookmarkStart w:id="2560" w:name="_Ref81657043"/>
      <w:bookmarkStart w:id="2561" w:name="_Ref81657048"/>
      <w:r w:rsidRPr="00791D37">
        <w:t xml:space="preserve">Tabla </w:t>
      </w:r>
      <w:r w:rsidR="005026F3">
        <w:fldChar w:fldCharType="begin"/>
      </w:r>
      <w:r w:rsidR="005026F3">
        <w:instrText xml:space="preserve"> SEQ Tabla \* ARABIC </w:instrText>
      </w:r>
      <w:r w:rsidR="005026F3">
        <w:fldChar w:fldCharType="separate"/>
      </w:r>
      <w:r w:rsidR="006242EF">
        <w:t>9</w:t>
      </w:r>
      <w:r w:rsidR="005026F3">
        <w:fldChar w:fldCharType="end"/>
      </w:r>
      <w:bookmarkEnd w:id="2561"/>
      <w:r w:rsidRPr="00791D37">
        <w:t xml:space="preserve"> Comando para listar Puertos Serie en Sistemas Linux</w:t>
      </w:r>
      <w:bookmarkEnd w:id="2558"/>
      <w:bookmarkEnd w:id="2559"/>
      <w:bookmarkEnd w:id="2560"/>
    </w:p>
    <w:p w14:paraId="3D3A7B39" w14:textId="77777777" w:rsidR="0074559B" w:rsidRPr="00791D37" w:rsidRDefault="0074559B" w:rsidP="00791D37"/>
    <w:p w14:paraId="079610ED" w14:textId="77777777" w:rsidR="0074559B" w:rsidRPr="00791D37" w:rsidRDefault="0074559B" w:rsidP="00FE1EC4">
      <w:pPr>
        <w:pStyle w:val="Ttulo5"/>
      </w:pPr>
      <w:bookmarkStart w:id="2562" w:name="_Toc81499428"/>
      <w:bookmarkStart w:id="2563" w:name="_Toc81650431"/>
      <w:r w:rsidRPr="00791D37">
        <w:t>MAC OS</w:t>
      </w:r>
      <w:bookmarkEnd w:id="2562"/>
      <w:bookmarkEnd w:id="2563"/>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2564" w:author="JORGE CONTRERAS ORTIZ" w:date="2021-09-04T12:36:00Z">
            <w:rPr>
              <w:b/>
              <w:bCs/>
            </w:rPr>
          </w:rPrChange>
        </w:rPr>
      </w:pPr>
      <w:r w:rsidRPr="003E2792">
        <w:rPr>
          <w:b/>
          <w:bCs/>
          <w:i/>
          <w:iCs/>
          <w:rPrChange w:id="2565" w:author="JORGE CONTRERAS ORTIZ" w:date="2021-09-04T12:36:00Z">
            <w:rPr>
              <w:b/>
              <w:bCs/>
            </w:rPr>
          </w:rPrChange>
        </w:rPr>
        <w:t xml:space="preserve">Nota: </w:t>
      </w:r>
      <w:r w:rsidRPr="003E2792">
        <w:rPr>
          <w:i/>
          <w:iCs/>
          <w:rPrChange w:id="2566"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2567" w:author="JORGE CONTRERAS ORTIZ" w:date="2021-09-04T12:36:00Z">
            <w:rPr>
              <w:b/>
              <w:bCs/>
            </w:rPr>
          </w:rPrChange>
        </w:rPr>
        <w:t>KSH Reference Guide.</w:t>
      </w:r>
    </w:p>
    <w:p w14:paraId="233A2615" w14:textId="17F73779" w:rsidR="0074559B" w:rsidRPr="00791D37" w:rsidRDefault="0074559B" w:rsidP="00791D37">
      <w:r w:rsidRPr="00791D37">
        <w:t>Para encontrar Puertos de Serie e interfaces Ethernet, conectar el Dongle a un USB del ordenador y después abrir una terminal e introducir</w:t>
      </w:r>
      <w:ins w:id="2568" w:author="JORGE CONTRERAS ORTIZ" w:date="2021-09-04T14:10:00Z">
        <w:r w:rsidR="00A7595B">
          <w:t xml:space="preserve"> el comando mostrado</w:t>
        </w:r>
      </w:ins>
      <w:ins w:id="2569" w:author="JORGE CONTRERAS ORTIZ" w:date="2021-09-04T14:11:00Z">
        <w:r w:rsidR="00A7595B">
          <w:t xml:space="preserve"> a continuación en </w:t>
        </w:r>
      </w:ins>
      <w:ins w:id="2570" w:author="JORGE CONTRERAS ORTIZ" w:date="2021-09-04T14:10:00Z">
        <w:r w:rsidR="00A7595B">
          <w:fldChar w:fldCharType="begin"/>
        </w:r>
        <w:r w:rsidR="00A7595B">
          <w:instrText xml:space="preserve"> REF _Ref81657064 \h </w:instrText>
        </w:r>
      </w:ins>
      <w:r w:rsidR="00A7595B">
        <w:fldChar w:fldCharType="separate"/>
      </w:r>
      <w:ins w:id="2571" w:author="JORGE CONTRERAS ORTIZ" w:date="2021-09-04T14:10:00Z">
        <w:r w:rsidR="00A7595B" w:rsidRPr="00791D37">
          <w:t xml:space="preserve">Tabla </w:t>
        </w:r>
        <w:r w:rsidR="00A7595B">
          <w:t>10</w:t>
        </w:r>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0D069424" w:rsidR="0074559B" w:rsidRPr="00791D37" w:rsidRDefault="0074559B" w:rsidP="006242EF">
      <w:pPr>
        <w:pStyle w:val="Descripcin"/>
        <w:jc w:val="center"/>
      </w:pPr>
      <w:bookmarkStart w:id="2572" w:name="_Toc81499570"/>
      <w:bookmarkStart w:id="2573" w:name="_Toc81655474"/>
      <w:bookmarkStart w:id="2574" w:name="_Ref81657064"/>
      <w:r w:rsidRPr="00791D37">
        <w:t xml:space="preserve">Tabla </w:t>
      </w:r>
      <w:r w:rsidR="005026F3">
        <w:fldChar w:fldCharType="begin"/>
      </w:r>
      <w:r w:rsidR="005026F3">
        <w:instrText xml:space="preserve"> SEQ Tabla \* ARABIC </w:instrText>
      </w:r>
      <w:r w:rsidR="005026F3">
        <w:fldChar w:fldCharType="separate"/>
      </w:r>
      <w:r w:rsidR="006242EF">
        <w:t>10</w:t>
      </w:r>
      <w:r w:rsidR="005026F3">
        <w:fldChar w:fldCharType="end"/>
      </w:r>
      <w:bookmarkEnd w:id="2574"/>
      <w:r w:rsidRPr="00791D37">
        <w:t xml:space="preserve"> Comando para listar Puertos Serie en Sistemas en MAC OS</w:t>
      </w:r>
      <w:bookmarkEnd w:id="2572"/>
      <w:bookmarkEnd w:id="2573"/>
    </w:p>
    <w:p w14:paraId="72158665" w14:textId="6EF3FE32" w:rsidR="0074559B" w:rsidRPr="00791D37" w:rsidDel="003E2792" w:rsidRDefault="0074559B" w:rsidP="00791D37">
      <w:pPr>
        <w:rPr>
          <w:del w:id="2575" w:author="JORGE CONTRERAS ORTIZ" w:date="2021-09-04T12:36:00Z"/>
        </w:rPr>
      </w:pPr>
    </w:p>
    <w:p w14:paraId="288D9CE0" w14:textId="02520187" w:rsidR="0074559B" w:rsidRPr="00791D37" w:rsidDel="003E2792" w:rsidRDefault="0074559B" w:rsidP="00791D37">
      <w:pPr>
        <w:rPr>
          <w:del w:id="2576" w:author="JORGE CONTRERAS ORTIZ" w:date="2021-09-04T12:36:00Z"/>
        </w:rPr>
      </w:pPr>
    </w:p>
    <w:p w14:paraId="60B4FCA1" w14:textId="1F114048" w:rsidR="0074559B" w:rsidRPr="00791D37" w:rsidDel="003E2792" w:rsidRDefault="0074559B" w:rsidP="00791D37">
      <w:pPr>
        <w:rPr>
          <w:del w:id="2577" w:author="JORGE CONTRERAS ORTIZ" w:date="2021-09-04T12:36:00Z"/>
        </w:rPr>
      </w:pPr>
    </w:p>
    <w:p w14:paraId="6485C371" w14:textId="73DBD263" w:rsidR="0074559B" w:rsidRPr="00791D37" w:rsidDel="003E2792" w:rsidRDefault="0074559B" w:rsidP="00791D37">
      <w:pPr>
        <w:rPr>
          <w:del w:id="2578" w:author="JORGE CONTRERAS ORTIZ" w:date="2021-09-04T12:36:00Z"/>
        </w:rPr>
      </w:pPr>
    </w:p>
    <w:p w14:paraId="4950D3B8" w14:textId="77777777" w:rsidR="0074559B" w:rsidRPr="00791D37" w:rsidRDefault="0074559B" w:rsidP="00791D37"/>
    <w:p w14:paraId="3ED1B71E" w14:textId="77777777" w:rsidR="0074559B" w:rsidRPr="00791D37" w:rsidRDefault="0074559B" w:rsidP="00FE1EC4">
      <w:pPr>
        <w:pStyle w:val="Ttulo4"/>
      </w:pPr>
      <w:bookmarkStart w:id="2579" w:name="_Toc81499429"/>
      <w:bookmarkStart w:id="2580" w:name="_Toc81650432"/>
      <w:r w:rsidRPr="00791D37">
        <w:t>Configuración de Terminal COM</w:t>
      </w:r>
      <w:bookmarkEnd w:id="2579"/>
      <w:bookmarkEnd w:id="2580"/>
    </w:p>
    <w:p w14:paraId="0E6ADF6E" w14:textId="77777777" w:rsidR="0074559B" w:rsidRPr="00791D37" w:rsidRDefault="0074559B" w:rsidP="00791D37"/>
    <w:p w14:paraId="350A3728" w14:textId="554AC7D4" w:rsidR="0074559B" w:rsidRPr="00791D37" w:rsidRDefault="003E2792" w:rsidP="00FE1EC4">
      <w:pPr>
        <w:pStyle w:val="Ttulo5"/>
      </w:pPr>
      <w:bookmarkStart w:id="2581" w:name="_Toc81499430"/>
      <w:bookmarkStart w:id="2582" w:name="_Toc81650433"/>
      <w:r w:rsidRPr="00791D37">
        <w:t>WINDOWS</w:t>
      </w:r>
      <w:bookmarkEnd w:id="2581"/>
      <w:bookmarkEnd w:id="2582"/>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 xml:space="preserve">Abrir la terminal serie y configurar con las siguientes configuraciones para comunicaciones serie con dispositivos de </w:t>
      </w:r>
      <w:proofErr w:type="spellStart"/>
      <w:r w:rsidRPr="00791D37">
        <w:t>Kirale</w:t>
      </w:r>
      <w:proofErr w:type="spellEnd"/>
      <w:r w:rsidRPr="00791D37">
        <w:t>:</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2583" w:author="JORGE CONTRERAS ORTIZ" w:date="2021-09-04T12:37:00Z">
            <w:rPr/>
          </w:rPrChange>
        </w:rPr>
      </w:pPr>
      <w:r w:rsidRPr="003E2792">
        <w:rPr>
          <w:b/>
          <w:bCs/>
          <w:i/>
          <w:iCs/>
          <w:rPrChange w:id="2584" w:author="JORGE CONTRERAS ORTIZ" w:date="2021-09-04T12:37:00Z">
            <w:rPr>
              <w:b/>
              <w:bCs/>
            </w:rPr>
          </w:rPrChange>
        </w:rPr>
        <w:t xml:space="preserve">Nota: </w:t>
      </w:r>
      <w:r w:rsidRPr="003E2792">
        <w:rPr>
          <w:i/>
          <w:iCs/>
          <w:rPrChange w:id="2585" w:author="JORGE CONTRERAS ORTIZ" w:date="2021-09-04T12:37:00Z">
            <w:rPr/>
          </w:rPrChange>
        </w:rPr>
        <w:t xml:space="preserve">La terminal USB serie, debe configurarse para añadir un carácter “CR” cuando se pulsa la tecla </w:t>
      </w:r>
      <w:proofErr w:type="spellStart"/>
      <w:r w:rsidRPr="003E2792">
        <w:rPr>
          <w:i/>
          <w:iCs/>
          <w:rPrChange w:id="2586" w:author="JORGE CONTRERAS ORTIZ" w:date="2021-09-04T12:37:00Z">
            <w:rPr/>
          </w:rPrChange>
        </w:rPr>
        <w:t>Enter</w:t>
      </w:r>
      <w:proofErr w:type="spellEnd"/>
      <w:r w:rsidRPr="003E2792">
        <w:rPr>
          <w:i/>
          <w:iCs/>
          <w:rPrChange w:id="2587" w:author="JORGE CONTRERAS ORTIZ" w:date="2021-09-04T12:37:00Z">
            <w:rPr/>
          </w:rPrChange>
        </w:rPr>
        <w:t>.</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w:t>
      </w:r>
      <w:proofErr w:type="spellStart"/>
      <w:r w:rsidRPr="00791D37">
        <w:t>Kirale</w:t>
      </w:r>
      <w:proofErr w:type="spellEnd"/>
      <w:r w:rsidRPr="00791D37">
        <w:t xml:space="preserv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r w:rsidRPr="00791D37">
        <w:t>.</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4"/>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1EE6E351" w:rsidR="0074559B" w:rsidRPr="00791D37" w:rsidRDefault="0074559B" w:rsidP="006242EF">
      <w:pPr>
        <w:pStyle w:val="Descripcin"/>
        <w:jc w:val="center"/>
      </w:pPr>
      <w:bookmarkStart w:id="2588" w:name="_Toc81499613"/>
      <w:bookmarkStart w:id="2589" w:name="_Toc81499848"/>
      <w:bookmarkStart w:id="2590" w:name="_Toc81655426"/>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37</w:t>
      </w:r>
      <w:r w:rsidR="005026F3">
        <w:rPr>
          <w:noProof/>
        </w:rPr>
        <w:fldChar w:fldCharType="end"/>
      </w:r>
      <w:r w:rsidRPr="00791D37">
        <w:t xml:space="preserve"> Terminal Termite</w:t>
      </w:r>
      <w:bookmarkEnd w:id="2588"/>
      <w:bookmarkEnd w:id="2589"/>
      <w:bookmarkEnd w:id="2590"/>
    </w:p>
    <w:p w14:paraId="3DEE955F" w14:textId="77777777" w:rsidR="0074559B" w:rsidRPr="003E2792" w:rsidRDefault="0074559B" w:rsidP="00791D37">
      <w:pPr>
        <w:rPr>
          <w:i/>
          <w:iCs/>
          <w:rPrChange w:id="2591" w:author="JORGE CONTRERAS ORTIZ" w:date="2021-09-04T12:37:00Z">
            <w:rPr/>
          </w:rPrChange>
        </w:rPr>
      </w:pPr>
      <w:r w:rsidRPr="003E2792">
        <w:rPr>
          <w:b/>
          <w:bCs/>
          <w:i/>
          <w:iCs/>
          <w:rPrChange w:id="2592" w:author="JORGE CONTRERAS ORTIZ" w:date="2021-09-04T12:37:00Z">
            <w:rPr>
              <w:b/>
              <w:bCs/>
            </w:rPr>
          </w:rPrChange>
        </w:rPr>
        <w:t>Nota:</w:t>
      </w:r>
      <w:r w:rsidRPr="003E2792">
        <w:rPr>
          <w:i/>
          <w:iCs/>
          <w:rPrChange w:id="2593"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2594" w:name="_Toc81499431"/>
      <w:bookmarkStart w:id="2595" w:name="_Toc81650434"/>
      <w:r w:rsidRPr="00FE1EC4">
        <w:t>LINUX / MAC OS</w:t>
      </w:r>
      <w:bookmarkEnd w:id="2594"/>
      <w:bookmarkEnd w:id="2595"/>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4BB0402A" w:rsidR="0074559B" w:rsidRPr="00791D37" w:rsidDel="00A7595B" w:rsidRDefault="0074559B" w:rsidP="00791D37">
      <w:pPr>
        <w:rPr>
          <w:del w:id="2596" w:author="JORGE CONTRERAS ORTIZ" w:date="2021-09-04T14:05:00Z"/>
        </w:rPr>
      </w:pPr>
      <w:r w:rsidRPr="00791D37">
        <w:t>La configuración es la misma necesaria para la comunicación serie con los Sistemas Windows.</w:t>
      </w:r>
      <w:ins w:id="2597" w:author="JORGE CONTRERAS ORTIZ" w:date="2021-09-04T14:01:00Z">
        <w:r w:rsidR="0025296D">
          <w:t xml:space="preserve"> Para abrir la terminal de </w:t>
        </w:r>
        <w:proofErr w:type="spellStart"/>
        <w:r w:rsidR="0025296D">
          <w:t>Picocom</w:t>
        </w:r>
        <w:proofErr w:type="spellEnd"/>
        <w:r w:rsidR="0025296D">
          <w:t>, ejecutar el comando indica</w:t>
        </w:r>
      </w:ins>
      <w:ins w:id="2598" w:author="JORGE CONTRERAS ORTIZ" w:date="2021-09-04T14:05:00Z">
        <w:r w:rsidR="00A7595B">
          <w:t>do a continuación</w:t>
        </w:r>
      </w:ins>
      <w:ins w:id="2599"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2600" w:author="JORGE CONTRERAS ORTIZ" w:date="2021-09-04T14:01:00Z">
        <w:r w:rsidR="0025296D" w:rsidRPr="00791D37">
          <w:t xml:space="preserve">Tabla </w:t>
        </w:r>
        <w:r w:rsidR="0025296D">
          <w:rPr>
            <w:noProof/>
          </w:rPr>
          <w:t>11</w:t>
        </w:r>
        <w:r w:rsidR="0025296D">
          <w:fldChar w:fldCharType="end"/>
        </w:r>
      </w:ins>
      <w:ins w:id="2601"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B234ED"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7A181EB2" w:rsidR="0074559B" w:rsidRDefault="0074559B" w:rsidP="006242EF">
      <w:pPr>
        <w:pStyle w:val="Descripcin"/>
        <w:jc w:val="center"/>
        <w:rPr>
          <w:ins w:id="2602" w:author="JORGE CONTRERAS ORTIZ" w:date="2021-09-04T14:05:00Z"/>
        </w:rPr>
      </w:pPr>
      <w:bookmarkStart w:id="2603" w:name="_Toc81499571"/>
      <w:bookmarkStart w:id="2604" w:name="_Toc81655475"/>
      <w:bookmarkStart w:id="2605" w:name="_Ref81656521"/>
      <w:r w:rsidRPr="00791D37">
        <w:t xml:space="preserve">Tabla </w:t>
      </w:r>
      <w:r w:rsidR="005026F3">
        <w:fldChar w:fldCharType="begin"/>
      </w:r>
      <w:r w:rsidR="005026F3">
        <w:instrText xml:space="preserve"> SEQ Tabla \* ARABIC </w:instrText>
      </w:r>
      <w:r w:rsidR="005026F3">
        <w:fldChar w:fldCharType="separate"/>
      </w:r>
      <w:r w:rsidR="006242EF">
        <w:rPr>
          <w:noProof/>
        </w:rPr>
        <w:t>11</w:t>
      </w:r>
      <w:r w:rsidR="005026F3">
        <w:rPr>
          <w:noProof/>
        </w:rPr>
        <w:fldChar w:fldCharType="end"/>
      </w:r>
      <w:bookmarkEnd w:id="2605"/>
      <w:r w:rsidRPr="00791D37">
        <w:t xml:space="preserve"> Abrir terminal </w:t>
      </w:r>
      <w:proofErr w:type="spellStart"/>
      <w:r w:rsidRPr="00791D37">
        <w:t>Picocom</w:t>
      </w:r>
      <w:proofErr w:type="spellEnd"/>
      <w:r w:rsidRPr="00791D37">
        <w:t xml:space="preserve"> en Linux / MAC Os</w:t>
      </w:r>
      <w:bookmarkEnd w:id="2603"/>
      <w:bookmarkEnd w:id="2604"/>
    </w:p>
    <w:p w14:paraId="0A5E99FD" w14:textId="77777777" w:rsidR="00A7595B" w:rsidRPr="00A7595B" w:rsidRDefault="00A7595B" w:rsidP="00A7595B">
      <w:pPr>
        <w:pPrChange w:id="2606" w:author="JORGE CONTRERAS ORTIZ" w:date="2021-09-04T14:05:00Z">
          <w:pPr>
            <w:pStyle w:val="Descripcin"/>
            <w:jc w:val="center"/>
          </w:pPr>
        </w:pPrChange>
      </w:pPr>
    </w:p>
    <w:p w14:paraId="51BC7E6F" w14:textId="5F7D83BC" w:rsidR="0074559B" w:rsidRPr="00791D37" w:rsidDel="00A7595B" w:rsidRDefault="0074559B" w:rsidP="00791D37">
      <w:pPr>
        <w:rPr>
          <w:del w:id="2607"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30BA8A96" w14:textId="7F635E6D" w:rsidR="0074559B" w:rsidRPr="00791D37" w:rsidRDefault="0074559B" w:rsidP="00791D37"/>
    <w:p w14:paraId="3E1E2846" w14:textId="77777777" w:rsidR="0074559B" w:rsidRPr="00791D37" w:rsidRDefault="0074559B" w:rsidP="00791D37">
      <w:pPr>
        <w:pStyle w:val="Ttulo2"/>
      </w:pPr>
      <w:bookmarkStart w:id="2608" w:name="_Toc81499432"/>
      <w:bookmarkStart w:id="2609" w:name="_Toc81650435"/>
      <w:r w:rsidRPr="00791D37">
        <w:t>CONFIGURACIÓN DE RED PARA KTWM102</w:t>
      </w:r>
      <w:bookmarkEnd w:id="2608"/>
      <w:bookmarkEnd w:id="2609"/>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2610" w:author="JORGE CONTRERAS ORTIZ" w:date="2021-09-04T12:42:00Z">
        <w:r w:rsidRPr="00791D37" w:rsidDel="00FE1EC4">
          <w:delText xml:space="preserve">tenemos </w:delText>
        </w:r>
      </w:del>
      <w:ins w:id="2611"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2612"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2613" w:author="JORGE CONTRERAS ORTIZ" w:date="2021-09-04T14:05:00Z"/>
        </w:rPr>
      </w:pPr>
    </w:p>
    <w:p w14:paraId="13068230" w14:textId="1F14117E" w:rsidR="0074559B" w:rsidRPr="00791D37" w:rsidRDefault="00FE1EC4" w:rsidP="00791D37">
      <w:pPr>
        <w:pStyle w:val="Ttulo3"/>
        <w:rPr>
          <w:lang w:val="en-US"/>
        </w:rPr>
      </w:pPr>
      <w:bookmarkStart w:id="2614" w:name="_Toc81499433"/>
      <w:bookmarkStart w:id="2615" w:name="_Toc81650436"/>
      <w:r w:rsidRPr="00791D37">
        <w:rPr>
          <w:lang w:val="en-US"/>
        </w:rPr>
        <w:t>KIRALE COMMAND-LINE SHELL REFERENCE GUIDE – COMANDOS KSH</w:t>
      </w:r>
      <w:bookmarkEnd w:id="2614"/>
      <w:bookmarkEnd w:id="2615"/>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2616" w:name="_Toc81499434"/>
      <w:bookmarkStart w:id="2617" w:name="_Toc81650437"/>
      <w:r w:rsidRPr="00791D37">
        <w:t>SINTAXIS DE LOS COMANDOS</w:t>
      </w:r>
      <w:bookmarkEnd w:id="2616"/>
      <w:bookmarkEnd w:id="2617"/>
    </w:p>
    <w:p w14:paraId="4AE5B2C5" w14:textId="77777777" w:rsidR="0074559B" w:rsidRPr="00791D37" w:rsidRDefault="0074559B" w:rsidP="00791D37"/>
    <w:p w14:paraId="69080C53" w14:textId="50524161" w:rsidR="0074559B" w:rsidRPr="00791D37" w:rsidDel="00FE1EC4" w:rsidRDefault="0074559B" w:rsidP="00791D37">
      <w:pPr>
        <w:rPr>
          <w:del w:id="2618"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2619" w:author="JORGE CONTRERAS ORTIZ" w:date="2021-09-04T12:43:00Z">
        <w:r w:rsidR="00FE1EC4">
          <w:t>como se indica</w:t>
        </w:r>
      </w:ins>
      <w:ins w:id="2620" w:author="JORGE CONTRERAS ORTIZ" w:date="2021-09-04T14:00:00Z">
        <w:r w:rsidR="0025296D">
          <w:t xml:space="preserve"> a continuación</w:t>
        </w:r>
      </w:ins>
      <w:ins w:id="2621" w:author="JORGE CONTRERAS ORTIZ" w:date="2021-09-04T12:43:00Z">
        <w:r w:rsidR="00FE1EC4">
          <w:t xml:space="preserve"> en </w:t>
        </w:r>
      </w:ins>
      <w:ins w:id="2622" w:author="JORGE CONTRERAS ORTIZ" w:date="2021-09-04T14:00:00Z">
        <w:r w:rsidR="0025296D">
          <w:fldChar w:fldCharType="begin"/>
        </w:r>
        <w:r w:rsidR="0025296D">
          <w:instrText xml:space="preserve"> REF _Ref81656465 \h </w:instrText>
        </w:r>
      </w:ins>
      <w:r w:rsidR="0025296D">
        <w:fldChar w:fldCharType="separate"/>
      </w:r>
      <w:ins w:id="2623" w:author="JORGE CONTRERAS ORTIZ" w:date="2021-09-04T14:00:00Z">
        <w:r w:rsidR="0025296D" w:rsidRPr="00791D37">
          <w:t xml:space="preserve">Tabla </w:t>
        </w:r>
        <w:r w:rsidR="0025296D">
          <w:rPr>
            <w:noProof/>
          </w:rPr>
          <w:t>12</w:t>
        </w:r>
        <w:r w:rsidR="0025296D">
          <w:fldChar w:fldCharType="end"/>
        </w:r>
      </w:ins>
      <w:del w:id="2624"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25296D" w:rsidRDefault="0074559B" w:rsidP="00791D37">
            <w:pPr>
              <w:rPr>
                <w:rPrChange w:id="2625" w:author="JORGE CONTRERAS ORTIZ" w:date="2021-09-04T14:00:00Z">
                  <w:rPr>
                    <w:lang w:val="en-US"/>
                  </w:rPr>
                </w:rPrChange>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60AA96CB" w:rsidR="0074559B" w:rsidRPr="00791D37" w:rsidRDefault="0074559B" w:rsidP="006242EF">
      <w:pPr>
        <w:pStyle w:val="Descripcin"/>
        <w:jc w:val="center"/>
      </w:pPr>
      <w:bookmarkStart w:id="2626" w:name="_Toc81499572"/>
      <w:bookmarkStart w:id="2627" w:name="_Toc81655476"/>
      <w:bookmarkStart w:id="2628" w:name="_Ref81656465"/>
      <w:r w:rsidRPr="00791D37">
        <w:t xml:space="preserve">Tabla </w:t>
      </w:r>
      <w:r w:rsidR="005026F3">
        <w:fldChar w:fldCharType="begin"/>
      </w:r>
      <w:r w:rsidR="005026F3">
        <w:instrText xml:space="preserve"> SEQ Tabla \* ARABIC </w:instrText>
      </w:r>
      <w:r w:rsidR="005026F3">
        <w:fldChar w:fldCharType="separate"/>
      </w:r>
      <w:r w:rsidR="006242EF">
        <w:rPr>
          <w:noProof/>
        </w:rPr>
        <w:t>12</w:t>
      </w:r>
      <w:r w:rsidR="005026F3">
        <w:rPr>
          <w:noProof/>
        </w:rPr>
        <w:fldChar w:fldCharType="end"/>
      </w:r>
      <w:bookmarkEnd w:id="2628"/>
      <w:r w:rsidRPr="00791D37">
        <w:t xml:space="preserve"> Sintaxis comandos KSH</w:t>
      </w:r>
      <w:bookmarkEnd w:id="2626"/>
      <w:bookmarkEnd w:id="2627"/>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77777777" w:rsidR="0074559B" w:rsidRPr="00791D37" w:rsidRDefault="009449CB" w:rsidP="00791D37">
      <w:pPr>
        <w:rPr>
          <w:color w:val="0563C1" w:themeColor="hyperlink"/>
          <w:u w:val="single"/>
        </w:rPr>
      </w:pPr>
      <w:hyperlink r:id="rId55" w:anchor="downloads" w:history="1">
        <w:r w:rsidR="0074559B" w:rsidRPr="00791D37">
          <w:rPr>
            <w:rStyle w:val="Hipervnculo"/>
          </w:rPr>
          <w:t>https://www.kirale.com/support/#downloads</w:t>
        </w:r>
      </w:hyperlink>
    </w:p>
    <w:p w14:paraId="119A1701" w14:textId="29CB6018" w:rsidR="0074559B" w:rsidRDefault="0074559B" w:rsidP="00791D37">
      <w:pPr>
        <w:rPr>
          <w:ins w:id="2629" w:author="JORGE CONTRERAS ORTIZ" w:date="2021-09-04T12:44:00Z"/>
        </w:rPr>
      </w:pPr>
      <w:r w:rsidRPr="00791D37">
        <w:t>Una vez descargado, conectar el módulo KTWM102 al PC por conexión USB abrir el ejecutable descargado y se abrirá una ventana de comandos similar a la de Windows</w:t>
      </w:r>
      <w:ins w:id="2630"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2631" w:author="JORGE CONTRERAS ORTIZ" w:date="2021-09-04T14:11:00Z">
        <w:r w:rsidR="00A7595B" w:rsidRPr="00791D37">
          <w:t>Ilustrac</w:t>
        </w:r>
        <w:r w:rsidR="00A7595B" w:rsidRPr="00791D37">
          <w:t>i</w:t>
        </w:r>
        <w:r w:rsidR="00A7595B" w:rsidRPr="00791D37">
          <w:t xml:space="preserve">ón </w:t>
        </w:r>
        <w:r w:rsidR="00A7595B">
          <w:rPr>
            <w:noProof/>
          </w:rPr>
          <w:t>38</w:t>
        </w:r>
        <w:r w:rsidR="00A7595B" w:rsidRPr="00791D37">
          <w:t xml:space="preserve"> </w:t>
        </w:r>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6"/>
                    <a:stretch>
                      <a:fillRect/>
                    </a:stretch>
                  </pic:blipFill>
                  <pic:spPr>
                    <a:xfrm>
                      <a:off x="0" y="0"/>
                      <a:ext cx="5194724" cy="2724420"/>
                    </a:xfrm>
                    <a:prstGeom prst="rect">
                      <a:avLst/>
                    </a:prstGeom>
                  </pic:spPr>
                </pic:pic>
              </a:graphicData>
            </a:graphic>
          </wp:inline>
        </w:drawing>
      </w:r>
    </w:p>
    <w:p w14:paraId="158927D5" w14:textId="1027964B" w:rsidR="0074559B" w:rsidRPr="00791D37" w:rsidRDefault="0074559B" w:rsidP="006242EF">
      <w:pPr>
        <w:pStyle w:val="Descripcin"/>
        <w:jc w:val="center"/>
      </w:pPr>
      <w:bookmarkStart w:id="2632" w:name="_Toc81499614"/>
      <w:bookmarkStart w:id="2633" w:name="_Toc81499849"/>
      <w:bookmarkStart w:id="2634" w:name="_Toc81655427"/>
      <w:bookmarkStart w:id="2635" w:name="_Ref81657122"/>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38</w:t>
      </w:r>
      <w:r w:rsidR="005026F3">
        <w:rPr>
          <w:noProof/>
        </w:rPr>
        <w:fldChar w:fldCharType="end"/>
      </w:r>
      <w:r w:rsidRPr="00791D37">
        <w:t xml:space="preserve"> Herramienta </w:t>
      </w:r>
      <w:proofErr w:type="spellStart"/>
      <w:r w:rsidRPr="00791D37">
        <w:t>KiTools</w:t>
      </w:r>
      <w:bookmarkEnd w:id="2632"/>
      <w:bookmarkEnd w:id="2633"/>
      <w:bookmarkEnd w:id="2634"/>
      <w:bookmarkEnd w:id="2635"/>
      <w:proofErr w:type="spellEnd"/>
    </w:p>
    <w:p w14:paraId="49C9CBA7" w14:textId="77777777" w:rsidR="0074559B" w:rsidRPr="00791D37" w:rsidRDefault="0074559B" w:rsidP="00791D37">
      <w:r w:rsidRPr="00791D37">
        <w:t xml:space="preserve">Para ver más en detalle la sintaxis de cada comando, descargar y ver la </w:t>
      </w:r>
      <w:hyperlink r:id="rId57"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2636" w:name="_Toc81499435"/>
      <w:bookmarkStart w:id="2637" w:name="_Toc81650438"/>
      <w:r w:rsidRPr="00791D37">
        <w:t>SINTAXIS DE LOS PARÁMETROS</w:t>
      </w:r>
      <w:bookmarkEnd w:id="2636"/>
      <w:bookmarkEnd w:id="2637"/>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8"/>
                    <a:stretch>
                      <a:fillRect/>
                    </a:stretch>
                  </pic:blipFill>
                  <pic:spPr>
                    <a:xfrm>
                      <a:off x="0" y="0"/>
                      <a:ext cx="5400040" cy="2780030"/>
                    </a:xfrm>
                    <a:prstGeom prst="rect">
                      <a:avLst/>
                    </a:prstGeom>
                  </pic:spPr>
                </pic:pic>
              </a:graphicData>
            </a:graphic>
          </wp:inline>
        </w:drawing>
      </w:r>
    </w:p>
    <w:p w14:paraId="4AD33226" w14:textId="6882C25B" w:rsidR="0074559B" w:rsidRPr="00791D37" w:rsidRDefault="0074559B" w:rsidP="006242EF">
      <w:pPr>
        <w:pStyle w:val="Descripcin"/>
        <w:jc w:val="center"/>
      </w:pPr>
      <w:bookmarkStart w:id="2638" w:name="_Toc81499615"/>
      <w:bookmarkStart w:id="2639" w:name="_Toc81499850"/>
      <w:bookmarkStart w:id="2640" w:name="_Toc81655428"/>
      <w:r w:rsidRPr="00791D37">
        <w:t xml:space="preserve">Ilustración </w:t>
      </w:r>
      <w:r w:rsidR="005026F3">
        <w:fldChar w:fldCharType="begin"/>
      </w:r>
      <w:r w:rsidR="005026F3">
        <w:instrText xml:space="preserve"> SEQ Ilustración \* ARABIC </w:instrText>
      </w:r>
      <w:r w:rsidR="005026F3">
        <w:fldChar w:fldCharType="separate"/>
      </w:r>
      <w:r w:rsidR="00FE1EC4">
        <w:rPr>
          <w:noProof/>
        </w:rPr>
        <w:t>39</w:t>
      </w:r>
      <w:r w:rsidR="005026F3">
        <w:rPr>
          <w:noProof/>
        </w:rPr>
        <w:fldChar w:fldCharType="end"/>
      </w:r>
      <w:r w:rsidRPr="00791D37">
        <w:t xml:space="preserve"> IP como parámetros</w:t>
      </w:r>
      <w:bookmarkEnd w:id="2638"/>
      <w:bookmarkEnd w:id="2639"/>
      <w:bookmarkEnd w:id="2640"/>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2641"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rsidP="00A7595B">
      <w:pPr>
        <w:pStyle w:val="Prrafodelista"/>
        <w:pPrChange w:id="2642"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2643" w:author="JORGE CONTRERAS ORTIZ" w:date="2021-09-04T12:44:00Z"/>
        </w:rPr>
      </w:pPr>
    </w:p>
    <w:p w14:paraId="4812A4EB" w14:textId="25882445" w:rsidR="0074559B" w:rsidRPr="00791D37" w:rsidRDefault="00FE1EC4" w:rsidP="00FE1EC4">
      <w:pPr>
        <w:pStyle w:val="Ttulo4"/>
      </w:pPr>
      <w:bookmarkStart w:id="2644" w:name="_Toc81499436"/>
      <w:bookmarkStart w:id="2645" w:name="_Toc81650439"/>
      <w:r w:rsidRPr="00791D37">
        <w:t>MENSAJES DE RESPUESTA</w:t>
      </w:r>
      <w:bookmarkEnd w:id="2644"/>
      <w:bookmarkEnd w:id="2645"/>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w:t>
      </w:r>
      <w:proofErr w:type="spellStart"/>
      <w:r w:rsidRPr="00791D37">
        <w:t>Kirale</w:t>
      </w:r>
      <w:proofErr w:type="spellEnd"/>
      <w:r w:rsidRPr="00791D37">
        <w:t xml:space="preserv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2646"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4788792B" w:rsidR="0074559B" w:rsidRPr="00791D37" w:rsidRDefault="00FE1EC4" w:rsidP="00791D37">
      <w:pPr>
        <w:pStyle w:val="Ttulo3"/>
        <w:rPr>
          <w:lang w:val="en-US"/>
        </w:rPr>
      </w:pPr>
      <w:bookmarkStart w:id="2647" w:name="_Toc81499437"/>
      <w:bookmarkStart w:id="2648" w:name="_Toc81650440"/>
      <w:r w:rsidRPr="00791D37">
        <w:rPr>
          <w:lang w:val="en-US"/>
        </w:rPr>
        <w:lastRenderedPageBreak/>
        <w:t>KIRALE BINARY INTERFACE REFERENCE GUIDE – COMANDOS KBI</w:t>
      </w:r>
      <w:bookmarkEnd w:id="2647"/>
      <w:bookmarkEnd w:id="2648"/>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2649" w:name="_Toc81499438"/>
      <w:bookmarkStart w:id="2650" w:name="_Toc81650441"/>
      <w:r w:rsidRPr="00791D37">
        <w:t>OPERACIÓN DE INTERFAZ</w:t>
      </w:r>
      <w:bookmarkEnd w:id="2649"/>
      <w:bookmarkEnd w:id="2650"/>
    </w:p>
    <w:p w14:paraId="30DFA127" w14:textId="77777777" w:rsidR="0074559B" w:rsidRPr="00791D37" w:rsidRDefault="0074559B" w:rsidP="00791D37"/>
    <w:p w14:paraId="0E361C94" w14:textId="4052B4C2" w:rsidR="0074559B" w:rsidRDefault="00FE1EC4" w:rsidP="00791D37">
      <w:pPr>
        <w:rPr>
          <w:ins w:id="2651" w:author="JORGE CONTRERAS ORTIZ" w:date="2021-09-04T12:50:00Z"/>
        </w:rPr>
      </w:pPr>
      <w:del w:id="2652"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2653"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2654" w:name="_Toc81499616"/>
                              <w:bookmarkStart w:id="2655" w:name="_Toc81499851"/>
                              <w:del w:id="2656"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2657" w:author="JORGE CONTRERAS ORTIZ" w:date="2021-09-04T12:45:00Z">
                                <w:r w:rsidR="00593FA6" w:rsidDel="00FE1EC4">
                                  <w:rPr>
                                    <w:noProof/>
                                  </w:rPr>
                                  <w:delText>40</w:delText>
                                </w:r>
                              </w:del>
                              <w:del w:id="2658" w:author="JORGE CONTRERAS ORTIZ" w:date="2021-09-04T12:48:00Z">
                                <w:r w:rsidR="005026F3" w:rsidDel="00FE1EC4">
                                  <w:rPr>
                                    <w:noProof/>
                                  </w:rPr>
                                  <w:fldChar w:fldCharType="end"/>
                                </w:r>
                                <w:r w:rsidDel="00FE1EC4">
                                  <w:delText xml:space="preserve"> </w:delText>
                                </w:r>
                              </w:del>
                              <w:del w:id="2659" w:author="JORGE CONTRERAS ORTIZ" w:date="2021-09-04T12:45:00Z">
                                <w:r w:rsidDel="00FE1EC4">
                                  <w:delText>Esquema de comunicación entre Host Externo y el dispositivo KTWM102</w:delText>
                                </w:r>
                              </w:del>
                              <w:bookmarkEnd w:id="2654"/>
                              <w:bookmarkEnd w:id="2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2660" w:name="_Toc81499616"/>
                        <w:bookmarkStart w:id="2661" w:name="_Toc81499851"/>
                        <w:del w:id="266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2663" w:author="JORGE CONTRERAS ORTIZ" w:date="2021-09-04T12:45:00Z">
                          <w:r w:rsidR="00593FA6" w:rsidDel="00FE1EC4">
                            <w:rPr>
                              <w:noProof/>
                            </w:rPr>
                            <w:delText>40</w:delText>
                          </w:r>
                        </w:del>
                        <w:del w:id="2664" w:author="JORGE CONTRERAS ORTIZ" w:date="2021-09-04T12:48:00Z">
                          <w:r w:rsidR="005026F3" w:rsidDel="00FE1EC4">
                            <w:rPr>
                              <w:noProof/>
                            </w:rPr>
                            <w:fldChar w:fldCharType="end"/>
                          </w:r>
                          <w:r w:rsidDel="00FE1EC4">
                            <w:delText xml:space="preserve"> </w:delText>
                          </w:r>
                        </w:del>
                        <w:del w:id="2665" w:author="JORGE CONTRERAS ORTIZ" w:date="2021-09-04T12:45:00Z">
                          <w:r w:rsidDel="00FE1EC4">
                            <w:delText>Esquema de comunicación entre Host Externo y el dispositivo KTWM102</w:delText>
                          </w:r>
                        </w:del>
                        <w:bookmarkEnd w:id="2660"/>
                        <w:bookmarkEnd w:id="2661"/>
                      </w:p>
                    </w:txbxContent>
                  </v:textbox>
                  <w10:wrap type="tight"/>
                </v:shape>
              </w:pict>
            </mc:Fallback>
          </mc:AlternateContent>
        </w:r>
      </w:del>
      <w:r w:rsidR="0074559B" w:rsidRPr="00791D37">
        <w:t xml:space="preserve">Antes de entrar en el funcionamiento de </w:t>
      </w:r>
      <w:del w:id="2666" w:author="JORGE CONTRERAS ORTIZ" w:date="2021-09-04T12:44:00Z">
        <w:r w:rsidR="0074559B" w:rsidRPr="00791D37" w:rsidDel="00FE1EC4">
          <w:delText>como</w:delText>
        </w:r>
      </w:del>
      <w:ins w:id="2667" w:author="JORGE CONTRERAS ORTIZ" w:date="2021-09-04T12:44:00Z">
        <w:r w:rsidRPr="00791D37">
          <w:t>cómo</w:t>
        </w:r>
      </w:ins>
      <w:r w:rsidR="0074559B" w:rsidRPr="00791D37">
        <w:t xml:space="preserve"> usar los comandos KBI por puerto UART, </w:t>
      </w:r>
      <w:del w:id="2668" w:author="JORGE CONTRERAS ORTIZ" w:date="2021-09-04T14:12:00Z">
        <w:r w:rsidR="0074559B" w:rsidRPr="00791D37" w:rsidDel="00A7595B">
          <w:delText>en la siguiente imagen</w:delText>
        </w:r>
      </w:del>
      <w:ins w:id="2669"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2670" w:author="JORGE CONTRERAS ORTIZ" w:date="2021-09-04T14:12:00Z">
        <w:r w:rsidR="00A7595B">
          <w:t xml:space="preserve">Ilustración </w:t>
        </w:r>
        <w:r w:rsidR="00A7595B">
          <w:rPr>
            <w:noProof/>
          </w:rPr>
          <w:t>40</w:t>
        </w:r>
        <w:r w:rsidR="00A7595B">
          <w:fldChar w:fldCharType="end"/>
        </w:r>
        <w:r w:rsidR="00A7595B">
          <w:t>,</w:t>
        </w:r>
      </w:ins>
      <w:r w:rsidR="0074559B" w:rsidRPr="00791D37">
        <w:t xml:space="preserve"> se muestra un esquema de un Host externo</w:t>
      </w:r>
      <w:ins w:id="2671" w:author="JORGE CONTRERAS ORTIZ" w:date="2021-09-04T12:45:00Z">
        <w:r>
          <w:t>, como puede ser un microcontrolador</w:t>
        </w:r>
      </w:ins>
      <w:r w:rsidR="0074559B" w:rsidRPr="00791D37">
        <w:t xml:space="preserve"> usando KBI para comunicarse con el módulo KTWM102 y el sistema </w:t>
      </w:r>
      <w:proofErr w:type="spellStart"/>
      <w:r w:rsidR="0074559B" w:rsidRPr="00791D37">
        <w:t>KiNOS</w:t>
      </w:r>
      <w:proofErr w:type="spellEnd"/>
      <w:r w:rsidR="0074559B" w:rsidRPr="00791D37">
        <w:t xml:space="preserve"> a través del puerto UART:</w:t>
      </w:r>
    </w:p>
    <w:p w14:paraId="4B33C6AE" w14:textId="77777777" w:rsidR="00FE1EC4" w:rsidRDefault="00FE1EC4" w:rsidP="00FE1EC4">
      <w:pPr>
        <w:keepNext/>
        <w:jc w:val="center"/>
        <w:rPr>
          <w:ins w:id="2672" w:author="JORGE CONTRERAS ORTIZ" w:date="2021-09-04T12:50:00Z"/>
        </w:rPr>
        <w:pPrChange w:id="2673" w:author="JORGE CONTRERAS ORTIZ" w:date="2021-09-04T12:50:00Z">
          <w:pPr/>
        </w:pPrChange>
      </w:pPr>
      <w:ins w:id="2674"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2509903C" w:rsidR="00FE1EC4" w:rsidRPr="00791D37" w:rsidRDefault="00FE1EC4" w:rsidP="00FE1EC4">
      <w:pPr>
        <w:pStyle w:val="Descripcin"/>
        <w:jc w:val="center"/>
        <w:pPrChange w:id="2675" w:author="JORGE CONTRERAS ORTIZ" w:date="2021-09-04T12:50:00Z">
          <w:pPr/>
        </w:pPrChange>
      </w:pPr>
      <w:bookmarkStart w:id="2676" w:name="_Toc81655429"/>
      <w:bookmarkStart w:id="2677" w:name="_Ref81657178"/>
      <w:ins w:id="2678" w:author="JORGE CONTRERAS ORTIZ" w:date="2021-09-04T12:50:00Z">
        <w:r>
          <w:t xml:space="preserve">Ilustración </w:t>
        </w:r>
        <w:r>
          <w:fldChar w:fldCharType="begin"/>
        </w:r>
        <w:r>
          <w:instrText xml:space="preserve"> SEQ Ilustración \* ARABIC </w:instrText>
        </w:r>
      </w:ins>
      <w:r>
        <w:fldChar w:fldCharType="separate"/>
      </w:r>
      <w:ins w:id="2679" w:author="JORGE CONTRERAS ORTIZ" w:date="2021-09-04T12:50:00Z">
        <w:r>
          <w:rPr>
            <w:noProof/>
          </w:rPr>
          <w:t>40</w:t>
        </w:r>
        <w:r>
          <w:fldChar w:fldCharType="end"/>
        </w:r>
        <w:bookmarkEnd w:id="2677"/>
        <w:r>
          <w:t xml:space="preserve"> </w:t>
        </w:r>
        <w:r w:rsidRPr="00064A8D">
          <w:t>Esquema de comunicación entre Host Externo y el dispositivo KTWM102</w:t>
        </w:r>
      </w:ins>
      <w:bookmarkEnd w:id="2676"/>
    </w:p>
    <w:p w14:paraId="4CF31136" w14:textId="57D07AE8" w:rsidR="0074559B" w:rsidRPr="00791D37" w:rsidRDefault="0074559B" w:rsidP="00791D37">
      <w:r w:rsidRPr="00791D37">
        <w:t xml:space="preserve">Una vez conectado el sistema como </w:t>
      </w:r>
      <w:ins w:id="2680" w:author="JORGE CONTRERAS ORTIZ" w:date="2021-09-04T14:13:00Z">
        <w:r w:rsidR="00A7595B">
          <w:t>se indicada en el esquema mostrado en</w:t>
        </w:r>
      </w:ins>
      <w:del w:id="2681" w:author="JORGE CONTRERAS ORTIZ" w:date="2021-09-04T14:12:00Z">
        <w:r w:rsidRPr="00791D37" w:rsidDel="00A7595B">
          <w:delText>en el esquema</w:delText>
        </w:r>
      </w:del>
      <w:ins w:id="2682"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2683" w:author="JORGE CONTRERAS ORTIZ" w:date="2021-09-04T14:12:00Z">
        <w:r w:rsidR="00A7595B">
          <w:t xml:space="preserve">Ilustración </w:t>
        </w:r>
        <w:r w:rsidR="00A7595B">
          <w:rPr>
            <w:noProof/>
          </w:rPr>
          <w:t>40</w:t>
        </w:r>
        <w:r w:rsidR="00A7595B">
          <w:fldChar w:fldCharType="end"/>
        </w:r>
      </w:ins>
      <w:ins w:id="2684" w:author="JORGE CONTRERAS ORTIZ" w:date="2021-09-04T14:13:00Z">
        <w:r w:rsidR="00A7595B">
          <w:t xml:space="preserve">, </w:t>
        </w:r>
      </w:ins>
      <w:del w:id="2685" w:author="JORGE CONTRERAS ORTIZ" w:date="2021-09-04T14:13:00Z">
        <w:r w:rsidRPr="00791D37" w:rsidDel="00A7595B">
          <w:delText xml:space="preserve">, </w:delText>
        </w:r>
      </w:del>
      <w:del w:id="2686" w:author="JORGE CONTRERAS ORTIZ" w:date="2021-09-04T12:44:00Z">
        <w:r w:rsidRPr="00791D37" w:rsidDel="00FE1EC4">
          <w:delText xml:space="preserve">deberemos </w:delText>
        </w:r>
      </w:del>
      <w:ins w:id="2687"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proofErr w:type="spellStart"/>
      <w:r w:rsidRPr="00791D37">
        <w:rPr>
          <w:b/>
          <w:bCs/>
          <w:lang w:val="en-US"/>
        </w:rPr>
        <w:t>Configuración</w:t>
      </w:r>
      <w:proofErr w:type="spellEnd"/>
      <w:r w:rsidRPr="00791D37">
        <w:rPr>
          <w:b/>
          <w:bCs/>
          <w:lang w:val="en-US"/>
        </w:rPr>
        <w:t xml:space="preserve"> Serie: </w:t>
      </w:r>
      <w:r w:rsidRPr="00791D37">
        <w:rPr>
          <w:lang w:val="en-US"/>
        </w:rPr>
        <w:t>115200 bps, 8 data bits, no parity, 1 stop bit, no flow control.</w:t>
      </w:r>
    </w:p>
    <w:p w14:paraId="1D46A4C3" w14:textId="77777777" w:rsidR="0074559B" w:rsidRPr="00FE1EC4" w:rsidRDefault="0074559B" w:rsidP="00791D37">
      <w:pPr>
        <w:rPr>
          <w:i/>
          <w:iCs/>
          <w:rPrChange w:id="2688" w:author="JORGE CONTRERAS ORTIZ" w:date="2021-09-04T12:51:00Z">
            <w:rPr/>
          </w:rPrChange>
        </w:rPr>
      </w:pPr>
      <w:r w:rsidRPr="00FE1EC4">
        <w:rPr>
          <w:b/>
          <w:bCs/>
          <w:i/>
          <w:iCs/>
        </w:rPr>
        <w:t xml:space="preserve">Nota: </w:t>
      </w:r>
      <w:r w:rsidRPr="00FE1EC4">
        <w:rPr>
          <w:i/>
          <w:iCs/>
          <w:rPrChange w:id="2689" w:author="JORGE CONTRERAS ORTIZ" w:date="2021-09-04T12:51:00Z">
            <w:rPr/>
          </w:rPrChange>
        </w:rPr>
        <w:t>Comprobar que los pines de comunicación serie cumplen con las características eléctricas.</w:t>
      </w:r>
    </w:p>
    <w:p w14:paraId="3A2B888F" w14:textId="3C8F6A9B" w:rsidR="0074559B" w:rsidRPr="00791D37" w:rsidRDefault="0074559B" w:rsidP="00791D37">
      <w:r w:rsidRPr="00791D37">
        <w:t xml:space="preserve">Como se detalla en la </w:t>
      </w:r>
      <w:del w:id="2690" w:author="JORGE CONTRERAS ORTIZ" w:date="2021-09-04T12:51:00Z">
        <w:r w:rsidRPr="00791D37" w:rsidDel="00FE1EC4">
          <w:delText>imagen</w:delText>
        </w:r>
      </w:del>
      <w:ins w:id="2691" w:author="JORGE CONTRERAS ORTIZ" w:date="2021-09-04T14:14:00Z">
        <w:r w:rsidR="00A7595B">
          <w:fldChar w:fldCharType="begin"/>
        </w:r>
        <w:r w:rsidR="00A7595B">
          <w:instrText xml:space="preserve"> REF _Ref81657178 \h </w:instrText>
        </w:r>
        <w:r w:rsidR="00A7595B">
          <w:fldChar w:fldCharType="separate"/>
        </w:r>
        <w:r w:rsidR="00A7595B">
          <w:t xml:space="preserve">Ilustración </w:t>
        </w:r>
        <w:r w:rsidR="00A7595B">
          <w:rPr>
            <w:noProof/>
          </w:rPr>
          <w:t>40</w:t>
        </w:r>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1EBE1861" w:rsidR="0074559B" w:rsidRPr="00791D37" w:rsidDel="00FE1EC4" w:rsidRDefault="0074559B" w:rsidP="00791D37">
      <w:pPr>
        <w:rPr>
          <w:del w:id="2692"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hyperlink r:id="rId60" w:anchor="083596d3193c172fa" w:history="1">
        <w:r w:rsidRPr="00791D37">
          <w:rPr>
            <w:rStyle w:val="Hipervnculo"/>
          </w:rPr>
          <w:t>KBI Reference Guide</w:t>
        </w:r>
      </w:hyperlink>
      <w:r w:rsidRPr="00791D37">
        <w:t xml:space="preserve"> y en </w:t>
      </w:r>
      <w:hyperlink r:id="rId61" w:history="1">
        <w:r w:rsidRPr="00791D37">
          <w:rPr>
            <w:rStyle w:val="Hipervnculo"/>
          </w:rPr>
          <w:t>draft-ietf-pppext-cobs-00</w:t>
        </w:r>
      </w:hyperlink>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2693" w:author="JORGE CONTRERAS ORTIZ" w:date="2021-09-04T12:52:00Z"/>
        </w:rPr>
      </w:pPr>
    </w:p>
    <w:p w14:paraId="6ED37B7C" w14:textId="77777777" w:rsidR="0074559B" w:rsidRPr="00791D37" w:rsidRDefault="00FE1EC4" w:rsidP="00791D37">
      <w:commentRangeStart w:id="2694"/>
      <w:commentRangeEnd w:id="2694"/>
      <w:r>
        <w:rPr>
          <w:rStyle w:val="Refdecomentario"/>
        </w:rPr>
        <w:commentReference w:id="2694"/>
      </w:r>
    </w:p>
    <w:p w14:paraId="4235326B" w14:textId="77777777" w:rsidR="0074559B" w:rsidRPr="00791D37" w:rsidRDefault="0074559B" w:rsidP="00791D37"/>
    <w:p w14:paraId="0DDBFBC8" w14:textId="4624E6A2" w:rsidR="0074559B" w:rsidRPr="00791D37" w:rsidRDefault="00FE1EC4" w:rsidP="00FE1EC4">
      <w:pPr>
        <w:pStyle w:val="Ttulo4"/>
      </w:pPr>
      <w:bookmarkStart w:id="2695" w:name="_Toc81499439"/>
      <w:bookmarkStart w:id="2696" w:name="_Toc81650442"/>
      <w:r w:rsidRPr="00791D37">
        <w:t>FORMATO DEL PAQUETE</w:t>
      </w:r>
      <w:bookmarkEnd w:id="2695"/>
      <w:bookmarkEnd w:id="2696"/>
    </w:p>
    <w:p w14:paraId="4B56D104" w14:textId="77777777" w:rsidR="0074559B" w:rsidRPr="00791D37" w:rsidRDefault="0074559B" w:rsidP="00791D37"/>
    <w:p w14:paraId="5C9D6A7B" w14:textId="4D5C6CAE"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2697" w:author="JORGE CONTRERAS ORTIZ" w:date="2021-09-04T14:14:00Z">
        <w:r w:rsidRPr="00791D37" w:rsidDel="00A7595B">
          <w:delText>siguiente</w:delText>
        </w:r>
      </w:del>
      <w:ins w:id="2698"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2699" w:author="JORGE CONTRERAS ORTIZ" w:date="2021-09-04T14:14:00Z">
        <w:r w:rsidR="00A7595B" w:rsidRPr="00791D37">
          <w:t xml:space="preserve">Tabla </w:t>
        </w:r>
        <w:r w:rsidR="00A7595B">
          <w:rPr>
            <w:noProof/>
          </w:rPr>
          <w:t>13</w:t>
        </w:r>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proofErr w:type="spellStart"/>
            <w:r w:rsidRPr="00791D37">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2E76DAB1" w:rsidR="0074559B" w:rsidRPr="00791D37" w:rsidRDefault="0074559B" w:rsidP="00CA0339">
      <w:pPr>
        <w:pStyle w:val="Descripcin"/>
        <w:jc w:val="center"/>
      </w:pPr>
      <w:bookmarkStart w:id="2700" w:name="_Toc81499573"/>
      <w:bookmarkStart w:id="2701" w:name="_Toc81655477"/>
      <w:bookmarkStart w:id="2702" w:name="_Ref81657279"/>
      <w:bookmarkStart w:id="2703" w:name="_Ref81657283"/>
      <w:r w:rsidRPr="00791D37">
        <w:t xml:space="preserve">Tabla </w:t>
      </w:r>
      <w:r w:rsidR="005026F3">
        <w:fldChar w:fldCharType="begin"/>
      </w:r>
      <w:r w:rsidR="005026F3">
        <w:instrText xml:space="preserve"> SEQ Tabla \* ARABIC </w:instrText>
      </w:r>
      <w:r w:rsidR="005026F3">
        <w:fldChar w:fldCharType="separate"/>
      </w:r>
      <w:r w:rsidR="006242EF">
        <w:rPr>
          <w:noProof/>
        </w:rPr>
        <w:t>13</w:t>
      </w:r>
      <w:r w:rsidR="005026F3">
        <w:rPr>
          <w:noProof/>
        </w:rPr>
        <w:fldChar w:fldCharType="end"/>
      </w:r>
      <w:bookmarkEnd w:id="2703"/>
      <w:r w:rsidRPr="00791D37">
        <w:t xml:space="preserve"> Formato del Paquete</w:t>
      </w:r>
      <w:bookmarkEnd w:id="2700"/>
      <w:bookmarkEnd w:id="2701"/>
      <w:bookmarkEnd w:id="2702"/>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w:t>
      </w:r>
      <w:proofErr w:type="spellStart"/>
      <w:r w:rsidRPr="00791D37">
        <w:t>Checksum</w:t>
      </w:r>
      <w:proofErr w:type="spellEnd"/>
      <w:r w:rsidRPr="00791D37">
        <w:t>. Se calcula con el XOR de todo el resto de bytes del paquete.</w:t>
      </w:r>
    </w:p>
    <w:p w14:paraId="4D726942" w14:textId="38568966" w:rsidR="00FE1EC4" w:rsidRPr="00791D37" w:rsidRDefault="0074559B" w:rsidP="00791D37">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63460D9" w14:textId="37B22F00" w:rsidR="0074559B" w:rsidRPr="00791D37" w:rsidRDefault="0074559B" w:rsidP="00791D37">
      <w:r w:rsidRPr="00791D37">
        <w:t xml:space="preserve">El byte </w:t>
      </w:r>
      <w:r w:rsidRPr="00791D37">
        <w:rPr>
          <w:b/>
          <w:bCs/>
        </w:rPr>
        <w:t xml:space="preserve">TYPE </w:t>
      </w:r>
      <w:r w:rsidRPr="00791D37">
        <w:t>tiene los siguientes bits</w:t>
      </w:r>
      <w:ins w:id="2704"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2705" w:author="JORGE CONTRERAS ORTIZ" w:date="2021-09-04T14:14:00Z">
        <w:r w:rsidR="00A7595B" w:rsidRPr="00791D37">
          <w:t xml:space="preserve">Tabla </w:t>
        </w:r>
        <w:r w:rsidR="00A7595B">
          <w:rPr>
            <w:noProof/>
          </w:rPr>
          <w:t>14</w:t>
        </w:r>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2706" w:author="JORGE CONTRERAS ORTIZ" w:date="2021-09-04T14:14:00Z">
        <w:r w:rsidR="00A7595B" w:rsidRPr="00791D37">
          <w:t xml:space="preserve">Tabla </w:t>
        </w:r>
        <w:r w:rsidR="00A7595B">
          <w:rPr>
            <w:noProof/>
          </w:rPr>
          <w:t>15</w:t>
        </w:r>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77777777" w:rsidR="00A7595B" w:rsidRDefault="0074559B" w:rsidP="00A7595B">
      <w:pPr>
        <w:pStyle w:val="Descripcin"/>
        <w:jc w:val="center"/>
        <w:rPr>
          <w:ins w:id="2707" w:author="JORGE CONTRERAS ORTIZ" w:date="2021-09-04T14:15:00Z"/>
        </w:rPr>
        <w:pPrChange w:id="2708" w:author="JORGE CONTRERAS ORTIZ" w:date="2021-09-04T14:15:00Z">
          <w:pPr>
            <w:pStyle w:val="Descripcin"/>
          </w:pPr>
        </w:pPrChange>
      </w:pPr>
      <w:bookmarkStart w:id="2709" w:name="_Toc81499574"/>
      <w:bookmarkStart w:id="2710" w:name="_Toc81655478"/>
      <w:bookmarkStart w:id="2711" w:name="_Ref81657300"/>
      <w:r w:rsidRPr="00791D37">
        <w:t xml:space="preserve">Tabla </w:t>
      </w:r>
      <w:r w:rsidR="005026F3">
        <w:fldChar w:fldCharType="begin"/>
      </w:r>
      <w:r w:rsidR="005026F3">
        <w:instrText xml:space="preserve"> SEQ Tabla \* ARABIC </w:instrText>
      </w:r>
      <w:r w:rsidR="005026F3">
        <w:fldChar w:fldCharType="separate"/>
      </w:r>
      <w:r w:rsidR="006242EF">
        <w:rPr>
          <w:noProof/>
        </w:rPr>
        <w:t>14</w:t>
      </w:r>
      <w:r w:rsidR="005026F3">
        <w:rPr>
          <w:noProof/>
        </w:rPr>
        <w:fldChar w:fldCharType="end"/>
      </w:r>
      <w:bookmarkEnd w:id="2711"/>
      <w:r w:rsidRPr="00791D37">
        <w:t xml:space="preserve"> Bits Byte </w:t>
      </w:r>
      <w:proofErr w:type="spellStart"/>
      <w:r w:rsidRPr="00791D37">
        <w:t>Type</w:t>
      </w:r>
      <w:bookmarkEnd w:id="2709"/>
      <w:bookmarkEnd w:id="2710"/>
      <w:proofErr w:type="spellEnd"/>
    </w:p>
    <w:p w14:paraId="7026D1F5" w14:textId="54F4CE06" w:rsidR="0074559B" w:rsidRPr="00A7595B" w:rsidDel="00A7595B" w:rsidRDefault="00A7595B" w:rsidP="00A7595B">
      <w:pPr>
        <w:pStyle w:val="Descripcin"/>
        <w:jc w:val="center"/>
        <w:rPr>
          <w:del w:id="2712" w:author="JORGE CONTRERAS ORTIZ" w:date="2021-09-04T14:15:00Z"/>
        </w:rPr>
        <w:pPrChange w:id="2713" w:author="JORGE CONTRERAS ORTIZ" w:date="2021-09-04T14:15:00Z">
          <w:pPr>
            <w:pStyle w:val="Descripcin"/>
            <w:jc w:val="center"/>
          </w:pPr>
        </w:pPrChange>
      </w:pPr>
      <w:ins w:id="2714" w:author="JORGE CONTRERAS ORTIZ" w:date="2021-09-04T14:15:00Z">
        <w:r>
          <w:br w:type="page"/>
        </w:r>
      </w:ins>
    </w:p>
    <w:p w14:paraId="6883FD99" w14:textId="34E626B7" w:rsidR="0074559B" w:rsidRPr="00791D37" w:rsidRDefault="0074559B" w:rsidP="00A7595B">
      <w:pPr>
        <w:pStyle w:val="Descripcin"/>
        <w:pPrChange w:id="2715" w:author="JORGE CONTRERAS ORTIZ" w:date="2021-09-04T14:15:00Z">
          <w:pPr/>
        </w:pPrChange>
      </w:pPr>
      <w:del w:id="2716"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3B9CE2B5" w:rsidR="0074559B" w:rsidRPr="00791D37" w:rsidRDefault="0074559B" w:rsidP="00CA0339">
      <w:pPr>
        <w:pStyle w:val="Descripcin"/>
        <w:jc w:val="center"/>
      </w:pPr>
      <w:bookmarkStart w:id="2717" w:name="_Toc81499575"/>
      <w:bookmarkStart w:id="2718" w:name="_Toc81655479"/>
      <w:bookmarkStart w:id="2719" w:name="_Ref81657308"/>
      <w:r w:rsidRPr="00791D37">
        <w:t xml:space="preserve">Tabla </w:t>
      </w:r>
      <w:r w:rsidR="005026F3">
        <w:fldChar w:fldCharType="begin"/>
      </w:r>
      <w:r w:rsidR="005026F3">
        <w:instrText xml:space="preserve"> SEQ Tabla \* ARABIC </w:instrText>
      </w:r>
      <w:r w:rsidR="005026F3">
        <w:fldChar w:fldCharType="separate"/>
      </w:r>
      <w:r w:rsidR="006242EF">
        <w:rPr>
          <w:noProof/>
        </w:rPr>
        <w:t>15</w:t>
      </w:r>
      <w:r w:rsidR="005026F3">
        <w:rPr>
          <w:noProof/>
        </w:rPr>
        <w:fldChar w:fldCharType="end"/>
      </w:r>
      <w:bookmarkEnd w:id="2719"/>
      <w:r w:rsidRPr="00791D37">
        <w:t xml:space="preserve"> Significado Bits Byte </w:t>
      </w:r>
      <w:proofErr w:type="spellStart"/>
      <w:r w:rsidRPr="00791D37">
        <w:t>Type</w:t>
      </w:r>
      <w:bookmarkEnd w:id="2717"/>
      <w:bookmarkEnd w:id="2718"/>
      <w:proofErr w:type="spellEnd"/>
    </w:p>
    <w:p w14:paraId="4BD9859D" w14:textId="501460CA" w:rsidR="0074559B" w:rsidRDefault="0074559B" w:rsidP="00791D37">
      <w:pPr>
        <w:rPr>
          <w:ins w:id="2720" w:author="JORGE CONTRERAS ORTIZ" w:date="2021-09-04T12:52:00Z"/>
        </w:rPr>
      </w:pPr>
    </w:p>
    <w:p w14:paraId="6C90B98F" w14:textId="3933E66B" w:rsidR="00A60C70" w:rsidRPr="00791D37" w:rsidDel="00A7595B" w:rsidRDefault="00A60C70" w:rsidP="00791D37">
      <w:pPr>
        <w:rPr>
          <w:del w:id="2721" w:author="JORGE CONTRERAS ORTIZ" w:date="2021-09-04T14:15:00Z"/>
        </w:rPr>
      </w:pPr>
    </w:p>
    <w:p w14:paraId="72E7BADD" w14:textId="22BE46D9" w:rsidR="0074559B" w:rsidRPr="00791D37" w:rsidDel="00A7595B" w:rsidRDefault="0074559B" w:rsidP="00791D37">
      <w:pPr>
        <w:rPr>
          <w:del w:id="2722" w:author="JORGE CONTRERAS ORTIZ" w:date="2021-09-04T14:15:00Z"/>
        </w:rPr>
      </w:pPr>
    </w:p>
    <w:p w14:paraId="3EF8A087" w14:textId="044FB29D" w:rsidR="0074559B" w:rsidRPr="00791D37" w:rsidRDefault="00A60C70" w:rsidP="00FE1EC4">
      <w:pPr>
        <w:pStyle w:val="Ttulo4"/>
      </w:pPr>
      <w:bookmarkStart w:id="2723" w:name="_Toc81499440"/>
      <w:bookmarkStart w:id="2724" w:name="_Toc81650443"/>
      <w:r w:rsidRPr="00791D37">
        <w:t>REPRESENTACIÓN DE DATOS</w:t>
      </w:r>
      <w:bookmarkEnd w:id="2723"/>
      <w:bookmarkEnd w:id="2724"/>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2725" w:author="JORGE CONTRERAS ORTIZ" w:date="2021-09-04T12:53:00Z">
        <w:r w:rsidR="00A60C70">
          <w:t>.</w:t>
        </w:r>
      </w:ins>
      <w:del w:id="2726"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2727" w:name="_Toc81499441"/>
      <w:bookmarkStart w:id="2728" w:name="_Toc81650444"/>
      <w:r w:rsidRPr="00791D37">
        <w:t>COMANDOS Y RESPUESTAS</w:t>
      </w:r>
      <w:bookmarkEnd w:id="2727"/>
      <w:bookmarkEnd w:id="2728"/>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77777777"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E77C8CA" w:rsidR="0074559B" w:rsidDel="00A60C70" w:rsidRDefault="0074559B" w:rsidP="00791D37">
      <w:pPr>
        <w:rPr>
          <w:del w:id="2729" w:author="JORGE CONTRERAS ORTIZ" w:date="2021-09-04T12:57:00Z"/>
        </w:rPr>
      </w:pPr>
      <w:r w:rsidRPr="00791D37">
        <w:t>Un ejemplo de esta rutina de “Comando – Esperar respuesta” sería</w:t>
      </w:r>
      <w:ins w:id="2730" w:author="JORGE CONTRERAS ORTIZ" w:date="2021-09-04T12:57:00Z">
        <w:r w:rsidR="00A60C70">
          <w:t xml:space="preserve"> lo mostrado en la Ilustración 41:</w:t>
        </w:r>
      </w:ins>
      <w:del w:id="2731" w:author="JORGE CONTRERAS ORTIZ" w:date="2021-09-04T12:57:00Z">
        <w:r w:rsidRPr="00791D37" w:rsidDel="00A60C70">
          <w:delText xml:space="preserve">: </w:delText>
        </w:r>
      </w:del>
    </w:p>
    <w:p w14:paraId="52BD70C4" w14:textId="77777777" w:rsidR="00A60C70" w:rsidRPr="00791D37" w:rsidRDefault="00A60C70" w:rsidP="00791D37">
      <w:pPr>
        <w:rPr>
          <w:ins w:id="2732" w:author="JORGE CONTRERAS ORTIZ" w:date="2021-09-04T12:57:00Z"/>
        </w:rPr>
      </w:pPr>
    </w:p>
    <w:p w14:paraId="1AC963C7" w14:textId="1438D9B6" w:rsidR="0074559B" w:rsidRPr="00791D37" w:rsidDel="00A60C70" w:rsidRDefault="0074559B" w:rsidP="00791D37">
      <w:pPr>
        <w:rPr>
          <w:del w:id="2733" w:author="JORGE CONTRERAS ORTIZ" w:date="2021-09-04T12:57:00Z"/>
        </w:rPr>
      </w:pPr>
    </w:p>
    <w:p w14:paraId="3B0577E6" w14:textId="77777777" w:rsidR="0074559B" w:rsidRPr="00791D37" w:rsidRDefault="0074559B" w:rsidP="00A60C70">
      <w:pPr>
        <w:jc w:val="center"/>
        <w:pPrChange w:id="2734"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2"/>
                    <a:stretch>
                      <a:fillRect/>
                    </a:stretch>
                  </pic:blipFill>
                  <pic:spPr>
                    <a:xfrm>
                      <a:off x="0" y="0"/>
                      <a:ext cx="4933950" cy="1828800"/>
                    </a:xfrm>
                    <a:prstGeom prst="rect">
                      <a:avLst/>
                    </a:prstGeom>
                  </pic:spPr>
                </pic:pic>
              </a:graphicData>
            </a:graphic>
          </wp:inline>
        </w:drawing>
      </w:r>
    </w:p>
    <w:p w14:paraId="5BD58BA5" w14:textId="5E52D32F" w:rsidR="0074559B" w:rsidRPr="00791D37" w:rsidRDefault="0074559B" w:rsidP="00CA0339">
      <w:pPr>
        <w:pStyle w:val="Descripcin"/>
        <w:jc w:val="center"/>
        <w:rPr>
          <w:noProof/>
        </w:rPr>
      </w:pPr>
      <w:bookmarkStart w:id="2735" w:name="_Toc81499617"/>
      <w:bookmarkStart w:id="2736" w:name="_Toc81499852"/>
      <w:bookmarkStart w:id="2737" w:name="_Toc81655430"/>
      <w:r w:rsidRPr="00791D37">
        <w:t xml:space="preserve">Ilustración </w:t>
      </w:r>
      <w:r w:rsidR="005026F3">
        <w:fldChar w:fldCharType="begin"/>
      </w:r>
      <w:r w:rsidR="005026F3">
        <w:instrText xml:space="preserve"> SEQ Ilustración \* ARABIC </w:instrText>
      </w:r>
      <w:r w:rsidR="005026F3">
        <w:fldChar w:fldCharType="separate"/>
      </w:r>
      <w:ins w:id="2738" w:author="JORGE CONTRERAS ORTIZ" w:date="2021-09-04T12:50:00Z">
        <w:r w:rsidR="00FE1EC4">
          <w:rPr>
            <w:noProof/>
          </w:rPr>
          <w:t>41</w:t>
        </w:r>
      </w:ins>
      <w:del w:id="2739" w:author="JORGE CONTRERAS ORTIZ" w:date="2021-09-04T12:45:00Z">
        <w:r w:rsidR="00593FA6" w:rsidDel="00FE1EC4">
          <w:rPr>
            <w:noProof/>
          </w:rPr>
          <w:delText>41</w:delText>
        </w:r>
      </w:del>
      <w:r w:rsidR="005026F3">
        <w:rPr>
          <w:noProof/>
        </w:rPr>
        <w:fldChar w:fldCharType="end"/>
      </w:r>
      <w:r w:rsidRPr="00791D37">
        <w:rPr>
          <w:noProof/>
        </w:rPr>
        <w:t xml:space="preserve"> Ejemplo Rutina de Comando - Esperar Respuesta</w:t>
      </w:r>
      <w:bookmarkEnd w:id="2735"/>
      <w:bookmarkEnd w:id="2736"/>
      <w:bookmarkEnd w:id="2737"/>
    </w:p>
    <w:p w14:paraId="2A5B11A8" w14:textId="4C4E1542" w:rsidR="0074559B" w:rsidRPr="00791D37" w:rsidDel="00A60C70" w:rsidRDefault="0074559B" w:rsidP="00791D37">
      <w:pPr>
        <w:rPr>
          <w:del w:id="2740" w:author="JORGE CONTRERAS ORTIZ" w:date="2021-09-04T12:57:00Z"/>
        </w:rPr>
      </w:pPr>
    </w:p>
    <w:p w14:paraId="02C13646" w14:textId="17F24A5B" w:rsidR="0074559B" w:rsidRPr="00791D37" w:rsidDel="00A60C70" w:rsidRDefault="0074559B" w:rsidP="00791D37">
      <w:pPr>
        <w:rPr>
          <w:del w:id="2741" w:author="JORGE CONTRERAS ORTIZ" w:date="2021-09-04T12:57:00Z"/>
        </w:rPr>
      </w:pPr>
    </w:p>
    <w:p w14:paraId="772721BA" w14:textId="3345C4DF" w:rsidR="0074559B" w:rsidRPr="00791D37" w:rsidRDefault="0074559B" w:rsidP="00791D37"/>
    <w:p w14:paraId="169E72DC" w14:textId="77777777" w:rsidR="0074559B" w:rsidRPr="00791D37" w:rsidRDefault="0074559B" w:rsidP="00791D37"/>
    <w:p w14:paraId="494BBF8B" w14:textId="55285034" w:rsidR="0074559B" w:rsidRPr="00791D37" w:rsidRDefault="00A60C70" w:rsidP="00FE1EC4">
      <w:pPr>
        <w:pStyle w:val="Ttulo4"/>
      </w:pPr>
      <w:bookmarkStart w:id="2742" w:name="_Toc81499442"/>
      <w:bookmarkStart w:id="2743" w:name="_Toc81650445"/>
      <w:r w:rsidRPr="00791D37">
        <w:t>NOTIFICACIONES</w:t>
      </w:r>
      <w:bookmarkEnd w:id="2742"/>
      <w:bookmarkEnd w:id="2743"/>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2744" w:author="JORGE CONTRERAS ORTIZ" w:date="2021-09-04T12:58:00Z">
        <w:r w:rsidRPr="00791D37" w:rsidDel="00A60C70">
          <w:lastRenderedPageBreak/>
          <w:delText>trafico</w:delText>
        </w:r>
      </w:del>
      <w:ins w:id="2745"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418D99F9" w:rsidR="0074559B" w:rsidRDefault="0074559B" w:rsidP="00791D37">
      <w:pPr>
        <w:rPr>
          <w:ins w:id="2746" w:author="JORGE CONTRERAS ORTIZ" w:date="2021-09-04T12:58:00Z"/>
          <w:rStyle w:val="Hipervnculo"/>
        </w:rPr>
      </w:pPr>
      <w:r w:rsidRPr="00791D37">
        <w:t xml:space="preserve">Para más detalle de los comandos ver en la </w:t>
      </w:r>
      <w:hyperlink r:id="rId63"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2747" w:name="_Toc81499443"/>
      <w:bookmarkStart w:id="2748" w:name="_Toc81650446"/>
      <w:r w:rsidRPr="00791D37">
        <w:t>CONFIGURACIÓN DE RED</w:t>
      </w:r>
      <w:bookmarkEnd w:id="2747"/>
      <w:bookmarkEnd w:id="2748"/>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2749" w:author="JORGE CONTRERAS ORTIZ" w:date="2021-09-04T13:09:00Z"/>
        </w:rPr>
      </w:pPr>
      <w:del w:id="2750" w:author="JORGE CONTRERAS ORTIZ" w:date="2021-09-04T13:04:00Z">
        <w:r w:rsidRPr="00791D37" w:rsidDel="00CA4A46">
          <w:delText>Antes de</w:delText>
        </w:r>
      </w:del>
      <w:ins w:id="2751" w:author="JORGE CONTRERAS ORTIZ" w:date="2021-09-04T13:04:00Z">
        <w:r w:rsidR="00CA4A46">
          <w:t>Previo</w:t>
        </w:r>
      </w:ins>
      <w:del w:id="2752" w:author="JORGE CONTRERAS ORTIZ" w:date="2021-09-04T13:04:00Z">
        <w:r w:rsidRPr="00791D37" w:rsidDel="00CA4A46">
          <w:delText xml:space="preserve"> introduci</w:delText>
        </w:r>
      </w:del>
      <w:ins w:id="2753" w:author="JORGE CONTRERAS ORTIZ" w:date="2021-09-04T13:04:00Z">
        <w:r w:rsidR="00CA4A46">
          <w:t xml:space="preserve"> </w:t>
        </w:r>
      </w:ins>
      <w:del w:id="2754" w:author="JORGE CONTRERAS ORTIZ" w:date="2021-09-04T13:04:00Z">
        <w:r w:rsidRPr="00791D37" w:rsidDel="00CA4A46">
          <w:delText>r</w:delText>
        </w:r>
      </w:del>
      <w:ins w:id="2755" w:author="JORGE CONTRERAS ORTIZ" w:date="2021-09-04T13:04:00Z">
        <w:r w:rsidR="00CA4A46">
          <w:t>a configurar</w:t>
        </w:r>
      </w:ins>
      <w:r w:rsidRPr="00791D37">
        <w:t xml:space="preserve"> los parámetros de la red, </w:t>
      </w:r>
      <w:del w:id="2756" w:author="JORGE CONTRERAS ORTIZ" w:date="2021-09-04T12:58:00Z">
        <w:r w:rsidRPr="00791D37" w:rsidDel="00A60C70">
          <w:delText xml:space="preserve">deberemos </w:delText>
        </w:r>
      </w:del>
      <w:ins w:id="2757" w:author="JORGE CONTRERAS ORTIZ" w:date="2021-09-04T12:58:00Z">
        <w:r w:rsidR="00A60C70">
          <w:t xml:space="preserve">se </w:t>
        </w:r>
      </w:ins>
      <w:ins w:id="2758" w:author="JORGE CONTRERAS ORTIZ" w:date="2021-09-04T13:04:00Z">
        <w:r w:rsidR="00CA4A46">
          <w:t>debe</w:t>
        </w:r>
      </w:ins>
      <w:ins w:id="2759" w:author="JORGE CONTRERAS ORTIZ" w:date="2021-09-04T12:58:00Z">
        <w:r w:rsidR="00A60C70" w:rsidRPr="00791D37">
          <w:t xml:space="preserve"> </w:t>
        </w:r>
      </w:ins>
      <w:del w:id="2760" w:author="JORGE CONTRERAS ORTIZ" w:date="2021-09-04T13:05:00Z">
        <w:r w:rsidRPr="00791D37" w:rsidDel="00CA4A46">
          <w:delText>tener en cuenta</w:delText>
        </w:r>
      </w:del>
      <w:ins w:id="2761" w:author="JORGE CONTRERAS ORTIZ" w:date="2021-09-04T13:05:00Z">
        <w:r w:rsidR="00CA4A46">
          <w:t>considerar</w:t>
        </w:r>
      </w:ins>
      <w:del w:id="2762" w:author="JORGE CONTRERAS ORTIZ" w:date="2021-09-04T13:05:00Z">
        <w:r w:rsidRPr="00791D37" w:rsidDel="00CA4A46">
          <w:delText xml:space="preserve"> una cosa: </w:delText>
        </w:r>
      </w:del>
      <w:ins w:id="2763" w:author="JORGE CONTRERAS ORTIZ" w:date="2021-09-04T13:05:00Z">
        <w:r w:rsidR="00CA4A46">
          <w:t xml:space="preserve"> </w:t>
        </w:r>
      </w:ins>
      <w:r w:rsidRPr="00791D37">
        <w:t xml:space="preserve">si </w:t>
      </w:r>
      <w:del w:id="2764" w:author="JORGE CONTRERAS ORTIZ" w:date="2021-09-04T12:58:00Z">
        <w:r w:rsidRPr="00791D37" w:rsidDel="00A60C70">
          <w:delText xml:space="preserve">deseamos </w:delText>
        </w:r>
      </w:del>
      <w:ins w:id="2765" w:author="JORGE CONTRERAS ORTIZ" w:date="2021-09-04T12:58:00Z">
        <w:r w:rsidR="00A60C70">
          <w:t>se desea</w:t>
        </w:r>
        <w:r w:rsidR="00A60C70" w:rsidRPr="00791D37">
          <w:t xml:space="preserve"> </w:t>
        </w:r>
      </w:ins>
      <w:r w:rsidRPr="00791D37">
        <w:t>o no realizar el proceso de “In Band”</w:t>
      </w:r>
      <w:del w:id="2766" w:author="JORGE CONTRERAS ORTIZ" w:date="2021-09-04T13:05:00Z">
        <w:r w:rsidRPr="00791D37" w:rsidDel="00CA4A46">
          <w:delText xml:space="preserve"> o no</w:delText>
        </w:r>
      </w:del>
      <w:r w:rsidRPr="00791D37">
        <w:t xml:space="preserve">. </w:t>
      </w:r>
    </w:p>
    <w:p w14:paraId="49349157" w14:textId="1D299147" w:rsidR="00741EF7" w:rsidRDefault="00CA4A46" w:rsidP="00741EF7">
      <w:pPr>
        <w:pStyle w:val="Prrafodelista"/>
        <w:numPr>
          <w:ilvl w:val="0"/>
          <w:numId w:val="14"/>
        </w:numPr>
        <w:rPr>
          <w:ins w:id="2767" w:author="JORGE CONTRERAS ORTIZ" w:date="2021-09-04T13:06:00Z"/>
        </w:rPr>
        <w:pPrChange w:id="2768" w:author="JORGE CONTRERAS ORTIZ" w:date="2021-09-04T13:15:00Z">
          <w:pPr/>
        </w:pPrChange>
      </w:pPr>
      <w:ins w:id="2769" w:author="JORGE CONTRERAS ORTIZ" w:date="2021-09-04T13:09:00Z">
        <w:r>
          <w:t xml:space="preserve">En caso afirmativo, </w:t>
        </w:r>
      </w:ins>
      <w:ins w:id="2770" w:author="JORGE CONTRERAS ORTIZ" w:date="2021-09-04T13:20:00Z">
        <w:r w:rsidR="00741EF7">
          <w:t xml:space="preserve">por defecto, </w:t>
        </w:r>
      </w:ins>
      <w:ins w:id="2771" w:author="JORGE CONTRERAS ORTIZ" w:date="2021-09-04T13:10:00Z">
        <w:r>
          <w:t>se configurará la red de acuerdo a lo especificado en el apartado</w:t>
        </w:r>
      </w:ins>
      <w:ins w:id="2772" w:author="JORGE CONTRERAS ORTIZ" w:date="2021-09-04T13:12:00Z">
        <w:r>
          <w:t xml:space="preserve"> </w:t>
        </w:r>
      </w:ins>
      <w:ins w:id="2773" w:author="JORGE CONTRERAS ORTIZ" w:date="2021-09-04T13:16:00Z">
        <w:r w:rsidR="00741EF7">
          <w:fldChar w:fldCharType="begin"/>
        </w:r>
        <w:r w:rsidR="00741EF7">
          <w:instrText xml:space="preserve"> REF _Ref81653783 \w \h </w:instrText>
        </w:r>
      </w:ins>
      <w:r w:rsidR="00741EF7">
        <w:fldChar w:fldCharType="separate"/>
      </w:r>
      <w:ins w:id="2774" w:author="JORGE CONTRERAS ORTIZ" w:date="2021-09-04T13:16:00Z">
        <w:r w:rsidR="00741EF7">
          <w:t>3.3.3.1</w:t>
        </w:r>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2775" w:author="JORGE CONTRERAS ORTIZ" w:date="2021-09-04T13:16:00Z">
        <w:r w:rsidR="00741EF7" w:rsidRPr="00741EF7">
          <w:rPr>
            <w:rPrChange w:id="2776" w:author="JORGE CONTRERAS ORTIZ" w:date="2021-09-04T13:16:00Z">
              <w:rPr>
                <w:lang w:val="en-US"/>
              </w:rPr>
            </w:rPrChange>
          </w:rPr>
          <w:t xml:space="preserve">Modo </w:t>
        </w:r>
        <w:proofErr w:type="spellStart"/>
        <w:r w:rsidR="00741EF7" w:rsidRPr="00741EF7">
          <w:rPr>
            <w:rPrChange w:id="2777" w:author="JORGE CONTRERAS ORTIZ" w:date="2021-09-04T13:16:00Z">
              <w:rPr>
                <w:lang w:val="en-US"/>
              </w:rPr>
            </w:rPrChange>
          </w:rPr>
          <w:t>Out</w:t>
        </w:r>
        <w:proofErr w:type="spellEnd"/>
        <w:r w:rsidR="00741EF7" w:rsidRPr="00741EF7">
          <w:rPr>
            <w:rPrChange w:id="2778" w:author="JORGE CONTRERAS ORTIZ" w:date="2021-09-04T13:16:00Z">
              <w:rPr>
                <w:lang w:val="en-US"/>
              </w:rPr>
            </w:rPrChange>
          </w:rPr>
          <w:t xml:space="preserve">-of-Band </w:t>
        </w:r>
        <w:proofErr w:type="spellStart"/>
        <w:r w:rsidR="00741EF7" w:rsidRPr="00741EF7">
          <w:rPr>
            <w:rPrChange w:id="2779" w:author="JORGE CONTRERAS ORTIZ" w:date="2021-09-04T13:16:00Z">
              <w:rPr>
                <w:lang w:val="en-US"/>
              </w:rPr>
            </w:rPrChange>
          </w:rPr>
          <w:t>Commissioning</w:t>
        </w:r>
        <w:proofErr w:type="spellEnd"/>
        <w:r w:rsidR="00741EF7" w:rsidRPr="00741EF7">
          <w:rPr>
            <w:rPrChange w:id="2780" w:author="JORGE CONTRERAS ORTIZ" w:date="2021-09-04T13:16:00Z">
              <w:rPr>
                <w:lang w:val="en-US"/>
              </w:rPr>
            </w:rPrChange>
          </w:rPr>
          <w:t xml:space="preserve"> Desactivado</w:t>
        </w:r>
        <w:r w:rsidR="00741EF7">
          <w:fldChar w:fldCharType="end"/>
        </w:r>
        <w:r w:rsidR="00741EF7">
          <w:t>)</w:t>
        </w:r>
      </w:ins>
      <w:ins w:id="2781" w:author="JORGE CONTRERAS ORTIZ" w:date="2021-09-04T13:17:00Z">
        <w:r w:rsidR="00741EF7">
          <w:t xml:space="preserve">. </w:t>
        </w:r>
      </w:ins>
      <w:ins w:id="2782" w:author="JORGE CONTRERAS ORTIZ" w:date="2021-09-04T13:20:00Z">
        <w:r w:rsidR="00741EF7">
          <w:t>En este modo, el nodo buscará las redes que haya alrededor y se conectará a la red con mej</w:t>
        </w:r>
      </w:ins>
      <w:ins w:id="2783" w:author="JORGE CONTRERAS ORTIZ" w:date="2021-09-04T13:21:00Z">
        <w:r w:rsidR="00741EF7">
          <w:t>or conectividad.</w:t>
        </w:r>
      </w:ins>
    </w:p>
    <w:p w14:paraId="1F0968CB" w14:textId="7CC7D585" w:rsidR="0074559B" w:rsidRPr="00791D37" w:rsidRDefault="00CA4A46" w:rsidP="00CA4A46">
      <w:pPr>
        <w:pStyle w:val="Prrafodelista"/>
        <w:numPr>
          <w:ilvl w:val="0"/>
          <w:numId w:val="14"/>
        </w:numPr>
        <w:pPrChange w:id="2784" w:author="JORGE CONTRERAS ORTIZ" w:date="2021-09-04T13:07:00Z">
          <w:pPr/>
        </w:pPrChange>
      </w:pPr>
      <w:ins w:id="2785" w:author="JORGE CONTRERAS ORTIZ" w:date="2021-09-04T13:07:00Z">
        <w:r>
          <w:t xml:space="preserve">En caso negativo, </w:t>
        </w:r>
      </w:ins>
      <w:del w:id="2786" w:author="JORGE CONTRERAS ORTIZ" w:date="2021-09-04T13:07:00Z">
        <w:r w:rsidR="0074559B" w:rsidRPr="00CA4A46" w:rsidDel="00CA4A46">
          <w:rPr>
            <w:b/>
            <w:bCs/>
            <w:rPrChange w:id="2787" w:author="JORGE CONTRERAS ORTIZ" w:date="2021-09-04T13:07:00Z">
              <w:rPr/>
            </w:rPrChange>
          </w:rPr>
          <w:delText>S</w:delText>
        </w:r>
      </w:del>
      <w:ins w:id="2788" w:author="JORGE CONTRERAS ORTIZ" w:date="2021-09-04T13:07:00Z">
        <w:r>
          <w:rPr>
            <w:b/>
            <w:bCs/>
          </w:rPr>
          <w:t>s</w:t>
        </w:r>
      </w:ins>
      <w:r w:rsidR="0074559B" w:rsidRPr="00CA4A46">
        <w:rPr>
          <w:b/>
          <w:bCs/>
          <w:rPrChange w:id="2789" w:author="JORGE CONTRERAS ORTIZ" w:date="2021-09-04T13:07:00Z">
            <w:rPr/>
          </w:rPrChange>
        </w:rPr>
        <w:t xml:space="preserve">i </w:t>
      </w:r>
      <w:del w:id="2790" w:author="JORGE CONTRERAS ORTIZ" w:date="2021-09-04T12:59:00Z">
        <w:r w:rsidR="0074559B" w:rsidRPr="00CA4A46" w:rsidDel="00A60C70">
          <w:rPr>
            <w:b/>
            <w:bCs/>
            <w:rPrChange w:id="2791" w:author="JORGE CONTRERAS ORTIZ" w:date="2021-09-04T13:07:00Z">
              <w:rPr/>
            </w:rPrChange>
          </w:rPr>
          <w:delText xml:space="preserve">queremos </w:delText>
        </w:r>
      </w:del>
      <w:ins w:id="2792" w:author="JORGE CONTRERAS ORTIZ" w:date="2021-09-04T12:59:00Z">
        <w:r w:rsidR="00A60C70" w:rsidRPr="00CA4A46">
          <w:rPr>
            <w:b/>
            <w:bCs/>
            <w:rPrChange w:id="2793" w:author="JORGE CONTRERAS ORTIZ" w:date="2021-09-04T13:07:00Z">
              <w:rPr/>
            </w:rPrChange>
          </w:rPr>
          <w:t xml:space="preserve">se desea </w:t>
        </w:r>
      </w:ins>
      <w:del w:id="2794" w:author="JORGE CONTRERAS ORTIZ" w:date="2021-09-04T12:59:00Z">
        <w:r w:rsidR="0074559B" w:rsidRPr="00CA4A46" w:rsidDel="00A60C70">
          <w:rPr>
            <w:b/>
            <w:bCs/>
            <w:rPrChange w:id="2795" w:author="JORGE CONTRERAS ORTIZ" w:date="2021-09-04T13:07:00Z">
              <w:rPr/>
            </w:rPrChange>
          </w:rPr>
          <w:delText>unirnos</w:delText>
        </w:r>
      </w:del>
      <w:ins w:id="2796" w:author="JORGE CONTRERAS ORTIZ" w:date="2021-09-04T12:59:00Z">
        <w:r w:rsidR="00A60C70" w:rsidRPr="00CA4A46">
          <w:rPr>
            <w:b/>
            <w:bCs/>
            <w:rPrChange w:id="2797" w:author="JORGE CONTRERAS ORTIZ" w:date="2021-09-04T13:07:00Z">
              <w:rPr/>
            </w:rPrChange>
          </w:rPr>
          <w:t>unir el nodo</w:t>
        </w:r>
      </w:ins>
      <w:r w:rsidR="0074559B" w:rsidRPr="00CA4A46">
        <w:rPr>
          <w:b/>
          <w:bCs/>
          <w:rPrChange w:id="2798" w:author="JORGE CONTRERAS ORTIZ" w:date="2021-09-04T13:07:00Z">
            <w:rPr/>
          </w:rPrChange>
        </w:rPr>
        <w:t xml:space="preserve"> a una red en específic</w:t>
      </w:r>
      <w:r w:rsidR="0074559B" w:rsidRPr="00791D37">
        <w:t>o</w:t>
      </w:r>
      <w:ins w:id="2799" w:author="JORGE CONTRERAS ORTIZ" w:date="2021-09-04T13:08:00Z">
        <w:r>
          <w:t>,</w:t>
        </w:r>
      </w:ins>
      <w:del w:id="2800" w:author="JORGE CONTRERAS ORTIZ" w:date="2021-09-04T13:08:00Z">
        <w:r w:rsidR="0074559B" w:rsidRPr="00791D37" w:rsidDel="00CA4A46">
          <w:delText xml:space="preserve">, </w:delText>
        </w:r>
      </w:del>
      <w:ins w:id="2801" w:author="JORGE CONTRERAS ORTIZ" w:date="2021-09-04T13:06:00Z">
        <w:r>
          <w:t xml:space="preserve"> </w:t>
        </w:r>
      </w:ins>
      <w:del w:id="2802" w:author="JORGE CONTRERAS ORTIZ" w:date="2021-09-04T12:59:00Z">
        <w:r w:rsidR="0074559B" w:rsidRPr="00791D37" w:rsidDel="00A60C70">
          <w:delText xml:space="preserve">deberemos </w:delText>
        </w:r>
      </w:del>
      <w:ins w:id="2803"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w:t>
      </w:r>
      <w:proofErr w:type="spellStart"/>
      <w:r w:rsidR="0074559B" w:rsidRPr="00791D37">
        <w:t>Out</w:t>
      </w:r>
      <w:proofErr w:type="spellEnd"/>
      <w:r w:rsidR="0074559B" w:rsidRPr="00791D37">
        <w:t xml:space="preserve"> of Band”, y posteriormente introducir todos los parámetros</w:t>
      </w:r>
      <w:ins w:id="2804" w:author="JORGE CONTRERAS ORTIZ" w:date="2021-09-04T12:59:00Z">
        <w:r w:rsidR="00A60C70">
          <w:t xml:space="preserve"> y configuraciones</w:t>
        </w:r>
      </w:ins>
      <w:ins w:id="2805" w:author="JORGE CONTRERAS ORTIZ" w:date="2021-09-04T13:00:00Z">
        <w:r w:rsidR="00A60C70">
          <w:t xml:space="preserve"> necesarios</w:t>
        </w:r>
      </w:ins>
      <w:ins w:id="2806" w:author="JORGE CONTRERAS ORTIZ" w:date="2021-09-04T12:59:00Z">
        <w:r w:rsidR="00A60C70">
          <w:t xml:space="preserve"> de la red en concreto</w:t>
        </w:r>
      </w:ins>
      <w:del w:id="2807" w:author="JORGE CONTRERAS ORTIZ" w:date="2021-09-04T12:59:00Z">
        <w:r w:rsidR="0074559B" w:rsidRPr="00791D37" w:rsidDel="00A60C70">
          <w:delText xml:space="preserve"> necesarios</w:delText>
        </w:r>
      </w:del>
      <w:r w:rsidR="0074559B" w:rsidRPr="00791D37">
        <w:t>.</w:t>
      </w:r>
      <w:ins w:id="2808" w:author="JORGE CONTRERAS ORTIZ" w:date="2021-09-04T13:00:00Z">
        <w:r w:rsidR="00A60C70">
          <w:t xml:space="preserve"> En caso del modo “In Band”, no se configuran todos los parámetros, y el nodo buscará todas las redes que tengan en comú</w:t>
        </w:r>
      </w:ins>
      <w:ins w:id="2809" w:author="JORGE CONTRERAS ORTIZ" w:date="2021-09-04T13:01:00Z">
        <w:r w:rsidR="00A60C70">
          <w:t>n esos parámetros y se unirá a la red con la que tenga mejor conectividad.</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509CA667" w:rsidR="0074559B" w:rsidRDefault="0074559B" w:rsidP="00791D37">
      <w:pPr>
        <w:rPr>
          <w:ins w:id="2810" w:author="JORGE CONTRERAS ORTIZ" w:date="2021-09-04T13:02:00Z"/>
          <w:i/>
          <w:iCs/>
        </w:rPr>
      </w:pPr>
      <w:r w:rsidRPr="00A60C70">
        <w:rPr>
          <w:b/>
          <w:bCs/>
          <w:i/>
          <w:iCs/>
          <w:rPrChange w:id="2811" w:author="JORGE CONTRERAS ORTIZ" w:date="2021-09-04T13:01:00Z">
            <w:rPr>
              <w:b/>
              <w:bCs/>
            </w:rPr>
          </w:rPrChange>
        </w:rPr>
        <w:t xml:space="preserve">Nota: </w:t>
      </w:r>
      <w:r w:rsidRPr="00A60C70">
        <w:rPr>
          <w:i/>
          <w:iCs/>
          <w:rPrChange w:id="2812" w:author="JORGE CONTRERAS ORTIZ" w:date="2021-09-04T13:01:00Z">
            <w:rPr/>
          </w:rPrChange>
        </w:rPr>
        <w:t>En ambos casos, siempre se debe ejecutar el comando</w:t>
      </w:r>
      <w:r w:rsidRPr="00A60C70">
        <w:rPr>
          <w:b/>
          <w:bCs/>
          <w:i/>
          <w:iCs/>
          <w:rPrChange w:id="2813" w:author="JORGE CONTRERAS ORTIZ" w:date="2021-09-04T13:01:00Z">
            <w:rPr>
              <w:b/>
              <w:bCs/>
            </w:rPr>
          </w:rPrChange>
        </w:rPr>
        <w:t xml:space="preserve"> Clear</w:t>
      </w:r>
      <w:r w:rsidRPr="00A60C70">
        <w:rPr>
          <w:i/>
          <w:iCs/>
          <w:rPrChange w:id="2814" w:author="JORGE CONTRERAS ORTIZ" w:date="2021-09-04T13:01:00Z">
            <w:rPr/>
          </w:rPrChange>
        </w:rPr>
        <w:t xml:space="preserve"> para borrar posibles configuraciones anteriores. Solo es conveniente </w:t>
      </w:r>
      <w:r w:rsidRPr="00A60C70">
        <w:rPr>
          <w:b/>
          <w:bCs/>
          <w:i/>
          <w:iCs/>
          <w:rPrChange w:id="2815" w:author="JORGE CONTRERAS ORTIZ" w:date="2021-09-04T13:01:00Z">
            <w:rPr>
              <w:b/>
              <w:bCs/>
            </w:rPr>
          </w:rPrChange>
        </w:rPr>
        <w:t xml:space="preserve">no </w:t>
      </w:r>
      <w:r w:rsidRPr="00A60C70">
        <w:rPr>
          <w:i/>
          <w:iCs/>
          <w:rPrChange w:id="2816" w:author="JORGE CONTRERAS ORTIZ" w:date="2021-09-04T13:01:00Z">
            <w:rPr/>
          </w:rPrChange>
        </w:rPr>
        <w:t xml:space="preserve"> ejecutarlo cuando la configuración guardada es la misma que se vaya a utilizar en ese momento.</w:t>
      </w:r>
    </w:p>
    <w:p w14:paraId="14B8DDDE" w14:textId="280FA178" w:rsidR="00A60C70" w:rsidRPr="00A60C70" w:rsidDel="00741EF7" w:rsidRDefault="00A60C70" w:rsidP="00791D37">
      <w:pPr>
        <w:rPr>
          <w:del w:id="2817" w:author="JORGE CONTRERAS ORTIZ" w:date="2021-09-04T13:13:00Z"/>
          <w:i/>
          <w:iCs/>
          <w:rPrChange w:id="2818" w:author="JORGE CONTRERAS ORTIZ" w:date="2021-09-04T13:01:00Z">
            <w:rPr>
              <w:del w:id="2819" w:author="JORGE CONTRERAS ORTIZ" w:date="2021-09-04T13:13:00Z"/>
            </w:rPr>
          </w:rPrChange>
        </w:rPr>
      </w:pPr>
    </w:p>
    <w:p w14:paraId="3A90C97C" w14:textId="43446EF1" w:rsidR="0074559B" w:rsidRPr="00791D37" w:rsidDel="00741EF7" w:rsidRDefault="0074559B" w:rsidP="00791D37">
      <w:pPr>
        <w:rPr>
          <w:del w:id="2820" w:author="JORGE CONTRERAS ORTIZ" w:date="2021-09-04T13:13:00Z"/>
        </w:rPr>
      </w:pPr>
    </w:p>
    <w:p w14:paraId="5F8E6353" w14:textId="50239302" w:rsidR="0074559B" w:rsidRPr="00791D37" w:rsidRDefault="00C17583" w:rsidP="00FE1EC4">
      <w:pPr>
        <w:pStyle w:val="Ttulo4"/>
        <w:rPr>
          <w:lang w:val="en-US"/>
        </w:rPr>
      </w:pPr>
      <w:bookmarkStart w:id="2821" w:name="_Toc81499444"/>
      <w:bookmarkStart w:id="2822" w:name="_Toc81650447"/>
      <w:bookmarkStart w:id="2823" w:name="_Ref81653526"/>
      <w:bookmarkStart w:id="2824" w:name="_Modo_Out-of-Band_Commissioning"/>
      <w:bookmarkStart w:id="2825" w:name="_Ref81653706"/>
      <w:bookmarkStart w:id="2826" w:name="_Ref81653734"/>
      <w:bookmarkStart w:id="2827" w:name="_Ref81653783"/>
      <w:bookmarkStart w:id="2828" w:name="_Ref81653823"/>
      <w:bookmarkEnd w:id="2824"/>
      <w:r w:rsidRPr="00791D37">
        <w:rPr>
          <w:lang w:val="en-US"/>
        </w:rPr>
        <w:t>MODO OUT-OF-BAND COMMISSIONING DESACTIVADO</w:t>
      </w:r>
      <w:bookmarkEnd w:id="2821"/>
      <w:bookmarkEnd w:id="2822"/>
      <w:bookmarkEnd w:id="2823"/>
      <w:bookmarkEnd w:id="2825"/>
      <w:bookmarkEnd w:id="2826"/>
      <w:bookmarkEnd w:id="2827"/>
      <w:bookmarkEnd w:id="2828"/>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2829" w:author="JORGE CONTRERAS ORTIZ" w:date="2021-09-04T13:02:00Z">
        <w:r w:rsidRPr="00791D37" w:rsidDel="00A60C70">
          <w:delText>aún</w:delText>
        </w:r>
      </w:del>
      <w:ins w:id="2830" w:author="JORGE CONTRERAS ORTIZ" w:date="2021-09-04T13:02:00Z">
        <w:r w:rsidR="00A60C70" w:rsidRPr="00791D37">
          <w:t>aun</w:t>
        </w:r>
      </w:ins>
      <w:r w:rsidRPr="00791D37">
        <w:t xml:space="preserve"> así es recomendable ejecutar el comando de desactivar el modo “</w:t>
      </w:r>
      <w:proofErr w:type="spellStart"/>
      <w:r w:rsidRPr="00791D37">
        <w:t>Out</w:t>
      </w:r>
      <w:proofErr w:type="spellEnd"/>
      <w:r w:rsidRPr="00791D37">
        <w:t xml:space="preserve">-of-Band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2831" w:author="JORGE CONTRERAS ORTIZ" w:date="2021-09-04T13:21:00Z">
        <w:r w:rsidR="00741EF7">
          <w:t xml:space="preserve">. </w:t>
        </w:r>
      </w:ins>
      <w:del w:id="2832" w:author="JORGE CONTRERAS ORTIZ" w:date="2021-09-04T13:21:00Z">
        <w:r w:rsidRPr="00791D37" w:rsidDel="00741EF7">
          <w:delText>, y se generarán automáticamente en caso de no especificarles.</w:delText>
        </w:r>
      </w:del>
    </w:p>
    <w:p w14:paraId="6DBC63CA" w14:textId="6FAE1B3B" w:rsidR="00741EF7" w:rsidRDefault="0074559B" w:rsidP="00791D37">
      <w:pPr>
        <w:rPr>
          <w:ins w:id="2833" w:author="JORGE CONTRERAS ORTIZ" w:date="2021-09-04T13:21:00Z"/>
        </w:rPr>
      </w:pPr>
      <w:r w:rsidRPr="00791D37">
        <w:t xml:space="preserve">Una vez </w:t>
      </w:r>
      <w:del w:id="2834" w:author="JORGE CONTRERAS ORTIZ" w:date="2021-09-04T13:23:00Z">
        <w:r w:rsidRPr="00791D37" w:rsidDel="00522221">
          <w:delText xml:space="preserve">enviado </w:delText>
        </w:r>
      </w:del>
      <w:ins w:id="2835"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2836" w:author="JORGE CONTRERAS ORTIZ" w:date="2021-09-04T13:23:00Z">
        <w:r w:rsidR="00522221">
          <w:t>el módulo, si es configurado como Líder, creará una red y generará automáticamente todos los parámetros de configuración de la red. En caso de que</w:t>
        </w:r>
      </w:ins>
      <w:ins w:id="2837" w:author="JORGE CONTRERAS ORTIZ" w:date="2021-09-04T13:24:00Z">
        <w:r w:rsidR="00522221">
          <w:t xml:space="preserve"> </w:t>
        </w:r>
      </w:ins>
      <w:r w:rsidRPr="00791D37">
        <w:t xml:space="preserve">el módulo </w:t>
      </w:r>
      <w:ins w:id="2838" w:author="JORGE CONTRERAS ORTIZ" w:date="2021-09-04T13:24:00Z">
        <w:r w:rsidR="00522221">
          <w:t xml:space="preserve">no sea un nodo Líder, este </w:t>
        </w:r>
      </w:ins>
      <w:ins w:id="2839" w:author="JORGE CONTRERAS ORTIZ" w:date="2021-09-04T13:22:00Z">
        <w:r w:rsidR="00741EF7">
          <w:t xml:space="preserve">buscará todas las redes cercanas </w:t>
        </w:r>
      </w:ins>
      <w:ins w:id="2840" w:author="JORGE CONTRERAS ORTIZ" w:date="2021-09-04T13:24:00Z">
        <w:r w:rsidR="00522221">
          <w:t xml:space="preserve">y se </w:t>
        </w:r>
      </w:ins>
      <w:ins w:id="2841" w:author="JORGE CONTRERAS ORTIZ" w:date="2021-09-04T13:28:00Z">
        <w:r w:rsidR="00522221">
          <w:t>conectará</w:t>
        </w:r>
      </w:ins>
      <w:ins w:id="2842" w:author="JORGE CONTRERAS ORTIZ" w:date="2021-09-04T13:24:00Z">
        <w:r w:rsidR="00522221">
          <w:t xml:space="preserve"> </w:t>
        </w:r>
      </w:ins>
      <w:ins w:id="2843" w:author="JORGE CONTRERAS ORTIZ" w:date="2021-09-04T13:25:00Z">
        <w:r w:rsidR="00522221">
          <w:t>a la red a la que tenga mejor conectividad y cumpla con los parámetros configurados (en caso de haber configurad</w:t>
        </w:r>
      </w:ins>
      <w:ins w:id="2844" w:author="JORGE CONTRERAS ORTIZ" w:date="2021-09-04T13:26:00Z">
        <w:r w:rsidR="00522221">
          <w:t>o). Una vez unido el módulo a la red, comp</w:t>
        </w:r>
      </w:ins>
      <w:ins w:id="2845" w:author="JORGE CONTRERAS ORTIZ" w:date="2021-09-04T13:27:00Z">
        <w:r w:rsidR="00522221">
          <w:t>letará los parámetros no configurados previamente con los parámetros de la red a la que</w:t>
        </w:r>
      </w:ins>
      <w:ins w:id="2846" w:author="JORGE CONTRERAS ORTIZ" w:date="2021-09-04T13:28:00Z">
        <w:r w:rsidR="00522221">
          <w:t xml:space="preserve"> se haya conectado.</w:t>
        </w:r>
      </w:ins>
      <w:del w:id="2847" w:author="JORGE CONTRERAS ORTIZ" w:date="2021-09-04T13:22:00Z">
        <w:r w:rsidRPr="00791D37" w:rsidDel="00741EF7">
          <w:delText>tardará unos pocos segundos el realizar el proceso de unirse</w:delText>
        </w:r>
      </w:del>
      <w:del w:id="2848" w:author="JORGE CONTRERAS ORTIZ" w:date="2021-09-04T13:03:00Z">
        <w:r w:rsidRPr="00791D37" w:rsidDel="00CA4A46">
          <w:delText>/</w:delText>
        </w:r>
      </w:del>
      <w:del w:id="2849" w:author="JORGE CONTRERAS ORTIZ" w:date="2021-09-04T13:22:00Z">
        <w:r w:rsidRPr="00791D37" w:rsidDel="00741EF7">
          <w:delText>crear la red</w:delText>
        </w:r>
      </w:del>
      <w:del w:id="2850" w:author="JORGE CONTRERAS ORTIZ" w:date="2021-09-04T13:21:00Z">
        <w:r w:rsidRPr="00791D37" w:rsidDel="00741EF7">
          <w:delText xml:space="preserve">. </w:delText>
        </w:r>
      </w:del>
    </w:p>
    <w:p w14:paraId="585A2FD5" w14:textId="7E060C35" w:rsidR="0074559B" w:rsidRPr="00791D37" w:rsidRDefault="0074559B" w:rsidP="00791D37">
      <w:r w:rsidRPr="00791D37">
        <w:lastRenderedPageBreak/>
        <w:t xml:space="preserve">Una vez </w:t>
      </w:r>
      <w:del w:id="2851" w:author="JORGE CONTRERAS ORTIZ" w:date="2021-09-04T13:28:00Z">
        <w:r w:rsidRPr="00791D37" w:rsidDel="00522221">
          <w:delText xml:space="preserve">unido </w:delText>
        </w:r>
      </w:del>
      <w:ins w:id="2852"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2853" w:author="JORGE CONTRERAS ORTIZ" w:date="2021-09-04T13:03:00Z">
        <w:r w:rsidRPr="00791D37" w:rsidDel="00CA4A46">
          <w:delText xml:space="preserve">realizar </w:delText>
        </w:r>
      </w:del>
      <w:ins w:id="2854"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2855" w:name="_Toc81499445"/>
      <w:bookmarkStart w:id="2856" w:name="_Toc81650448"/>
      <w:r w:rsidRPr="00791D37">
        <w:rPr>
          <w:lang w:val="en-US"/>
        </w:rPr>
        <w:t>MODO OUT-OF-BAND COMMISSIONING ACTIVADO</w:t>
      </w:r>
      <w:bookmarkEnd w:id="2855"/>
      <w:bookmarkEnd w:id="2856"/>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w:t>
      </w:r>
      <w:proofErr w:type="spellStart"/>
      <w:r w:rsidRPr="00791D37">
        <w:t>Out</w:t>
      </w:r>
      <w:proofErr w:type="spellEnd"/>
      <w:r w:rsidRPr="00791D37">
        <w:t xml:space="preserve">-of-Band </w:t>
      </w:r>
      <w:proofErr w:type="spellStart"/>
      <w:r w:rsidRPr="00791D37">
        <w:t>Commissioning</w:t>
      </w:r>
      <w:proofErr w:type="spellEnd"/>
      <w:r w:rsidRPr="00791D37">
        <w:t>”.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2857" w:name="_Toc81499447"/>
      <w:bookmarkStart w:id="2858" w:name="_Toc81650449"/>
      <w:r w:rsidRPr="00791D37">
        <w:lastRenderedPageBreak/>
        <w:t>DISEÑO E IMPLEMENTACIÓN HARDWARE</w:t>
      </w:r>
      <w:bookmarkEnd w:id="2857"/>
      <w:bookmarkEnd w:id="2858"/>
    </w:p>
    <w:p w14:paraId="44BE1C86" w14:textId="77777777" w:rsidR="0074559B" w:rsidRPr="00791D37" w:rsidRDefault="0074559B" w:rsidP="00791D37"/>
    <w:p w14:paraId="4C591593" w14:textId="77777777" w:rsidR="0074559B" w:rsidRPr="00791D37" w:rsidRDefault="0074559B" w:rsidP="00791D37">
      <w:r w:rsidRPr="00791D37">
        <w:t>En este capítulo se mostrará el diseño del esquemático y el respectivo Layout de la PCB realizada para la integración del dispositivo KTWM102 a la vez que los elementos comerciales utilizados para el desarrollo del trabajo.</w:t>
      </w:r>
    </w:p>
    <w:p w14:paraId="109D7A87" w14:textId="77777777" w:rsidR="0074559B" w:rsidRPr="00791D37" w:rsidRDefault="0074559B" w:rsidP="00791D37"/>
    <w:p w14:paraId="04724385" w14:textId="77777777" w:rsidR="0074559B" w:rsidRPr="00791D37" w:rsidRDefault="0074559B" w:rsidP="00791D37">
      <w:pPr>
        <w:pStyle w:val="Ttulo2"/>
      </w:pPr>
      <w:bookmarkStart w:id="2859" w:name="_Toc81499448"/>
      <w:bookmarkStart w:id="2860" w:name="_Toc81650450"/>
      <w:r w:rsidRPr="00791D37">
        <w:t>DISEÑO DE ESQUEMÁTICO PCB</w:t>
      </w:r>
      <w:bookmarkEnd w:id="2859"/>
      <w:bookmarkEnd w:id="2860"/>
    </w:p>
    <w:p w14:paraId="2E94FAD1" w14:textId="77777777" w:rsidR="0074559B" w:rsidRPr="00791D37" w:rsidRDefault="0074559B" w:rsidP="00791D37"/>
    <w:p w14:paraId="2466F1EE" w14:textId="389146DC" w:rsidR="0074559B" w:rsidRPr="00791D37" w:rsidRDefault="00C17583" w:rsidP="00791D37">
      <w:pPr>
        <w:pStyle w:val="Ttulo3"/>
      </w:pPr>
      <w:bookmarkStart w:id="2861" w:name="_Toc81499449"/>
      <w:bookmarkStart w:id="2862" w:name="_Toc81650451"/>
      <w:r w:rsidRPr="00791D37">
        <w:t>JERARQUÍA DEL CIRCUITO</w:t>
      </w:r>
      <w:bookmarkEnd w:id="2861"/>
      <w:bookmarkEnd w:id="2862"/>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proofErr w:type="spellStart"/>
      <w:r w:rsidRPr="00791D37">
        <w:rPr>
          <w:b/>
          <w:bCs/>
        </w:rPr>
        <w:t>Coockie</w:t>
      </w:r>
      <w:proofErr w:type="spellEnd"/>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proofErr w:type="spellStart"/>
      <w:r w:rsidRPr="00791D37">
        <w:t>Coockie</w:t>
      </w:r>
      <w:proofErr w:type="spellEnd"/>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0C8CE9A6" w:rsidR="0074559B" w:rsidRPr="00791D37" w:rsidRDefault="0074559B" w:rsidP="00791D37">
      <w:r w:rsidRPr="00791D37">
        <w:t xml:space="preserve">Estas cuatro partes se integran y se conectan entre sí de la </w:t>
      </w:r>
      <w:del w:id="2863" w:author="JORGE CONTRERAS ORTIZ" w:date="2021-09-04T14:06:00Z">
        <w:r w:rsidRPr="00791D37" w:rsidDel="00A7595B">
          <w:delText>siguiente maner</w:delText>
        </w:r>
      </w:del>
      <w:ins w:id="2864" w:author="JORGE CONTRERAS ORTIZ" w:date="2021-09-04T14:06:00Z">
        <w:r w:rsidR="00A7595B">
          <w:t>como se muestra a continuación en</w:t>
        </w:r>
      </w:ins>
      <w:ins w:id="2865" w:author="JORGE CONTRERAS ORTIZ" w:date="2021-09-04T14:07:00Z">
        <w:r w:rsidR="00A7595B">
          <w:t xml:space="preserve"> </w:t>
        </w:r>
        <w:r w:rsidR="00A7595B">
          <w:fldChar w:fldCharType="begin"/>
        </w:r>
        <w:r w:rsidR="00A7595B">
          <w:instrText xml:space="preserve"> REF _Ref81656872 \h </w:instrText>
        </w:r>
      </w:ins>
      <w:r w:rsidR="00A7595B">
        <w:fldChar w:fldCharType="separate"/>
      </w:r>
      <w:ins w:id="2866" w:author="JORGE CONTRERAS ORTIZ" w:date="2021-09-04T14:07:00Z">
        <w:r w:rsidR="00A7595B">
          <w:fldChar w:fldCharType="end"/>
        </w:r>
        <w:r w:rsidR="00A7595B">
          <w:fldChar w:fldCharType="begin"/>
        </w:r>
        <w:r w:rsidR="00A7595B">
          <w:instrText xml:space="preserve"> REF _Ref81656879 \h </w:instrText>
        </w:r>
      </w:ins>
      <w:r w:rsidR="00A7595B">
        <w:fldChar w:fldCharType="separate"/>
      </w:r>
      <w:ins w:id="2867" w:author="JORGE CONTRERAS ORTIZ" w:date="2021-09-04T14:07:00Z">
        <w:r w:rsidR="00A7595B">
          <w:t xml:space="preserve">Ilustración </w:t>
        </w:r>
        <w:r w:rsidR="00A7595B">
          <w:rPr>
            <w:noProof/>
          </w:rPr>
          <w:t>42</w:t>
        </w:r>
        <w:r w:rsidR="00A7595B">
          <w:fldChar w:fldCharType="end"/>
        </w:r>
      </w:ins>
      <w:del w:id="2868"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2869" w:author="JORGE CONTRERAS ORTIZ" w:date="2021-09-04T14:07:00Z"/>
                              </w:rPr>
                            </w:pPr>
                          </w:p>
                          <w:p w14:paraId="7500E941" w14:textId="4C4DEFB0" w:rsidR="0074559B" w:rsidRPr="005E6469" w:rsidRDefault="0074559B" w:rsidP="00CA0339">
                            <w:pPr>
                              <w:pStyle w:val="Descripcin"/>
                              <w:jc w:val="center"/>
                              <w:rPr>
                                <w:noProof/>
                              </w:rPr>
                            </w:pPr>
                            <w:bookmarkStart w:id="2870" w:name="_Toc81499620"/>
                            <w:bookmarkStart w:id="2871" w:name="_Toc81499855"/>
                            <w:bookmarkStart w:id="2872" w:name="_Toc81655431"/>
                            <w:bookmarkStart w:id="2873" w:name="_Ref81656872"/>
                            <w:bookmarkStart w:id="2874" w:name="_Ref81656879"/>
                            <w:r>
                              <w:t xml:space="preserve">Ilustración </w:t>
                            </w:r>
                            <w:r w:rsidR="005026F3">
                              <w:fldChar w:fldCharType="begin"/>
                            </w:r>
                            <w:r w:rsidR="005026F3">
                              <w:instrText xml:space="preserve"> SEQ Ilustración \* ARABIC </w:instrText>
                            </w:r>
                            <w:r w:rsidR="005026F3">
                              <w:fldChar w:fldCharType="separate"/>
                            </w:r>
                            <w:ins w:id="2875" w:author="JORGE CONTRERAS ORTIZ" w:date="2021-09-04T12:50:00Z">
                              <w:r w:rsidR="00FE1EC4">
                                <w:rPr>
                                  <w:noProof/>
                                </w:rPr>
                                <w:t>42</w:t>
                              </w:r>
                            </w:ins>
                            <w:del w:id="2876" w:author="JORGE CONTRERAS ORTIZ" w:date="2021-09-04T12:45:00Z">
                              <w:r w:rsidR="00593FA6" w:rsidDel="00FE1EC4">
                                <w:rPr>
                                  <w:noProof/>
                                </w:rPr>
                                <w:delText>42</w:delText>
                              </w:r>
                            </w:del>
                            <w:r w:rsidR="005026F3">
                              <w:rPr>
                                <w:noProof/>
                              </w:rPr>
                              <w:fldChar w:fldCharType="end"/>
                            </w:r>
                            <w:bookmarkEnd w:id="2874"/>
                            <w:r>
                              <w:t xml:space="preserve"> Jerarquía Circuito</w:t>
                            </w:r>
                            <w:bookmarkEnd w:id="2870"/>
                            <w:bookmarkEnd w:id="2871"/>
                            <w:bookmarkEnd w:id="2872"/>
                            <w:bookmarkEnd w:id="2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2877" w:author="JORGE CONTRERAS ORTIZ" w:date="2021-09-04T14:07:00Z"/>
                        </w:rPr>
                      </w:pPr>
                    </w:p>
                    <w:p w14:paraId="7500E941" w14:textId="4C4DEFB0" w:rsidR="0074559B" w:rsidRPr="005E6469" w:rsidRDefault="0074559B" w:rsidP="00CA0339">
                      <w:pPr>
                        <w:pStyle w:val="Descripcin"/>
                        <w:jc w:val="center"/>
                        <w:rPr>
                          <w:noProof/>
                        </w:rPr>
                      </w:pPr>
                      <w:bookmarkStart w:id="2878" w:name="_Toc81499620"/>
                      <w:bookmarkStart w:id="2879" w:name="_Toc81499855"/>
                      <w:bookmarkStart w:id="2880" w:name="_Toc81655431"/>
                      <w:bookmarkStart w:id="2881" w:name="_Ref81656872"/>
                      <w:bookmarkStart w:id="2882" w:name="_Ref81656879"/>
                      <w:r>
                        <w:t xml:space="preserve">Ilustración </w:t>
                      </w:r>
                      <w:r w:rsidR="005026F3">
                        <w:fldChar w:fldCharType="begin"/>
                      </w:r>
                      <w:r w:rsidR="005026F3">
                        <w:instrText xml:space="preserve"> SEQ Ilustración \* ARABIC </w:instrText>
                      </w:r>
                      <w:r w:rsidR="005026F3">
                        <w:fldChar w:fldCharType="separate"/>
                      </w:r>
                      <w:ins w:id="2883" w:author="JORGE CONTRERAS ORTIZ" w:date="2021-09-04T12:50:00Z">
                        <w:r w:rsidR="00FE1EC4">
                          <w:rPr>
                            <w:noProof/>
                          </w:rPr>
                          <w:t>42</w:t>
                        </w:r>
                      </w:ins>
                      <w:del w:id="2884" w:author="JORGE CONTRERAS ORTIZ" w:date="2021-09-04T12:45:00Z">
                        <w:r w:rsidR="00593FA6" w:rsidDel="00FE1EC4">
                          <w:rPr>
                            <w:noProof/>
                          </w:rPr>
                          <w:delText>42</w:delText>
                        </w:r>
                      </w:del>
                      <w:r w:rsidR="005026F3">
                        <w:rPr>
                          <w:noProof/>
                        </w:rPr>
                        <w:fldChar w:fldCharType="end"/>
                      </w:r>
                      <w:bookmarkEnd w:id="2882"/>
                      <w:r>
                        <w:t xml:space="preserve"> Jerarquía Circuito</w:t>
                      </w:r>
                      <w:bookmarkEnd w:id="2878"/>
                      <w:bookmarkEnd w:id="2879"/>
                      <w:bookmarkEnd w:id="2880"/>
                      <w:bookmarkEnd w:id="2881"/>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2885" w:name="_Toc81499450"/>
      <w:bookmarkStart w:id="2886" w:name="_Toc81650452"/>
      <w:r w:rsidRPr="00791D37">
        <w:lastRenderedPageBreak/>
        <w:t>CIRCUITO DE ALIMENTACIÓN</w:t>
      </w:r>
      <w:bookmarkEnd w:id="2885"/>
      <w:bookmarkEnd w:id="2886"/>
    </w:p>
    <w:p w14:paraId="00FE510B" w14:textId="77777777" w:rsidR="0074559B" w:rsidRPr="00791D37" w:rsidRDefault="0074559B" w:rsidP="00791D37"/>
    <w:p w14:paraId="3777BCF5" w14:textId="60393AD6" w:rsidR="0074559B" w:rsidRPr="00791D37" w:rsidRDefault="0074559B" w:rsidP="00791D37">
      <w:r w:rsidRPr="00791D37">
        <w:t xml:space="preserve">En la parte de alimentación, el circuito realizado ha sido el </w:t>
      </w:r>
      <w:del w:id="2887" w:author="JORGE CONTRERAS ORTIZ" w:date="2021-09-04T14:07:00Z">
        <w:r w:rsidRPr="00791D37" w:rsidDel="00A7595B">
          <w:delText>siguiente</w:delText>
        </w:r>
      </w:del>
      <w:ins w:id="2888" w:author="JORGE CONTRERAS ORTIZ" w:date="2021-09-04T14:07:00Z">
        <w:r w:rsidR="00A7595B">
          <w:t>most</w:t>
        </w:r>
      </w:ins>
      <w:ins w:id="2889"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2890" w:author="JORGE CONTRERAS ORTIZ" w:date="2021-09-04T14:08:00Z">
        <w:r w:rsidR="00A7595B">
          <w:t xml:space="preserve">Ilustración </w:t>
        </w:r>
        <w:r w:rsidR="00A7595B">
          <w:rPr>
            <w:noProof/>
          </w:rPr>
          <w:t>43</w:t>
        </w:r>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5"/>
                    <a:stretch>
                      <a:fillRect/>
                    </a:stretch>
                  </pic:blipFill>
                  <pic:spPr>
                    <a:xfrm>
                      <a:off x="0" y="0"/>
                      <a:ext cx="5759450" cy="4532630"/>
                    </a:xfrm>
                    <a:prstGeom prst="rect">
                      <a:avLst/>
                    </a:prstGeom>
                  </pic:spPr>
                </pic:pic>
              </a:graphicData>
            </a:graphic>
          </wp:inline>
        </w:drawing>
      </w:r>
    </w:p>
    <w:p w14:paraId="662A0C40" w14:textId="04E73C60" w:rsidR="00CA0339" w:rsidRDefault="00CA0339" w:rsidP="00CA0339">
      <w:pPr>
        <w:pStyle w:val="Descripcin"/>
        <w:jc w:val="center"/>
      </w:pPr>
      <w:bookmarkStart w:id="2891" w:name="_Toc81655432"/>
      <w:bookmarkStart w:id="2892" w:name="_Ref81656908"/>
      <w:r>
        <w:t xml:space="preserve">Ilustración </w:t>
      </w:r>
      <w:r w:rsidR="005026F3">
        <w:fldChar w:fldCharType="begin"/>
      </w:r>
      <w:r w:rsidR="005026F3">
        <w:instrText xml:space="preserve"> SEQ Ilustración \* ARABIC </w:instrText>
      </w:r>
      <w:r w:rsidR="005026F3">
        <w:fldChar w:fldCharType="separate"/>
      </w:r>
      <w:ins w:id="2893" w:author="JORGE CONTRERAS ORTIZ" w:date="2021-09-04T12:50:00Z">
        <w:r w:rsidR="00FE1EC4">
          <w:rPr>
            <w:noProof/>
          </w:rPr>
          <w:t>43</w:t>
        </w:r>
      </w:ins>
      <w:del w:id="2894" w:author="JORGE CONTRERAS ORTIZ" w:date="2021-09-04T12:45:00Z">
        <w:r w:rsidR="00593FA6" w:rsidDel="00FE1EC4">
          <w:rPr>
            <w:noProof/>
          </w:rPr>
          <w:delText>43</w:delText>
        </w:r>
      </w:del>
      <w:r w:rsidR="005026F3">
        <w:rPr>
          <w:noProof/>
        </w:rPr>
        <w:fldChar w:fldCharType="end"/>
      </w:r>
      <w:bookmarkEnd w:id="2892"/>
      <w:r>
        <w:t xml:space="preserve"> </w:t>
      </w:r>
      <w:r w:rsidRPr="001C07F8">
        <w:t>Circuito de Alimentación</w:t>
      </w:r>
      <w:bookmarkEnd w:id="2891"/>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2895" w:author="JORGE CONTRERAS ORTIZ" w:date="2021-09-04T13:31:00Z">
        <w:r w:rsidRPr="00791D37" w:rsidDel="00C17583">
          <w:delText xml:space="preserve">deberemos </w:delText>
        </w:r>
      </w:del>
      <w:ins w:id="2896"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 xml:space="preserve">Alimentación de 3V3 recibida de la placa de alimentación de la </w:t>
      </w:r>
      <w:proofErr w:type="spellStart"/>
      <w:r w:rsidRPr="00791D37">
        <w:t>Coockie</w:t>
      </w:r>
      <w:proofErr w:type="spellEnd"/>
      <w:r w:rsidRPr="00791D37">
        <w:t xml:space="preserve"> (definida como</w:t>
      </w:r>
      <w:r w:rsidRPr="00791D37">
        <w:rPr>
          <w:b/>
          <w:bCs/>
        </w:rPr>
        <w:t xml:space="preserve"> DVDD</w:t>
      </w:r>
      <w:r w:rsidRPr="00791D37">
        <w:t>).</w:t>
      </w:r>
    </w:p>
    <w:p w14:paraId="02D9FFC9" w14:textId="6BA7C0F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proofErr w:type="spellStart"/>
      <w:r w:rsidRPr="00791D37">
        <w:t>Coockie</w:t>
      </w:r>
      <w:proofErr w:type="spellEnd"/>
      <w:r w:rsidRPr="00791D37">
        <w:t xml:space="preserve"> y no por USB, por lo tanto no se dispondrá de 5V, la alimentación de la PCB será la alimentación de 3V3 recibida de la placa de alimentación de la </w:t>
      </w:r>
      <w:proofErr w:type="spellStart"/>
      <w:r w:rsidRPr="00791D37">
        <w:t>Coockie</w:t>
      </w:r>
      <w:proofErr w:type="spellEnd"/>
      <w:r w:rsidRPr="00791D37">
        <w:t>. Esta alimentación seleccionada (</w:t>
      </w:r>
      <w:r w:rsidRPr="00791D37">
        <w:rPr>
          <w:b/>
          <w:bCs/>
        </w:rPr>
        <w:t>PMUX</w:t>
      </w:r>
      <w:r w:rsidRPr="00791D37">
        <w:t xml:space="preserve">) se hará pasar por U2, LDO a 3V3, </w:t>
      </w:r>
      <w:del w:id="2897" w:author="JORGE CONTRERAS ORTIZ" w:date="2021-09-04T13:31:00Z">
        <w:r w:rsidRPr="00791D37" w:rsidDel="00C17583">
          <w:delText xml:space="preserve">asegurándonos </w:delText>
        </w:r>
      </w:del>
      <w:ins w:id="2898" w:author="JORGE CONTRERAS ORTIZ" w:date="2021-09-04T13:31:00Z">
        <w:r w:rsidR="00C17583">
          <w:t>asegurando</w:t>
        </w:r>
        <w:r w:rsidR="00C17583" w:rsidRPr="00791D37">
          <w:t xml:space="preserve"> </w:t>
        </w:r>
      </w:ins>
      <w:r w:rsidRPr="00791D37">
        <w:t>así una alimentación estable de 3V3, ya se haya seleccionado previamente 5V o 3V3. Finalmente ya se pasará esta alimentación al resto del circuito.</w:t>
      </w:r>
    </w:p>
    <w:p w14:paraId="003685D5" w14:textId="16B6749F" w:rsidR="0074559B" w:rsidRDefault="0074559B" w:rsidP="00791D37">
      <w:pPr>
        <w:rPr>
          <w:ins w:id="2899"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2900" w:name="_Toc81499451"/>
      <w:bookmarkStart w:id="2901" w:name="_Toc81650453"/>
      <w:r w:rsidRPr="00791D37">
        <w:t>INTEGRACIÓN DEL MÓDULO KTWM102</w:t>
      </w:r>
      <w:bookmarkEnd w:id="2900"/>
      <w:bookmarkEnd w:id="2901"/>
    </w:p>
    <w:p w14:paraId="420CD3C0" w14:textId="77777777" w:rsidR="0074559B" w:rsidRPr="00791D37" w:rsidRDefault="0074559B" w:rsidP="00791D37"/>
    <w:p w14:paraId="01244CF6" w14:textId="77777777" w:rsidR="0074559B" w:rsidRPr="00791D37" w:rsidRDefault="0074559B" w:rsidP="00791D37">
      <w:r w:rsidRPr="00791D37">
        <w:t>El circuito realizado para integrar el módulo KTWM102 es el siguiente:</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6"/>
                    <a:stretch>
                      <a:fillRect/>
                    </a:stretch>
                  </pic:blipFill>
                  <pic:spPr>
                    <a:xfrm>
                      <a:off x="0" y="0"/>
                      <a:ext cx="5759450" cy="3343275"/>
                    </a:xfrm>
                    <a:prstGeom prst="rect">
                      <a:avLst/>
                    </a:prstGeom>
                  </pic:spPr>
                </pic:pic>
              </a:graphicData>
            </a:graphic>
          </wp:inline>
        </w:drawing>
      </w:r>
    </w:p>
    <w:p w14:paraId="3E779D24" w14:textId="5A2CA17F" w:rsidR="0074559B" w:rsidRPr="00791D37" w:rsidRDefault="0074559B" w:rsidP="00CA0339">
      <w:pPr>
        <w:pStyle w:val="Descripcin"/>
        <w:jc w:val="center"/>
      </w:pPr>
      <w:bookmarkStart w:id="2902" w:name="_Toc81499621"/>
      <w:bookmarkStart w:id="2903" w:name="_Toc81499856"/>
      <w:bookmarkStart w:id="2904" w:name="_Toc81655433"/>
      <w:r w:rsidRPr="00791D37">
        <w:t xml:space="preserve">Ilustración </w:t>
      </w:r>
      <w:r w:rsidR="005026F3">
        <w:fldChar w:fldCharType="begin"/>
      </w:r>
      <w:r w:rsidR="005026F3">
        <w:instrText xml:space="preserve"> SEQ Ilustración \* ARABIC </w:instrText>
      </w:r>
      <w:r w:rsidR="005026F3">
        <w:fldChar w:fldCharType="separate"/>
      </w:r>
      <w:ins w:id="2905" w:author="JORGE CONTRERAS ORTIZ" w:date="2021-09-04T12:50:00Z">
        <w:r w:rsidR="00FE1EC4">
          <w:rPr>
            <w:noProof/>
          </w:rPr>
          <w:t>44</w:t>
        </w:r>
      </w:ins>
      <w:del w:id="2906" w:author="JORGE CONTRERAS ORTIZ" w:date="2021-09-04T12:45:00Z">
        <w:r w:rsidR="00593FA6" w:rsidDel="00FE1EC4">
          <w:rPr>
            <w:noProof/>
          </w:rPr>
          <w:delText>44</w:delText>
        </w:r>
      </w:del>
      <w:r w:rsidR="005026F3">
        <w:rPr>
          <w:noProof/>
        </w:rPr>
        <w:fldChar w:fldCharType="end"/>
      </w:r>
      <w:r w:rsidRPr="00791D37">
        <w:t xml:space="preserve"> Circuito Integración del Módulo</w:t>
      </w:r>
      <w:bookmarkEnd w:id="2902"/>
      <w:bookmarkEnd w:id="2903"/>
      <w:bookmarkEnd w:id="2904"/>
    </w:p>
    <w:p w14:paraId="0DD44140" w14:textId="77777777" w:rsidR="0074559B" w:rsidRPr="00791D37" w:rsidRDefault="0074559B" w:rsidP="00791D37"/>
    <w:p w14:paraId="22D7FF8E" w14:textId="77777777" w:rsidR="0074559B" w:rsidRPr="00791D37" w:rsidRDefault="0074559B" w:rsidP="00791D37">
      <w:r w:rsidRPr="00791D37">
        <w:t>El dispositivo KTWM102, tal como hemos mostrado anteriormente, es el siguiente:</w:t>
      </w:r>
    </w:p>
    <w:p w14:paraId="5373B31E" w14:textId="77777777" w:rsidR="0074559B" w:rsidRPr="00791D37" w:rsidRDefault="0074559B" w:rsidP="00791D37"/>
    <w:p w14:paraId="18AB5926" w14:textId="77777777" w:rsidR="0074559B" w:rsidRPr="00791D37" w:rsidRDefault="0074559B" w:rsidP="00CA0339">
      <w:pPr>
        <w:jc w:val="center"/>
      </w:pPr>
      <w:r w:rsidRPr="00791D37">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0087B2B8" w14:textId="3B2B4AF2" w:rsidR="0074559B" w:rsidRPr="00791D37" w:rsidRDefault="0074559B" w:rsidP="00CA0339">
      <w:pPr>
        <w:pStyle w:val="Descripcin"/>
        <w:jc w:val="center"/>
      </w:pPr>
      <w:bookmarkStart w:id="2907" w:name="_Toc81499622"/>
      <w:bookmarkStart w:id="2908" w:name="_Toc81499857"/>
      <w:bookmarkStart w:id="2909" w:name="_Toc81655434"/>
      <w:r w:rsidRPr="00791D37">
        <w:t xml:space="preserve">Ilustración </w:t>
      </w:r>
      <w:r w:rsidR="005026F3">
        <w:fldChar w:fldCharType="begin"/>
      </w:r>
      <w:r w:rsidR="005026F3">
        <w:instrText xml:space="preserve"> SEQ Ilustración \* ARABIC </w:instrText>
      </w:r>
      <w:r w:rsidR="005026F3">
        <w:fldChar w:fldCharType="separate"/>
      </w:r>
      <w:ins w:id="2910" w:author="JORGE CONTRERAS ORTIZ" w:date="2021-09-04T12:50:00Z">
        <w:r w:rsidR="00FE1EC4">
          <w:rPr>
            <w:noProof/>
          </w:rPr>
          <w:t>45</w:t>
        </w:r>
      </w:ins>
      <w:del w:id="2911" w:author="JORGE CONTRERAS ORTIZ" w:date="2021-09-04T12:45:00Z">
        <w:r w:rsidR="00593FA6" w:rsidDel="00FE1EC4">
          <w:rPr>
            <w:noProof/>
          </w:rPr>
          <w:delText>45</w:delText>
        </w:r>
      </w:del>
      <w:r w:rsidR="005026F3">
        <w:rPr>
          <w:noProof/>
        </w:rPr>
        <w:fldChar w:fldCharType="end"/>
      </w:r>
      <w:r w:rsidRPr="00791D37">
        <w:t xml:space="preserve"> Dispositivo KTWM102</w:t>
      </w:r>
      <w:bookmarkEnd w:id="2907"/>
      <w:bookmarkEnd w:id="2908"/>
      <w:bookmarkEnd w:id="2909"/>
    </w:p>
    <w:p w14:paraId="70DFDAE3" w14:textId="77777777" w:rsidR="0074559B" w:rsidRPr="00791D37" w:rsidRDefault="0074559B" w:rsidP="00791D37"/>
    <w:p w14:paraId="56DD3073" w14:textId="1A4CBEE4" w:rsidR="0074559B" w:rsidDel="00C17583" w:rsidRDefault="0074559B" w:rsidP="00791D37">
      <w:pPr>
        <w:rPr>
          <w:del w:id="2912"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w:t>
      </w:r>
      <w:r w:rsidRPr="00791D37">
        <w:lastRenderedPageBreak/>
        <w:t xml:space="preserve">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2913" w:author="JORGE CONTRERAS ORTIZ" w:date="2021-09-04T13:31:00Z">
        <w:r w:rsidR="00C17583">
          <w:t xml:space="preserve"> </w:t>
        </w:r>
      </w:ins>
    </w:p>
    <w:p w14:paraId="0D43E522" w14:textId="77777777" w:rsidR="00C17583" w:rsidRPr="00791D37" w:rsidRDefault="00C17583" w:rsidP="00791D37">
      <w:pPr>
        <w:rPr>
          <w:ins w:id="2914" w:author="JORGE CONTRERAS ORTIZ" w:date="2021-09-04T13:32:00Z"/>
        </w:rPr>
      </w:pPr>
    </w:p>
    <w:p w14:paraId="7E988610" w14:textId="308B3EF8" w:rsidR="0074559B" w:rsidRPr="00791D37" w:rsidRDefault="0074559B" w:rsidP="00791D37">
      <w:del w:id="2915" w:author="JORGE CONTRERAS ORTIZ" w:date="2021-09-04T13:32:00Z">
        <w:r w:rsidRPr="00791D37" w:rsidDel="00C17583">
          <w:br w:type="page"/>
        </w:r>
      </w:del>
    </w:p>
    <w:p w14:paraId="3C5C0F4B" w14:textId="75D582FF" w:rsidR="0074559B" w:rsidRPr="00791D37" w:rsidRDefault="00C17583" w:rsidP="00791D37">
      <w:pPr>
        <w:pStyle w:val="Ttulo3"/>
      </w:pPr>
      <w:bookmarkStart w:id="2916" w:name="_Toc81499452"/>
      <w:bookmarkStart w:id="2917" w:name="_Toc81650454"/>
      <w:r w:rsidRPr="00791D37">
        <w:t>COOCKIE CONNECTOR</w:t>
      </w:r>
      <w:bookmarkEnd w:id="2916"/>
      <w:bookmarkEnd w:id="2917"/>
    </w:p>
    <w:p w14:paraId="32C39746" w14:textId="77777777" w:rsidR="0074559B" w:rsidRPr="00791D37" w:rsidRDefault="0074559B" w:rsidP="00791D37"/>
    <w:p w14:paraId="148F28E8" w14:textId="77777777" w:rsidR="0074559B" w:rsidRPr="00791D37" w:rsidRDefault="0074559B" w:rsidP="00791D37">
      <w:r w:rsidRPr="00791D37">
        <w:t xml:space="preserve">Esta parte del circuito, es la interfaz con el resto de PCB integrantes de la </w:t>
      </w:r>
      <w:proofErr w:type="spellStart"/>
      <w:r w:rsidRPr="00791D37">
        <w:t>Coockie</w:t>
      </w:r>
      <w:proofErr w:type="spellEnd"/>
      <w:r w:rsidRPr="00791D37">
        <w:t xml:space="preserve"> a través de conectores verticales:</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8"/>
                    <a:stretch>
                      <a:fillRect/>
                    </a:stretch>
                  </pic:blipFill>
                  <pic:spPr>
                    <a:xfrm>
                      <a:off x="0" y="0"/>
                      <a:ext cx="5759450" cy="6643370"/>
                    </a:xfrm>
                    <a:prstGeom prst="rect">
                      <a:avLst/>
                    </a:prstGeom>
                  </pic:spPr>
                </pic:pic>
              </a:graphicData>
            </a:graphic>
          </wp:inline>
        </w:drawing>
      </w:r>
    </w:p>
    <w:p w14:paraId="347941B8" w14:textId="42249AA1" w:rsidR="0074559B" w:rsidRPr="00791D37" w:rsidRDefault="0074559B" w:rsidP="00CA0339">
      <w:pPr>
        <w:pStyle w:val="Descripcin"/>
        <w:jc w:val="center"/>
      </w:pPr>
      <w:bookmarkStart w:id="2918" w:name="_Toc81499623"/>
      <w:bookmarkStart w:id="2919" w:name="_Toc81499858"/>
      <w:bookmarkStart w:id="2920" w:name="_Toc81655435"/>
      <w:r w:rsidRPr="00791D37">
        <w:t xml:space="preserve">Ilustración </w:t>
      </w:r>
      <w:r w:rsidR="005026F3">
        <w:fldChar w:fldCharType="begin"/>
      </w:r>
      <w:r w:rsidR="005026F3">
        <w:instrText xml:space="preserve"> SEQ Ilustración \* ARABIC </w:instrText>
      </w:r>
      <w:r w:rsidR="005026F3">
        <w:fldChar w:fldCharType="separate"/>
      </w:r>
      <w:ins w:id="2921" w:author="JORGE CONTRERAS ORTIZ" w:date="2021-09-04T12:50:00Z">
        <w:r w:rsidR="00FE1EC4">
          <w:rPr>
            <w:noProof/>
          </w:rPr>
          <w:t>46</w:t>
        </w:r>
      </w:ins>
      <w:del w:id="2922" w:author="JORGE CONTRERAS ORTIZ" w:date="2021-09-04T12:45:00Z">
        <w:r w:rsidR="00593FA6" w:rsidDel="00FE1EC4">
          <w:rPr>
            <w:noProof/>
          </w:rPr>
          <w:delText>46</w:delText>
        </w:r>
      </w:del>
      <w:r w:rsidR="005026F3">
        <w:rPr>
          <w:noProof/>
        </w:rPr>
        <w:fldChar w:fldCharType="end"/>
      </w:r>
      <w:r w:rsidRPr="00791D37">
        <w:t xml:space="preserve"> Conectores Verticales</w:t>
      </w:r>
      <w:bookmarkEnd w:id="2918"/>
      <w:bookmarkEnd w:id="2919"/>
      <w:bookmarkEnd w:id="2920"/>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2923" w:name="_Toc81499453"/>
      <w:bookmarkStart w:id="2924" w:name="_Toc81650455"/>
      <w:r w:rsidRPr="00791D37">
        <w:lastRenderedPageBreak/>
        <w:t>USB</w:t>
      </w:r>
      <w:bookmarkEnd w:id="2923"/>
      <w:bookmarkEnd w:id="2924"/>
    </w:p>
    <w:p w14:paraId="64CF7F94" w14:textId="77777777" w:rsidR="0074559B" w:rsidRPr="00791D37" w:rsidRDefault="0074559B" w:rsidP="00791D37"/>
    <w:p w14:paraId="075E2DAE" w14:textId="77777777" w:rsidR="0074559B" w:rsidRPr="00791D37" w:rsidRDefault="0074559B" w:rsidP="00791D37">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69"/>
                    <a:stretch>
                      <a:fillRect/>
                    </a:stretch>
                  </pic:blipFill>
                  <pic:spPr>
                    <a:xfrm>
                      <a:off x="0" y="0"/>
                      <a:ext cx="5759450" cy="2359660"/>
                    </a:xfrm>
                    <a:prstGeom prst="rect">
                      <a:avLst/>
                    </a:prstGeom>
                  </pic:spPr>
                </pic:pic>
              </a:graphicData>
            </a:graphic>
          </wp:inline>
        </w:drawing>
      </w:r>
    </w:p>
    <w:p w14:paraId="1E246518" w14:textId="054F5250" w:rsidR="0074559B" w:rsidRPr="00791D37" w:rsidRDefault="0074559B" w:rsidP="00CA0339">
      <w:pPr>
        <w:pStyle w:val="Descripcin"/>
        <w:jc w:val="center"/>
      </w:pPr>
      <w:bookmarkStart w:id="2925" w:name="_Toc81499624"/>
      <w:bookmarkStart w:id="2926" w:name="_Toc81499859"/>
      <w:bookmarkStart w:id="2927" w:name="_Toc81655436"/>
      <w:r w:rsidRPr="00791D37">
        <w:t xml:space="preserve">Ilustración </w:t>
      </w:r>
      <w:r w:rsidR="005026F3">
        <w:fldChar w:fldCharType="begin"/>
      </w:r>
      <w:r w:rsidR="005026F3">
        <w:instrText xml:space="preserve"> SEQ Ilustración</w:instrText>
      </w:r>
      <w:r w:rsidR="005026F3">
        <w:instrText xml:space="preserve"> \* ARABIC </w:instrText>
      </w:r>
      <w:r w:rsidR="005026F3">
        <w:fldChar w:fldCharType="separate"/>
      </w:r>
      <w:ins w:id="2928" w:author="JORGE CONTRERAS ORTIZ" w:date="2021-09-04T12:50:00Z">
        <w:r w:rsidR="00FE1EC4">
          <w:rPr>
            <w:noProof/>
          </w:rPr>
          <w:t>47</w:t>
        </w:r>
      </w:ins>
      <w:del w:id="2929" w:author="JORGE CONTRERAS ORTIZ" w:date="2021-09-04T12:45:00Z">
        <w:r w:rsidR="00593FA6" w:rsidDel="00FE1EC4">
          <w:rPr>
            <w:noProof/>
          </w:rPr>
          <w:delText>47</w:delText>
        </w:r>
      </w:del>
      <w:r w:rsidR="005026F3">
        <w:rPr>
          <w:noProof/>
        </w:rPr>
        <w:fldChar w:fldCharType="end"/>
      </w:r>
      <w:r w:rsidRPr="00791D37">
        <w:t xml:space="preserve"> Conector USB</w:t>
      </w:r>
      <w:bookmarkEnd w:id="2925"/>
      <w:bookmarkEnd w:id="2926"/>
      <w:bookmarkEnd w:id="2927"/>
    </w:p>
    <w:p w14:paraId="754700F0" w14:textId="77777777" w:rsidR="0074559B" w:rsidRPr="00791D37" w:rsidRDefault="0074559B" w:rsidP="00791D37">
      <w:r w:rsidRPr="00791D37">
        <w:t xml:space="preserve">Se añade un Led SMD con una resistencia en serie, como comprobación de que lleguen los </w:t>
      </w:r>
      <w:commentRangeStart w:id="2930"/>
      <w:r w:rsidRPr="00791D37">
        <w:t>5V</w:t>
      </w:r>
      <w:commentRangeEnd w:id="2930"/>
      <w:r w:rsidRPr="00791D37">
        <w:rPr>
          <w:rStyle w:val="Refdecomentario"/>
        </w:rPr>
        <w:commentReference w:id="2930"/>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2931" w:name="_Toc81499454"/>
      <w:bookmarkStart w:id="2932" w:name="_Toc81650456"/>
      <w:r w:rsidRPr="00791D37">
        <w:lastRenderedPageBreak/>
        <w:t>LAYOUT</w:t>
      </w:r>
      <w:bookmarkEnd w:id="2931"/>
      <w:bookmarkEnd w:id="2932"/>
    </w:p>
    <w:p w14:paraId="437CE7B7" w14:textId="77777777" w:rsidR="0074559B" w:rsidRPr="00791D37" w:rsidRDefault="0074559B" w:rsidP="00791D37"/>
    <w:p w14:paraId="29D232F8" w14:textId="77777777" w:rsidR="0074559B" w:rsidRPr="00791D37" w:rsidRDefault="0074559B" w:rsidP="00791D37">
      <w:r w:rsidRPr="00791D37">
        <w:t>El Layout completo realizado es el mostrado en la Ilustración 11.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0"/>
                    <a:stretch>
                      <a:fillRect/>
                    </a:stretch>
                  </pic:blipFill>
                  <pic:spPr>
                    <a:xfrm>
                      <a:off x="0" y="0"/>
                      <a:ext cx="4915729" cy="3756440"/>
                    </a:xfrm>
                    <a:prstGeom prst="rect">
                      <a:avLst/>
                    </a:prstGeom>
                  </pic:spPr>
                </pic:pic>
              </a:graphicData>
            </a:graphic>
          </wp:inline>
        </w:drawing>
      </w:r>
    </w:p>
    <w:p w14:paraId="3A81E9DA" w14:textId="546BCB0F" w:rsidR="0074559B" w:rsidRPr="00791D37" w:rsidRDefault="0074559B" w:rsidP="00CA0339">
      <w:pPr>
        <w:pStyle w:val="Descripcin"/>
        <w:jc w:val="center"/>
      </w:pPr>
      <w:bookmarkStart w:id="2933" w:name="_Toc81499625"/>
      <w:bookmarkStart w:id="2934" w:name="_Toc81499860"/>
      <w:bookmarkStart w:id="2935" w:name="_Toc81655437"/>
      <w:r w:rsidRPr="00791D37">
        <w:t xml:space="preserve">Ilustración </w:t>
      </w:r>
      <w:r w:rsidR="005026F3">
        <w:fldChar w:fldCharType="begin"/>
      </w:r>
      <w:r w:rsidR="005026F3">
        <w:instrText xml:space="preserve"> SEQ Ilustración \* ARABIC </w:instrText>
      </w:r>
      <w:r w:rsidR="005026F3">
        <w:fldChar w:fldCharType="separate"/>
      </w:r>
      <w:ins w:id="2936" w:author="JORGE CONTRERAS ORTIZ" w:date="2021-09-04T12:50:00Z">
        <w:r w:rsidR="00FE1EC4">
          <w:rPr>
            <w:noProof/>
          </w:rPr>
          <w:t>48</w:t>
        </w:r>
      </w:ins>
      <w:del w:id="2937" w:author="JORGE CONTRERAS ORTIZ" w:date="2021-09-04T12:45:00Z">
        <w:r w:rsidR="00593FA6" w:rsidDel="00FE1EC4">
          <w:rPr>
            <w:noProof/>
          </w:rPr>
          <w:delText>48</w:delText>
        </w:r>
      </w:del>
      <w:r w:rsidR="005026F3">
        <w:rPr>
          <w:noProof/>
        </w:rPr>
        <w:fldChar w:fldCharType="end"/>
      </w:r>
      <w:r w:rsidRPr="00791D37">
        <w:t xml:space="preserve"> Layout Completo</w:t>
      </w:r>
      <w:bookmarkEnd w:id="2933"/>
      <w:bookmarkEnd w:id="2934"/>
      <w:bookmarkEnd w:id="2935"/>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2938" w:name="_Toc81499455"/>
      <w:bookmarkStart w:id="2939" w:name="_Toc81650457"/>
      <w:r w:rsidRPr="00791D37">
        <w:lastRenderedPageBreak/>
        <w:t xml:space="preserve">LAYOUT CAPA </w:t>
      </w:r>
      <w:r w:rsidR="0074559B" w:rsidRPr="00791D37">
        <w:t>TOP</w:t>
      </w:r>
      <w:bookmarkEnd w:id="2938"/>
      <w:bookmarkEnd w:id="2939"/>
    </w:p>
    <w:p w14:paraId="6FF7FFC0" w14:textId="77777777" w:rsidR="0074559B" w:rsidRPr="00791D37" w:rsidRDefault="0074559B" w:rsidP="00791D37"/>
    <w:p w14:paraId="181B4CEF" w14:textId="0B0D0ED9" w:rsidR="0074559B" w:rsidRPr="00791D37" w:rsidRDefault="0074559B" w:rsidP="00791D37">
      <w:r w:rsidRPr="00791D37">
        <w:t>Como se ve e</w:t>
      </w:r>
      <w:ins w:id="2940" w:author="JORGE CONTRERAS ORTIZ" w:date="2021-09-04T13:32:00Z">
        <w:r w:rsidR="00C17583">
          <w:t>n</w:t>
        </w:r>
      </w:ins>
      <w:del w:id="2941" w:author="JORGE CONTRERAS ORTIZ" w:date="2021-09-04T13:32:00Z">
        <w:r w:rsidRPr="00791D37" w:rsidDel="00C17583">
          <w:delText>l</w:delText>
        </w:r>
      </w:del>
      <w:r w:rsidRPr="00791D37">
        <w:t xml:space="preserve"> la Ilustración 12, en la capa TOP se han posicionado la mayoría de las pistas y se ha realizado el posicionado de los componentes exceptuando 2 conectores.</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1"/>
                    <a:stretch>
                      <a:fillRect/>
                    </a:stretch>
                  </pic:blipFill>
                  <pic:spPr>
                    <a:xfrm>
                      <a:off x="0" y="0"/>
                      <a:ext cx="6044344" cy="4560914"/>
                    </a:xfrm>
                    <a:prstGeom prst="rect">
                      <a:avLst/>
                    </a:prstGeom>
                  </pic:spPr>
                </pic:pic>
              </a:graphicData>
            </a:graphic>
          </wp:inline>
        </w:drawing>
      </w:r>
    </w:p>
    <w:p w14:paraId="469A266C" w14:textId="0A98FA95" w:rsidR="0074559B" w:rsidRPr="00791D37" w:rsidRDefault="0074559B" w:rsidP="00CA0339">
      <w:pPr>
        <w:pStyle w:val="Descripcin"/>
        <w:jc w:val="center"/>
      </w:pPr>
      <w:bookmarkStart w:id="2942" w:name="_Toc81499626"/>
      <w:bookmarkStart w:id="2943" w:name="_Toc81499861"/>
      <w:bookmarkStart w:id="2944" w:name="_Toc81655438"/>
      <w:r w:rsidRPr="00791D37">
        <w:t xml:space="preserve">Ilustración </w:t>
      </w:r>
      <w:r w:rsidR="005026F3">
        <w:fldChar w:fldCharType="begin"/>
      </w:r>
      <w:r w:rsidR="005026F3">
        <w:instrText xml:space="preserve"> SEQ Ilustración \* ARABIC </w:instrText>
      </w:r>
      <w:r w:rsidR="005026F3">
        <w:fldChar w:fldCharType="separate"/>
      </w:r>
      <w:ins w:id="2945" w:author="JORGE CONTRERAS ORTIZ" w:date="2021-09-04T12:50:00Z">
        <w:r w:rsidR="00FE1EC4">
          <w:rPr>
            <w:noProof/>
          </w:rPr>
          <w:t>49</w:t>
        </w:r>
      </w:ins>
      <w:del w:id="2946" w:author="JORGE CONTRERAS ORTIZ" w:date="2021-09-04T12:45:00Z">
        <w:r w:rsidR="00593FA6" w:rsidDel="00FE1EC4">
          <w:rPr>
            <w:noProof/>
          </w:rPr>
          <w:delText>49</w:delText>
        </w:r>
      </w:del>
      <w:r w:rsidR="005026F3">
        <w:rPr>
          <w:noProof/>
        </w:rPr>
        <w:fldChar w:fldCharType="end"/>
      </w:r>
      <w:r w:rsidRPr="00791D37">
        <w:t xml:space="preserve"> Layout Capa TOP</w:t>
      </w:r>
      <w:bookmarkEnd w:id="2942"/>
      <w:bookmarkEnd w:id="2943"/>
      <w:bookmarkEnd w:id="2944"/>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2947" w:name="_Toc81499456"/>
      <w:bookmarkStart w:id="2948" w:name="_Toc81650458"/>
      <w:r w:rsidRPr="00791D37">
        <w:lastRenderedPageBreak/>
        <w:t>LAYOUT CAPA BOTTOM</w:t>
      </w:r>
      <w:bookmarkEnd w:id="2947"/>
      <w:bookmarkEnd w:id="2948"/>
    </w:p>
    <w:p w14:paraId="28E67B1B" w14:textId="77777777" w:rsidR="0074559B" w:rsidRPr="00791D37" w:rsidRDefault="0074559B" w:rsidP="00791D37"/>
    <w:p w14:paraId="2D0D848A" w14:textId="77777777" w:rsidR="0074559B" w:rsidRPr="00791D37" w:rsidRDefault="0074559B" w:rsidP="00791D37">
      <w:r w:rsidRPr="00791D37">
        <w:t>Como se muestra en la Ilustración 13, en la capa BOTTOM se han posicionado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2"/>
                    <a:stretch>
                      <a:fillRect/>
                    </a:stretch>
                  </pic:blipFill>
                  <pic:spPr>
                    <a:xfrm>
                      <a:off x="0" y="0"/>
                      <a:ext cx="5965152" cy="4380802"/>
                    </a:xfrm>
                    <a:prstGeom prst="rect">
                      <a:avLst/>
                    </a:prstGeom>
                  </pic:spPr>
                </pic:pic>
              </a:graphicData>
            </a:graphic>
          </wp:inline>
        </w:drawing>
      </w:r>
    </w:p>
    <w:p w14:paraId="44F3E2B8" w14:textId="380893B4" w:rsidR="0074559B" w:rsidRPr="00791D37" w:rsidRDefault="0074559B" w:rsidP="00CA0339">
      <w:pPr>
        <w:pStyle w:val="Descripcin"/>
        <w:jc w:val="center"/>
      </w:pPr>
      <w:bookmarkStart w:id="2949" w:name="_Toc81499627"/>
      <w:bookmarkStart w:id="2950" w:name="_Toc81499862"/>
      <w:bookmarkStart w:id="2951" w:name="_Toc81655439"/>
      <w:r w:rsidRPr="00791D37">
        <w:t xml:space="preserve">Ilustración </w:t>
      </w:r>
      <w:r w:rsidR="005026F3">
        <w:fldChar w:fldCharType="begin"/>
      </w:r>
      <w:r w:rsidR="005026F3">
        <w:instrText xml:space="preserve"> SEQ Ilustración \* ARABIC </w:instrText>
      </w:r>
      <w:r w:rsidR="005026F3">
        <w:fldChar w:fldCharType="separate"/>
      </w:r>
      <w:ins w:id="2952" w:author="JORGE CONTRERAS ORTIZ" w:date="2021-09-04T12:50:00Z">
        <w:r w:rsidR="00FE1EC4">
          <w:rPr>
            <w:noProof/>
          </w:rPr>
          <w:t>50</w:t>
        </w:r>
      </w:ins>
      <w:del w:id="2953" w:author="JORGE CONTRERAS ORTIZ" w:date="2021-09-04T12:45:00Z">
        <w:r w:rsidR="00593FA6" w:rsidDel="00FE1EC4">
          <w:rPr>
            <w:noProof/>
          </w:rPr>
          <w:delText>50</w:delText>
        </w:r>
      </w:del>
      <w:r w:rsidR="005026F3">
        <w:rPr>
          <w:noProof/>
        </w:rPr>
        <w:fldChar w:fldCharType="end"/>
      </w:r>
      <w:r w:rsidRPr="00791D37">
        <w:t xml:space="preserve"> Layout Capa BOTTOM</w:t>
      </w:r>
      <w:bookmarkEnd w:id="2949"/>
      <w:bookmarkEnd w:id="2950"/>
      <w:bookmarkEnd w:id="2951"/>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2954" w:author="JORGE CONTRERAS ORTIZ" w:date="2021-09-04T08:33:00Z"/>
        </w:rPr>
      </w:pPr>
      <w:bookmarkStart w:id="2955" w:name="_Toc81499457"/>
      <w:bookmarkStart w:id="2956" w:name="_Toc81650459"/>
      <w:ins w:id="2957" w:author="JORGE CONTRERAS ORTIZ" w:date="2021-09-04T08:33:00Z">
        <w:r>
          <w:lastRenderedPageBreak/>
          <w:t>RESULTADO FINAL DEL DISEÑO</w:t>
        </w:r>
        <w:bookmarkEnd w:id="2956"/>
      </w:ins>
    </w:p>
    <w:p w14:paraId="6490A9D9" w14:textId="1CD0D19C" w:rsidR="00797426" w:rsidRDefault="00797426" w:rsidP="00797426">
      <w:pPr>
        <w:rPr>
          <w:ins w:id="2958" w:author="JORGE CONTRERAS ORTIZ" w:date="2021-09-04T08:33:00Z"/>
        </w:rPr>
      </w:pPr>
    </w:p>
    <w:p w14:paraId="01EF5B00" w14:textId="7364B4C7" w:rsidR="00EA5ADB" w:rsidRDefault="00425C71" w:rsidP="005B42F0">
      <w:pPr>
        <w:rPr>
          <w:ins w:id="2959" w:author="JORGE CONTRERAS ORTIZ" w:date="2021-09-04T09:04:00Z"/>
        </w:rPr>
      </w:pPr>
      <w:ins w:id="2960" w:author="JORGE CONTRERAS ORTIZ" w:date="2021-09-04T08:52:00Z">
        <w:r>
          <w:t>Una vez finalizado el diseño se mandó fabricar la PCB quedando como se ve en</w:t>
        </w:r>
      </w:ins>
      <w:ins w:id="2961" w:author="JORGE CONTRERAS ORTIZ" w:date="2021-09-04T08:53:00Z">
        <w:r>
          <w:t xml:space="preserve"> Ilustración 5</w:t>
        </w:r>
      </w:ins>
      <w:ins w:id="2962" w:author="JORGE CONTRERAS ORTIZ" w:date="2021-09-04T08:55:00Z">
        <w:r>
          <w:t>1</w:t>
        </w:r>
      </w:ins>
      <w:ins w:id="2963" w:author="JORGE CONTRERAS ORTIZ" w:date="2021-09-04T08:53:00Z">
        <w:r>
          <w:t xml:space="preserve"> e Ilustración 5</w:t>
        </w:r>
      </w:ins>
      <w:ins w:id="2964" w:author="JORGE CONTRERAS ORTIZ" w:date="2021-09-04T08:55:00Z">
        <w:r>
          <w:t>2</w:t>
        </w:r>
      </w:ins>
      <w:ins w:id="2965" w:author="JORGE CONTRERAS ORTIZ" w:date="2021-09-04T08:53:00Z">
        <w:r>
          <w:t>.</w:t>
        </w:r>
      </w:ins>
      <w:ins w:id="2966" w:author="JORGE CONTRERAS ORTIZ" w:date="2021-09-04T08:55:00Z">
        <w:r>
          <w:t xml:space="preserve"> </w:t>
        </w:r>
      </w:ins>
    </w:p>
    <w:p w14:paraId="3FDB736E" w14:textId="04D604D4" w:rsidR="00EA5ADB" w:rsidRDefault="00EA5ADB" w:rsidP="00797426">
      <w:pPr>
        <w:rPr>
          <w:ins w:id="2967" w:author="JORGE CONTRERAS ORTIZ" w:date="2021-09-04T08:53:00Z"/>
        </w:rPr>
      </w:pPr>
      <w:ins w:id="2968" w:author="JORGE CONTRERAS ORTIZ" w:date="2021-09-04T09:06:00Z">
        <w:r>
          <w:t>Bas</w:t>
        </w:r>
      </w:ins>
      <w:ins w:id="2969" w:author="JORGE CONTRERAS ORTIZ" w:date="2021-09-04T09:07:00Z">
        <w:r>
          <w:t>ándose</w:t>
        </w:r>
      </w:ins>
      <w:ins w:id="2970" w:author="JORGE CONTRERAS ORTIZ" w:date="2021-09-04T09:05:00Z">
        <w:r>
          <w:t xml:space="preserve"> en proyectos previos, </w:t>
        </w:r>
      </w:ins>
      <w:ins w:id="2971" w:author="JORGE CONTRERAS ORTIZ" w:date="2021-09-04T09:07:00Z">
        <w:r>
          <w:t>como se ve en Ilustración 51</w:t>
        </w:r>
      </w:ins>
      <w:ins w:id="2972" w:author="JORGE CONTRERAS ORTIZ" w:date="2021-09-04T09:06:00Z">
        <w:r>
          <w:t>,</w:t>
        </w:r>
      </w:ins>
      <w:ins w:id="2973" w:author="JORGE CONTRERAS ORTIZ" w:date="2021-09-04T09:05:00Z">
        <w:r>
          <w:t xml:space="preserve">se ha añadido silicona no conductora al conector USB </w:t>
        </w:r>
      </w:ins>
      <w:ins w:id="2974"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2975" w:author="JORGE CONTRERAS ORTIZ" w:date="2021-09-04T08:58:00Z"/>
        </w:rPr>
        <w:pPrChange w:id="2976" w:author="JORGE CONTRERAS ORTIZ" w:date="2021-09-04T08:58:00Z">
          <w:pPr>
            <w:jc w:val="center"/>
          </w:pPr>
        </w:pPrChange>
      </w:pPr>
      <w:ins w:id="2977"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34BB03B2" w:rsidR="00425C71" w:rsidRPr="00434554" w:rsidRDefault="00425C71">
      <w:pPr>
        <w:pStyle w:val="Descripcin"/>
        <w:jc w:val="center"/>
        <w:rPr>
          <w:ins w:id="2978" w:author="JORGE CONTRERAS ORTIZ" w:date="2021-09-04T08:53:00Z"/>
          <w:lang w:val="en-US"/>
          <w:rPrChange w:id="2979" w:author="JORGE CONTRERAS ORTIZ" w:date="2021-09-04T09:17:00Z">
            <w:rPr>
              <w:ins w:id="2980" w:author="JORGE CONTRERAS ORTIZ" w:date="2021-09-04T08:53:00Z"/>
            </w:rPr>
          </w:rPrChange>
        </w:rPr>
        <w:pPrChange w:id="2981" w:author="JORGE CONTRERAS ORTIZ" w:date="2021-09-04T08:58:00Z">
          <w:pPr/>
        </w:pPrChange>
      </w:pPr>
      <w:bookmarkStart w:id="2982" w:name="_Toc81655440"/>
      <w:ins w:id="2983" w:author="JORGE CONTRERAS ORTIZ" w:date="2021-09-04T08:58:00Z">
        <w:r w:rsidRPr="00434554">
          <w:rPr>
            <w:lang w:val="en-US"/>
            <w:rPrChange w:id="2984" w:author="JORGE CONTRERAS ORTIZ" w:date="2021-09-04T09:17:00Z">
              <w:rPr/>
            </w:rPrChange>
          </w:rPr>
          <w:t xml:space="preserve">Ilustración </w:t>
        </w:r>
        <w:r>
          <w:fldChar w:fldCharType="begin"/>
        </w:r>
        <w:r w:rsidRPr="00434554">
          <w:rPr>
            <w:lang w:val="en-US"/>
            <w:rPrChange w:id="2985" w:author="JORGE CONTRERAS ORTIZ" w:date="2021-09-04T09:17:00Z">
              <w:rPr/>
            </w:rPrChange>
          </w:rPr>
          <w:instrText xml:space="preserve"> SEQ Ilustración \* ARABIC </w:instrText>
        </w:r>
      </w:ins>
      <w:r>
        <w:fldChar w:fldCharType="separate"/>
      </w:r>
      <w:ins w:id="2986" w:author="JORGE CONTRERAS ORTIZ" w:date="2021-09-04T12:50:00Z">
        <w:r w:rsidR="00FE1EC4">
          <w:rPr>
            <w:noProof/>
            <w:lang w:val="en-US"/>
          </w:rPr>
          <w:t>51</w:t>
        </w:r>
      </w:ins>
      <w:ins w:id="2987" w:author="JORGE CONTRERAS ORTIZ" w:date="2021-09-04T08:58:00Z">
        <w:r>
          <w:fldChar w:fldCharType="end"/>
        </w:r>
        <w:r w:rsidRPr="00434554">
          <w:rPr>
            <w:lang w:val="en-US"/>
            <w:rPrChange w:id="2988" w:author="JORGE CONTRERAS ORTIZ" w:date="2021-09-04T09:17:00Z">
              <w:rPr/>
            </w:rPrChange>
          </w:rPr>
          <w:t xml:space="preserve"> PCB </w:t>
        </w:r>
        <w:proofErr w:type="spellStart"/>
        <w:r w:rsidRPr="00434554">
          <w:rPr>
            <w:lang w:val="en-US"/>
            <w:rPrChange w:id="2989" w:author="JORGE CONTRERAS ORTIZ" w:date="2021-09-04T09:17:00Z">
              <w:rPr/>
            </w:rPrChange>
          </w:rPr>
          <w:t>Coockie</w:t>
        </w:r>
        <w:proofErr w:type="spellEnd"/>
        <w:r w:rsidRPr="00434554">
          <w:rPr>
            <w:lang w:val="en-US"/>
            <w:rPrChange w:id="2990" w:author="JORGE CONTRERAS ORTIZ" w:date="2021-09-04T09:17:00Z">
              <w:rPr/>
            </w:rPrChange>
          </w:rPr>
          <w:t xml:space="preserve"> Thread TOP</w:t>
        </w:r>
      </w:ins>
      <w:bookmarkEnd w:id="2982"/>
    </w:p>
    <w:p w14:paraId="7B9B4E4F" w14:textId="3C55B84F" w:rsidR="00425C71" w:rsidRPr="00434554" w:rsidRDefault="00425C71" w:rsidP="00797426">
      <w:pPr>
        <w:rPr>
          <w:ins w:id="2991" w:author="JORGE CONTRERAS ORTIZ" w:date="2021-09-04T08:53:00Z"/>
          <w:lang w:val="en-US"/>
          <w:rPrChange w:id="2992" w:author="JORGE CONTRERAS ORTIZ" w:date="2021-09-04T09:17:00Z">
            <w:rPr>
              <w:ins w:id="2993" w:author="JORGE CONTRERAS ORTIZ" w:date="2021-09-04T08:53:00Z"/>
            </w:rPr>
          </w:rPrChange>
        </w:rPr>
      </w:pPr>
    </w:p>
    <w:p w14:paraId="0799F1EC" w14:textId="77777777" w:rsidR="00425C71" w:rsidRDefault="00425C71">
      <w:pPr>
        <w:keepNext/>
        <w:jc w:val="center"/>
        <w:rPr>
          <w:ins w:id="2994" w:author="JORGE CONTRERAS ORTIZ" w:date="2021-09-04T08:58:00Z"/>
        </w:rPr>
        <w:pPrChange w:id="2995" w:author="JORGE CONTRERAS ORTIZ" w:date="2021-09-04T08:58:00Z">
          <w:pPr>
            <w:jc w:val="center"/>
          </w:pPr>
        </w:pPrChange>
      </w:pPr>
      <w:ins w:id="2996"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3F9DC7A" w14:textId="738EAA79" w:rsidR="00425C71" w:rsidRPr="00FE1EC4" w:rsidRDefault="00425C71">
      <w:pPr>
        <w:pStyle w:val="Descripcin"/>
        <w:jc w:val="center"/>
        <w:rPr>
          <w:ins w:id="2997" w:author="JORGE CONTRERAS ORTIZ" w:date="2021-09-04T08:53:00Z"/>
          <w:lang w:val="en-US"/>
          <w:rPrChange w:id="2998" w:author="JORGE CONTRERAS ORTIZ" w:date="2021-09-04T12:46:00Z">
            <w:rPr>
              <w:ins w:id="2999" w:author="JORGE CONTRERAS ORTIZ" w:date="2021-09-04T08:53:00Z"/>
            </w:rPr>
          </w:rPrChange>
        </w:rPr>
        <w:pPrChange w:id="3000" w:author="JORGE CONTRERAS ORTIZ" w:date="2021-09-04T08:58:00Z">
          <w:pPr/>
        </w:pPrChange>
      </w:pPr>
      <w:bookmarkStart w:id="3001" w:name="_Toc81655441"/>
      <w:ins w:id="3002" w:author="JORGE CONTRERAS ORTIZ" w:date="2021-09-04T08:58:00Z">
        <w:r w:rsidRPr="00FE1EC4">
          <w:rPr>
            <w:lang w:val="en-US"/>
            <w:rPrChange w:id="3003" w:author="JORGE CONTRERAS ORTIZ" w:date="2021-09-04T12:46:00Z">
              <w:rPr/>
            </w:rPrChange>
          </w:rPr>
          <w:t xml:space="preserve">Ilustración </w:t>
        </w:r>
        <w:r>
          <w:fldChar w:fldCharType="begin"/>
        </w:r>
        <w:r>
          <w:instrText xml:space="preserve"> SEQ Ilustración \* ARABIC </w:instrText>
        </w:r>
      </w:ins>
      <w:r>
        <w:fldChar w:fldCharType="separate"/>
      </w:r>
      <w:ins w:id="3004" w:author="JORGE CONTRERAS ORTIZ" w:date="2021-09-04T12:50:00Z">
        <w:r w:rsidR="00FE1EC4">
          <w:rPr>
            <w:noProof/>
          </w:rPr>
          <w:t>52</w:t>
        </w:r>
      </w:ins>
      <w:ins w:id="3005" w:author="JORGE CONTRERAS ORTIZ" w:date="2021-09-04T08:58:00Z">
        <w:r>
          <w:fldChar w:fldCharType="end"/>
        </w:r>
        <w:r w:rsidRPr="00FE1EC4">
          <w:rPr>
            <w:lang w:val="en-US"/>
            <w:rPrChange w:id="3006" w:author="JORGE CONTRERAS ORTIZ" w:date="2021-09-04T12:46:00Z">
              <w:rPr/>
            </w:rPrChange>
          </w:rPr>
          <w:t xml:space="preserve"> PCB </w:t>
        </w:r>
        <w:proofErr w:type="spellStart"/>
        <w:r w:rsidRPr="00FE1EC4">
          <w:rPr>
            <w:lang w:val="en-US"/>
            <w:rPrChange w:id="3007" w:author="JORGE CONTRERAS ORTIZ" w:date="2021-09-04T12:46:00Z">
              <w:rPr/>
            </w:rPrChange>
          </w:rPr>
          <w:t>Coockie</w:t>
        </w:r>
        <w:proofErr w:type="spellEnd"/>
        <w:r w:rsidRPr="00FE1EC4">
          <w:rPr>
            <w:lang w:val="en-US"/>
            <w:rPrChange w:id="3008" w:author="JORGE CONTRERAS ORTIZ" w:date="2021-09-04T12:46:00Z">
              <w:rPr/>
            </w:rPrChange>
          </w:rPr>
          <w:t xml:space="preserve"> Thread TOP</w:t>
        </w:r>
      </w:ins>
      <w:bookmarkEnd w:id="3001"/>
    </w:p>
    <w:p w14:paraId="5C2ABBEC" w14:textId="77777777" w:rsidR="00425C71" w:rsidRPr="00FE1EC4" w:rsidRDefault="00425C71">
      <w:pPr>
        <w:rPr>
          <w:ins w:id="3009" w:author="JORGE CONTRERAS ORTIZ" w:date="2021-09-04T08:32:00Z"/>
          <w:lang w:val="en-US"/>
          <w:rPrChange w:id="3010" w:author="JORGE CONTRERAS ORTIZ" w:date="2021-09-04T12:46:00Z">
            <w:rPr>
              <w:ins w:id="3011" w:author="JORGE CONTRERAS ORTIZ" w:date="2021-09-04T08:32:00Z"/>
            </w:rPr>
          </w:rPrChange>
        </w:rPr>
        <w:pPrChange w:id="3012" w:author="JORGE CONTRERAS ORTIZ" w:date="2021-09-04T08:33:00Z">
          <w:pPr>
            <w:pStyle w:val="Ttulo2"/>
          </w:pPr>
        </w:pPrChange>
      </w:pPr>
    </w:p>
    <w:p w14:paraId="49971D95" w14:textId="2183D99D" w:rsidR="0074559B" w:rsidRDefault="0074559B" w:rsidP="00791D37">
      <w:pPr>
        <w:pStyle w:val="Ttulo2"/>
        <w:rPr>
          <w:ins w:id="3013" w:author="JORGE CONTRERAS ORTIZ" w:date="2021-09-04T09:11:00Z"/>
        </w:rPr>
      </w:pPr>
      <w:bookmarkStart w:id="3014" w:name="_Toc81650460"/>
      <w:r w:rsidRPr="00791D37">
        <w:lastRenderedPageBreak/>
        <w:t>COMPONENTES COMERCIALES UTILIZADOS</w:t>
      </w:r>
      <w:bookmarkEnd w:id="2955"/>
      <w:bookmarkEnd w:id="3014"/>
    </w:p>
    <w:p w14:paraId="5A401009" w14:textId="77777777" w:rsidR="00EA5ADB" w:rsidRPr="005B42F0" w:rsidRDefault="00EA5ADB">
      <w:pPr>
        <w:pPrChange w:id="3015" w:author="JORGE CONTRERAS ORTIZ" w:date="2021-09-04T09:11:00Z">
          <w:pPr>
            <w:pStyle w:val="Ttulo2"/>
          </w:pPr>
        </w:pPrChange>
      </w:pPr>
    </w:p>
    <w:p w14:paraId="4556ABA7" w14:textId="71523E74" w:rsidR="0074559B" w:rsidRPr="00791D37" w:rsidRDefault="00C17583" w:rsidP="00791D37">
      <w:pPr>
        <w:pStyle w:val="Ttulo3"/>
      </w:pPr>
      <w:bookmarkStart w:id="3016" w:name="_Toc81499458"/>
      <w:bookmarkStart w:id="3017" w:name="_Toc81650461"/>
      <w:r w:rsidRPr="00791D37">
        <w:t>ELEMENTOS HARDWARE UTILIZADOS</w:t>
      </w:r>
      <w:bookmarkEnd w:id="3016"/>
      <w:bookmarkEnd w:id="3017"/>
    </w:p>
    <w:p w14:paraId="29040D4C" w14:textId="77777777" w:rsidR="0074559B" w:rsidRPr="00791D37" w:rsidRDefault="0074559B" w:rsidP="00791D37"/>
    <w:p w14:paraId="1B7ED81B" w14:textId="77777777" w:rsidR="0074559B" w:rsidRPr="00791D37" w:rsidRDefault="0074559B" w:rsidP="00791D37">
      <w:r w:rsidRPr="00791D37">
        <w:t>Los elementos Hardware comerciales utilizados han sido:</w:t>
      </w:r>
    </w:p>
    <w:p w14:paraId="6C353FD3" w14:textId="381EFAC1" w:rsidR="0074559B" w:rsidRDefault="0074559B" w:rsidP="00791D37">
      <w:pPr>
        <w:pStyle w:val="Prrafodelista"/>
        <w:numPr>
          <w:ilvl w:val="0"/>
          <w:numId w:val="26"/>
        </w:numPr>
      </w:pPr>
      <w:r w:rsidRPr="00791D37">
        <w:rPr>
          <w:b/>
          <w:bCs/>
        </w:rPr>
        <w:t>Kit de Desarrollo STM32F407G-DISC1</w:t>
      </w:r>
      <w:r w:rsidRPr="00791D37">
        <w:t xml:space="preserve">: Kit de microcontrolador utilizado en primera instancia para el envío de comandos vía UART a los módulos KTDG102 </w:t>
      </w:r>
      <w:proofErr w:type="spellStart"/>
      <w:r w:rsidRPr="00791D37">
        <w:t>Evaluation</w:t>
      </w:r>
      <w:proofErr w:type="spellEnd"/>
      <w:r w:rsidRPr="00791D37">
        <w:t xml:space="preserve"> Dongle de </w:t>
      </w:r>
      <w:proofErr w:type="spellStart"/>
      <w:r w:rsidRPr="00791D37">
        <w:t>Kirale</w:t>
      </w:r>
      <w:proofErr w:type="spellEnd"/>
      <w:r w:rsidRPr="00791D37">
        <w:t>. Se ha utilizado 1 unidad.</w:t>
      </w:r>
    </w:p>
    <w:p w14:paraId="51DE6E73" w14:textId="77777777" w:rsidR="0074559B" w:rsidRPr="00791D37" w:rsidRDefault="0074559B" w:rsidP="00F21168">
      <w:pPr>
        <w:pStyle w:val="Prrafodelista"/>
        <w:jc w:val="center"/>
      </w:pPr>
      <w:r w:rsidRPr="00791D37">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p>
    <w:p w14:paraId="5D4001B9" w14:textId="4F0E9D80" w:rsidR="0074559B" w:rsidRPr="00791D37" w:rsidRDefault="0074559B" w:rsidP="00F21168">
      <w:pPr>
        <w:pStyle w:val="Descripcin"/>
        <w:jc w:val="center"/>
      </w:pPr>
      <w:bookmarkStart w:id="3018" w:name="_Toc81499628"/>
      <w:bookmarkStart w:id="3019" w:name="_Toc81499863"/>
      <w:bookmarkStart w:id="3020" w:name="_Toc81655442"/>
      <w:r w:rsidRPr="00791D37">
        <w:t xml:space="preserve">Ilustración </w:t>
      </w:r>
      <w:r w:rsidR="005026F3">
        <w:fldChar w:fldCharType="begin"/>
      </w:r>
      <w:r w:rsidR="005026F3">
        <w:instrText xml:space="preserve"> SEQ Ilustración \* ARABIC </w:instrText>
      </w:r>
      <w:r w:rsidR="005026F3">
        <w:fldChar w:fldCharType="separate"/>
      </w:r>
      <w:ins w:id="3021" w:author="JORGE CONTRERAS ORTIZ" w:date="2021-09-04T12:50:00Z">
        <w:r w:rsidR="00FE1EC4">
          <w:rPr>
            <w:noProof/>
          </w:rPr>
          <w:t>53</w:t>
        </w:r>
      </w:ins>
      <w:del w:id="3022" w:author="JORGE CONTRERAS ORTIZ" w:date="2021-09-04T08:54:00Z">
        <w:r w:rsidR="00CA0339" w:rsidDel="00425C71">
          <w:rPr>
            <w:noProof/>
          </w:rPr>
          <w:delText>51</w:delText>
        </w:r>
      </w:del>
      <w:r w:rsidR="005026F3">
        <w:rPr>
          <w:noProof/>
        </w:rPr>
        <w:fldChar w:fldCharType="end"/>
      </w:r>
      <w:r w:rsidRPr="00791D37">
        <w:t xml:space="preserve"> Kit de Desarrollo STM32F407G-DISC1</w:t>
      </w:r>
      <w:bookmarkEnd w:id="3018"/>
      <w:bookmarkEnd w:id="3019"/>
      <w:bookmarkEnd w:id="3020"/>
    </w:p>
    <w:p w14:paraId="7B8F0F23" w14:textId="4E86A3F9" w:rsidR="0074559B" w:rsidRDefault="0074559B" w:rsidP="00791D37">
      <w:pPr>
        <w:pStyle w:val="Prrafodelista"/>
        <w:numPr>
          <w:ilvl w:val="0"/>
          <w:numId w:val="26"/>
        </w:numPr>
      </w:pPr>
      <w:r w:rsidRPr="00791D37">
        <w:rPr>
          <w:b/>
          <w:bCs/>
        </w:rPr>
        <w:t xml:space="preserve">KTDG102 </w:t>
      </w:r>
      <w:proofErr w:type="spellStart"/>
      <w:r w:rsidRPr="00791D37">
        <w:rPr>
          <w:b/>
          <w:bCs/>
        </w:rPr>
        <w:t>Evaluation</w:t>
      </w:r>
      <w:proofErr w:type="spellEnd"/>
      <w:r w:rsidRPr="00791D37">
        <w:rPr>
          <w:b/>
          <w:bCs/>
        </w:rPr>
        <w:t xml:space="preserve"> Dongle: </w:t>
      </w:r>
      <w:r w:rsidRPr="00791D37">
        <w:t xml:space="preserve">Módulo Thread de Evaluación de </w:t>
      </w:r>
      <w:proofErr w:type="spellStart"/>
      <w:r w:rsidRPr="00791D37">
        <w:t>Kirale</w:t>
      </w:r>
      <w:proofErr w:type="spellEnd"/>
      <w:r w:rsidRPr="00791D37">
        <w:t>. Se han utilizado 2 unidades.</w:t>
      </w:r>
    </w:p>
    <w:p w14:paraId="1E4D6C8A" w14:textId="77777777" w:rsidR="00F21168" w:rsidRPr="00791D37" w:rsidRDefault="00F21168" w:rsidP="00F21168">
      <w:pPr>
        <w:pStyle w:val="Prrafodelista"/>
      </w:pPr>
    </w:p>
    <w:p w14:paraId="3A44B85D" w14:textId="77777777" w:rsidR="0074559B" w:rsidRPr="00791D37" w:rsidRDefault="0074559B" w:rsidP="00F21168">
      <w:pPr>
        <w:pStyle w:val="Prrafodelista"/>
        <w:jc w:val="center"/>
      </w:pPr>
      <w:r w:rsidRPr="00791D37">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p>
    <w:p w14:paraId="79618AFE" w14:textId="523930AD" w:rsidR="0074559B" w:rsidRPr="00791D37" w:rsidRDefault="0074559B" w:rsidP="00F21168">
      <w:pPr>
        <w:pStyle w:val="Descripcin"/>
        <w:jc w:val="center"/>
      </w:pPr>
      <w:bookmarkStart w:id="3023" w:name="_Toc81499629"/>
      <w:bookmarkStart w:id="3024" w:name="_Toc81499864"/>
      <w:bookmarkStart w:id="3025" w:name="_Toc81655443"/>
      <w:r w:rsidRPr="00791D37">
        <w:t xml:space="preserve">Ilustración </w:t>
      </w:r>
      <w:r w:rsidR="005026F3">
        <w:fldChar w:fldCharType="begin"/>
      </w:r>
      <w:r w:rsidR="005026F3">
        <w:instrText xml:space="preserve"> SEQ Ilustración \* ARABIC </w:instrText>
      </w:r>
      <w:r w:rsidR="005026F3">
        <w:fldChar w:fldCharType="separate"/>
      </w:r>
      <w:ins w:id="3026" w:author="JORGE CONTRERAS ORTIZ" w:date="2021-09-04T12:50:00Z">
        <w:r w:rsidR="00FE1EC4">
          <w:rPr>
            <w:noProof/>
          </w:rPr>
          <w:t>54</w:t>
        </w:r>
      </w:ins>
      <w:del w:id="3027" w:author="JORGE CONTRERAS ORTIZ" w:date="2021-09-04T08:54:00Z">
        <w:r w:rsidR="00CA0339" w:rsidDel="00425C71">
          <w:rPr>
            <w:noProof/>
          </w:rPr>
          <w:delText>52</w:delText>
        </w:r>
      </w:del>
      <w:r w:rsidR="005026F3">
        <w:rPr>
          <w:noProof/>
        </w:rPr>
        <w:fldChar w:fldCharType="end"/>
      </w:r>
      <w:r w:rsidRPr="00791D37">
        <w:t xml:space="preserve"> KTDG102 </w:t>
      </w:r>
      <w:proofErr w:type="spellStart"/>
      <w:r w:rsidRPr="00791D37">
        <w:t>Evaluation</w:t>
      </w:r>
      <w:proofErr w:type="spellEnd"/>
      <w:r w:rsidRPr="00791D37">
        <w:t xml:space="preserve"> Dongle</w:t>
      </w:r>
      <w:bookmarkEnd w:id="3023"/>
      <w:bookmarkEnd w:id="3024"/>
      <w:bookmarkEnd w:id="3025"/>
    </w:p>
    <w:p w14:paraId="2E1E2FDB" w14:textId="77777777" w:rsidR="0074559B" w:rsidRPr="00791D37" w:rsidRDefault="0074559B" w:rsidP="00791D37">
      <w:pPr>
        <w:rPr>
          <w:color w:val="44546A" w:themeColor="text2"/>
          <w:sz w:val="18"/>
          <w:szCs w:val="18"/>
        </w:rPr>
      </w:pPr>
      <w:r w:rsidRPr="00791D37">
        <w:br w:type="page"/>
      </w:r>
    </w:p>
    <w:p w14:paraId="571EA884" w14:textId="77777777" w:rsidR="0074559B" w:rsidRPr="00791D37" w:rsidRDefault="0074559B" w:rsidP="00791D37">
      <w:pPr>
        <w:pStyle w:val="Prrafodelista"/>
        <w:numPr>
          <w:ilvl w:val="0"/>
          <w:numId w:val="26"/>
        </w:numPr>
        <w:rPr>
          <w:b/>
          <w:bCs/>
        </w:rPr>
      </w:pPr>
      <w:r w:rsidRPr="00791D37">
        <w:rPr>
          <w:b/>
          <w:bCs/>
        </w:rPr>
        <w:lastRenderedPageBreak/>
        <w:t xml:space="preserve">Módulo KTWM102: </w:t>
      </w:r>
      <w:r w:rsidRPr="00791D37">
        <w:t xml:space="preserve">Módulo Thread de </w:t>
      </w:r>
      <w:proofErr w:type="spellStart"/>
      <w:r w:rsidRPr="00791D37">
        <w:t>Kirale</w:t>
      </w:r>
      <w:proofErr w:type="spellEnd"/>
      <w:r w:rsidRPr="00791D37">
        <w:t xml:space="preserve">, el </w:t>
      </w:r>
      <w:proofErr w:type="spellStart"/>
      <w:r w:rsidRPr="00791D37">
        <w:t>cuál</w:t>
      </w:r>
      <w:proofErr w:type="spellEnd"/>
      <w:r w:rsidRPr="00791D37">
        <w:t xml:space="preserve"> se integra en la </w:t>
      </w:r>
      <w:proofErr w:type="spellStart"/>
      <w:r w:rsidRPr="00791D37">
        <w:t>Coockie</w:t>
      </w:r>
      <w:proofErr w:type="spellEnd"/>
      <w:r w:rsidRPr="00791D37">
        <w:t xml:space="preserve"> PCB</w:t>
      </w:r>
    </w:p>
    <w:p w14:paraId="4E33C67D" w14:textId="77777777" w:rsidR="0074559B" w:rsidRPr="00791D37" w:rsidRDefault="0074559B" w:rsidP="00F21168">
      <w:pPr>
        <w:jc w:val="center"/>
      </w:pPr>
      <w:r w:rsidRPr="00791D37">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p>
    <w:p w14:paraId="335290E3" w14:textId="06846FA9" w:rsidR="0074559B" w:rsidRDefault="0074559B" w:rsidP="00F21168">
      <w:pPr>
        <w:pStyle w:val="Descripcin"/>
        <w:jc w:val="center"/>
      </w:pPr>
      <w:bookmarkStart w:id="3028" w:name="_Toc81499630"/>
      <w:bookmarkStart w:id="3029" w:name="_Toc81499865"/>
      <w:bookmarkStart w:id="3030" w:name="_Toc81655444"/>
      <w:r w:rsidRPr="00791D37">
        <w:t xml:space="preserve">Ilustración </w:t>
      </w:r>
      <w:r w:rsidR="005026F3">
        <w:fldChar w:fldCharType="begin"/>
      </w:r>
      <w:r w:rsidR="005026F3">
        <w:instrText xml:space="preserve"> SEQ Ilustración \* ARABIC </w:instrText>
      </w:r>
      <w:r w:rsidR="005026F3">
        <w:fldChar w:fldCharType="separate"/>
      </w:r>
      <w:ins w:id="3031" w:author="JORGE CONTRERAS ORTIZ" w:date="2021-09-04T12:50:00Z">
        <w:r w:rsidR="00FE1EC4">
          <w:rPr>
            <w:noProof/>
          </w:rPr>
          <w:t>55</w:t>
        </w:r>
      </w:ins>
      <w:del w:id="3032" w:author="JORGE CONTRERAS ORTIZ" w:date="2021-09-04T08:54:00Z">
        <w:r w:rsidR="00CA0339" w:rsidDel="00425C71">
          <w:rPr>
            <w:noProof/>
          </w:rPr>
          <w:delText>53</w:delText>
        </w:r>
      </w:del>
      <w:r w:rsidR="005026F3">
        <w:rPr>
          <w:noProof/>
        </w:rPr>
        <w:fldChar w:fldCharType="end"/>
      </w:r>
      <w:r w:rsidRPr="00791D37">
        <w:t xml:space="preserve"> Módulo KTWM102</w:t>
      </w:r>
      <w:bookmarkEnd w:id="3028"/>
      <w:bookmarkEnd w:id="3029"/>
      <w:bookmarkEnd w:id="3030"/>
    </w:p>
    <w:p w14:paraId="72611924" w14:textId="77777777" w:rsidR="00F21168" w:rsidRPr="00F21168" w:rsidRDefault="00F21168" w:rsidP="00F21168"/>
    <w:p w14:paraId="018D2863" w14:textId="089AF84C" w:rsidR="0074559B" w:rsidRDefault="0074559B" w:rsidP="00791D37">
      <w:pPr>
        <w:pStyle w:val="Prrafodelista"/>
        <w:numPr>
          <w:ilvl w:val="0"/>
          <w:numId w:val="26"/>
        </w:numPr>
        <w:rPr>
          <w:lang w:val="en-US"/>
        </w:rPr>
      </w:pPr>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w:t>
      </w:r>
      <w:proofErr w:type="spellStart"/>
      <w:r w:rsidRPr="00791D37">
        <w:rPr>
          <w:lang w:val="en-US"/>
        </w:rPr>
        <w:t>Kirale</w:t>
      </w:r>
      <w:proofErr w:type="spellEnd"/>
      <w:r w:rsidRPr="00791D37">
        <w:rPr>
          <w:lang w:val="en-US"/>
        </w:rPr>
        <w:t>.</w:t>
      </w:r>
    </w:p>
    <w:p w14:paraId="3C34293E" w14:textId="77777777" w:rsidR="00F21168" w:rsidRPr="00791D37" w:rsidRDefault="00F21168" w:rsidP="00F21168">
      <w:pPr>
        <w:pStyle w:val="Prrafodelista"/>
        <w:rPr>
          <w:lang w:val="en-US"/>
        </w:rPr>
      </w:pPr>
    </w:p>
    <w:p w14:paraId="1F53223A" w14:textId="77777777" w:rsidR="0074559B" w:rsidRPr="00791D37" w:rsidRDefault="0074559B" w:rsidP="00F21168">
      <w:pPr>
        <w:jc w:val="center"/>
      </w:pPr>
      <w:r w:rsidRPr="00791D37">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p>
    <w:p w14:paraId="5354D0C1" w14:textId="393AAE6E" w:rsidR="0074559B" w:rsidRDefault="0074559B" w:rsidP="00F21168">
      <w:pPr>
        <w:pStyle w:val="Descripcin"/>
        <w:jc w:val="center"/>
      </w:pPr>
      <w:bookmarkStart w:id="3033" w:name="_Toc81499631"/>
      <w:bookmarkStart w:id="3034" w:name="_Toc81499866"/>
      <w:bookmarkStart w:id="3035" w:name="_Toc81655445"/>
      <w:r w:rsidRPr="00791D37">
        <w:t xml:space="preserve">Ilustración </w:t>
      </w:r>
      <w:r w:rsidR="005026F3">
        <w:fldChar w:fldCharType="begin"/>
      </w:r>
      <w:r w:rsidR="005026F3">
        <w:instrText xml:space="preserve"> SEQ Ilustración \* ARABIC </w:instrText>
      </w:r>
      <w:r w:rsidR="005026F3">
        <w:fldChar w:fldCharType="separate"/>
      </w:r>
      <w:ins w:id="3036" w:author="JORGE CONTRERAS ORTIZ" w:date="2021-09-04T12:50:00Z">
        <w:r w:rsidR="00FE1EC4">
          <w:rPr>
            <w:noProof/>
          </w:rPr>
          <w:t>56</w:t>
        </w:r>
      </w:ins>
      <w:del w:id="3037" w:author="JORGE CONTRERAS ORTIZ" w:date="2021-09-04T08:54:00Z">
        <w:r w:rsidR="00CA0339" w:rsidDel="00425C71">
          <w:rPr>
            <w:noProof/>
          </w:rPr>
          <w:delText>54</w:delText>
        </w:r>
      </w:del>
      <w:r w:rsidR="005026F3">
        <w:rPr>
          <w:noProof/>
        </w:rPr>
        <w:fldChar w:fldCharType="end"/>
      </w:r>
      <w:r w:rsidRPr="00791D37">
        <w:t xml:space="preserve"> </w:t>
      </w:r>
      <w:proofErr w:type="spellStart"/>
      <w:r w:rsidRPr="00791D37">
        <w:t>Border</w:t>
      </w:r>
      <w:proofErr w:type="spellEnd"/>
      <w:r w:rsidRPr="00791D37">
        <w:t xml:space="preserve"> </w:t>
      </w:r>
      <w:proofErr w:type="spellStart"/>
      <w:r w:rsidRPr="00791D37">
        <w:t>Router</w:t>
      </w:r>
      <w:bookmarkEnd w:id="3033"/>
      <w:bookmarkEnd w:id="3034"/>
      <w:bookmarkEnd w:id="3035"/>
      <w:proofErr w:type="spellEnd"/>
    </w:p>
    <w:p w14:paraId="5164833E" w14:textId="180BCC13" w:rsidR="00F21168" w:rsidRDefault="00F21168">
      <w:pPr>
        <w:jc w:val="left"/>
      </w:pPr>
      <w:r>
        <w:br w:type="page"/>
      </w:r>
    </w:p>
    <w:p w14:paraId="77D95E9A" w14:textId="77777777" w:rsidR="0074559B" w:rsidRPr="00791D37" w:rsidRDefault="0074559B" w:rsidP="00791D37">
      <w:pPr>
        <w:pStyle w:val="Prrafodelista"/>
        <w:numPr>
          <w:ilvl w:val="0"/>
          <w:numId w:val="26"/>
        </w:numPr>
      </w:pPr>
      <w:proofErr w:type="spellStart"/>
      <w:r w:rsidRPr="00791D37">
        <w:rPr>
          <w:b/>
          <w:bCs/>
        </w:rPr>
        <w:lastRenderedPageBreak/>
        <w:t>Coockie</w:t>
      </w:r>
      <w:proofErr w:type="spellEnd"/>
      <w:r w:rsidRPr="00791D37">
        <w:rPr>
          <w:b/>
          <w:bCs/>
        </w:rPr>
        <w:t>:</w:t>
      </w:r>
      <w:r w:rsidRPr="00791D37">
        <w:t xml:space="preserve"> Módulo sobre el que se implementa el diseño final de la PCB realizada.</w:t>
      </w:r>
    </w:p>
    <w:p w14:paraId="690F4469" w14:textId="77777777" w:rsidR="0074559B" w:rsidRPr="00791D37" w:rsidRDefault="0074559B" w:rsidP="00F21168">
      <w:pPr>
        <w:jc w:val="center"/>
      </w:pPr>
      <w:r w:rsidRPr="00791D37">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p>
    <w:p w14:paraId="09C063C3" w14:textId="3595A6B7" w:rsidR="0074559B" w:rsidRPr="00791D37" w:rsidRDefault="0074559B" w:rsidP="00F21168">
      <w:pPr>
        <w:pStyle w:val="Descripcin"/>
        <w:jc w:val="center"/>
      </w:pPr>
      <w:bookmarkStart w:id="3038" w:name="_Toc81499632"/>
      <w:bookmarkStart w:id="3039" w:name="_Toc81499867"/>
      <w:bookmarkStart w:id="3040" w:name="_Toc81655446"/>
      <w:r w:rsidRPr="00791D37">
        <w:t xml:space="preserve">Ilustración </w:t>
      </w:r>
      <w:r w:rsidR="005026F3">
        <w:fldChar w:fldCharType="begin"/>
      </w:r>
      <w:r w:rsidR="005026F3">
        <w:instrText xml:space="preserve"> SEQ Ilustración \* ARABIC </w:instrText>
      </w:r>
      <w:r w:rsidR="005026F3">
        <w:fldChar w:fldCharType="separate"/>
      </w:r>
      <w:ins w:id="3041" w:author="JORGE CONTRERAS ORTIZ" w:date="2021-09-04T12:50:00Z">
        <w:r w:rsidR="00FE1EC4">
          <w:rPr>
            <w:noProof/>
          </w:rPr>
          <w:t>57</w:t>
        </w:r>
      </w:ins>
      <w:del w:id="3042" w:author="JORGE CONTRERAS ORTIZ" w:date="2021-09-04T08:54:00Z">
        <w:r w:rsidR="00CA0339" w:rsidDel="00425C71">
          <w:rPr>
            <w:noProof/>
          </w:rPr>
          <w:delText>55</w:delText>
        </w:r>
      </w:del>
      <w:r w:rsidR="005026F3">
        <w:rPr>
          <w:noProof/>
        </w:rPr>
        <w:fldChar w:fldCharType="end"/>
      </w:r>
      <w:r w:rsidRPr="00791D37">
        <w:t xml:space="preserve"> Módulos de Procesamiento y de Alimentación de la </w:t>
      </w:r>
      <w:proofErr w:type="spellStart"/>
      <w:r w:rsidRPr="00791D37">
        <w:t>Coockie</w:t>
      </w:r>
      <w:bookmarkEnd w:id="3038"/>
      <w:bookmarkEnd w:id="3039"/>
      <w:bookmarkEnd w:id="3040"/>
      <w:proofErr w:type="spellEnd"/>
    </w:p>
    <w:p w14:paraId="34BFEDBB" w14:textId="77777777" w:rsidR="0074559B" w:rsidRPr="00791D37" w:rsidRDefault="0074559B" w:rsidP="00791D37">
      <w:pPr>
        <w:pStyle w:val="Descripcin"/>
      </w:pPr>
      <w:r w:rsidRPr="00791D37">
        <w:tab/>
      </w:r>
    </w:p>
    <w:p w14:paraId="2B5575F5" w14:textId="77777777" w:rsidR="00F21168" w:rsidRDefault="00F21168">
      <w:pPr>
        <w:jc w:val="left"/>
        <w:rPr>
          <w:rFonts w:eastAsiaTheme="majorEastAsia"/>
          <w:color w:val="2F5496" w:themeColor="accent1" w:themeShade="BF"/>
          <w:sz w:val="36"/>
          <w:szCs w:val="36"/>
        </w:rPr>
      </w:pPr>
      <w:bookmarkStart w:id="3043" w:name="_Toc81499459"/>
      <w:r>
        <w:br w:type="page"/>
      </w:r>
    </w:p>
    <w:p w14:paraId="420FFA1F" w14:textId="569EF623" w:rsidR="0074559B" w:rsidRPr="00791D37" w:rsidRDefault="0074559B" w:rsidP="00791D37">
      <w:pPr>
        <w:pStyle w:val="Ttulo1"/>
        <w:numPr>
          <w:ilvl w:val="0"/>
          <w:numId w:val="1"/>
        </w:numPr>
      </w:pPr>
      <w:bookmarkStart w:id="3044" w:name="_Toc81650462"/>
      <w:r w:rsidRPr="00791D37">
        <w:lastRenderedPageBreak/>
        <w:t>PRUEBAS EXPERIMENTALES</w:t>
      </w:r>
      <w:bookmarkEnd w:id="3043"/>
      <w:bookmarkEnd w:id="3044"/>
    </w:p>
    <w:p w14:paraId="79FB5345" w14:textId="77777777" w:rsidR="0074559B" w:rsidRPr="00791D37" w:rsidRDefault="0074559B" w:rsidP="00791D37"/>
    <w:p w14:paraId="39B6805E" w14:textId="77777777" w:rsidR="0074559B" w:rsidRPr="00791D37" w:rsidRDefault="0074559B" w:rsidP="00791D37">
      <w:pPr>
        <w:pStyle w:val="Ttulo2"/>
      </w:pPr>
      <w:bookmarkStart w:id="3045" w:name="_Toc81499460"/>
      <w:bookmarkStart w:id="3046" w:name="_Toc81650463"/>
      <w:bookmarkStart w:id="3047" w:name="_Ref81655066"/>
      <w:r w:rsidRPr="00791D37">
        <w:t>PRIMERA INTERACCIÓN CON DONGLE USB</w:t>
      </w:r>
      <w:bookmarkEnd w:id="3045"/>
      <w:bookmarkEnd w:id="3046"/>
      <w:bookmarkEnd w:id="3047"/>
    </w:p>
    <w:p w14:paraId="29676B32" w14:textId="77777777" w:rsidR="0074559B" w:rsidRPr="00791D37" w:rsidRDefault="0074559B" w:rsidP="00791D37"/>
    <w:p w14:paraId="7F8816DB" w14:textId="275221DA"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157CED26" w:rsidR="00F21168" w:rsidRPr="00FB0B05" w:rsidRDefault="00F21168" w:rsidP="00F21168">
                            <w:pPr>
                              <w:pStyle w:val="Descripcin"/>
                              <w:jc w:val="center"/>
                              <w:rPr>
                                <w:noProof/>
                              </w:rPr>
                            </w:pPr>
                            <w:bookmarkStart w:id="3048" w:name="_Toc81655447"/>
                            <w:r>
                              <w:t xml:space="preserve">Ilustración </w:t>
                            </w:r>
                            <w:r w:rsidR="005026F3">
                              <w:fldChar w:fldCharType="begin"/>
                            </w:r>
                            <w:r w:rsidR="005026F3">
                              <w:instrText xml:space="preserve"> SEQ Ilustración \* ARABIC </w:instrText>
                            </w:r>
                            <w:r w:rsidR="005026F3">
                              <w:fldChar w:fldCharType="separate"/>
                            </w:r>
                            <w:ins w:id="3049" w:author="JORGE CONTRERAS ORTIZ" w:date="2021-09-04T12:50:00Z">
                              <w:r w:rsidR="00FE1EC4">
                                <w:rPr>
                                  <w:noProof/>
                                </w:rPr>
                                <w:t>58</w:t>
                              </w:r>
                            </w:ins>
                            <w:del w:id="3050" w:author="JORGE CONTRERAS ORTIZ" w:date="2021-09-04T08:54:00Z">
                              <w:r w:rsidR="00CA0339" w:rsidDel="00425C71">
                                <w:rPr>
                                  <w:noProof/>
                                </w:rPr>
                                <w:delText>56</w:delText>
                              </w:r>
                            </w:del>
                            <w:r w:rsidR="005026F3">
                              <w:rPr>
                                <w:noProof/>
                              </w:rPr>
                              <w:fldChar w:fldCharType="end"/>
                            </w:r>
                            <w:r>
                              <w:t xml:space="preserve"> </w:t>
                            </w:r>
                            <w:r w:rsidRPr="00474202">
                              <w:t xml:space="preserve">Diagrama de conexión PC - Dongle - </w:t>
                            </w:r>
                            <w:proofErr w:type="spellStart"/>
                            <w:r w:rsidRPr="00474202">
                              <w:t>uC</w:t>
                            </w:r>
                            <w:bookmarkEnd w:id="30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157CED26" w:rsidR="00F21168" w:rsidRPr="00FB0B05" w:rsidRDefault="00F21168" w:rsidP="00F21168">
                      <w:pPr>
                        <w:pStyle w:val="Descripcin"/>
                        <w:jc w:val="center"/>
                        <w:rPr>
                          <w:noProof/>
                        </w:rPr>
                      </w:pPr>
                      <w:bookmarkStart w:id="3051" w:name="_Toc81655447"/>
                      <w:r>
                        <w:t xml:space="preserve">Ilustración </w:t>
                      </w:r>
                      <w:r w:rsidR="005026F3">
                        <w:fldChar w:fldCharType="begin"/>
                      </w:r>
                      <w:r w:rsidR="005026F3">
                        <w:instrText xml:space="preserve"> SEQ Ilustración \* ARABIC </w:instrText>
                      </w:r>
                      <w:r w:rsidR="005026F3">
                        <w:fldChar w:fldCharType="separate"/>
                      </w:r>
                      <w:ins w:id="3052" w:author="JORGE CONTRERAS ORTIZ" w:date="2021-09-04T12:50:00Z">
                        <w:r w:rsidR="00FE1EC4">
                          <w:rPr>
                            <w:noProof/>
                          </w:rPr>
                          <w:t>58</w:t>
                        </w:r>
                      </w:ins>
                      <w:del w:id="3053" w:author="JORGE CONTRERAS ORTIZ" w:date="2021-09-04T08:54:00Z">
                        <w:r w:rsidR="00CA0339" w:rsidDel="00425C71">
                          <w:rPr>
                            <w:noProof/>
                          </w:rPr>
                          <w:delText>56</w:delText>
                        </w:r>
                      </w:del>
                      <w:r w:rsidR="005026F3">
                        <w:rPr>
                          <w:noProof/>
                        </w:rPr>
                        <w:fldChar w:fldCharType="end"/>
                      </w:r>
                      <w:r>
                        <w:t xml:space="preserve"> </w:t>
                      </w:r>
                      <w:r w:rsidRPr="00474202">
                        <w:t xml:space="preserve">Diagrama de conexión PC - Dongle - </w:t>
                      </w:r>
                      <w:proofErr w:type="spellStart"/>
                      <w:r w:rsidRPr="00474202">
                        <w:t>uC</w:t>
                      </w:r>
                      <w:bookmarkEnd w:id="3051"/>
                      <w:proofErr w:type="spellEnd"/>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3054"/>
      <w:commentRangeEnd w:id="3054"/>
      <w:r w:rsidR="0074559B" w:rsidRPr="00791D37">
        <w:rPr>
          <w:rStyle w:val="Refdecomentario"/>
        </w:rPr>
        <w:commentReference w:id="3054"/>
      </w:r>
      <w:r w:rsidR="0074559B" w:rsidRPr="00791D37">
        <w:t xml:space="preserve">Esta primera prueba consiste en una primera interacción con el módulo, tanto desde el PC usando la herramienta proporcionada por </w:t>
      </w:r>
      <w:proofErr w:type="spellStart"/>
      <w:r w:rsidR="0074559B" w:rsidRPr="00791D37">
        <w:t>Kirale</w:t>
      </w:r>
      <w:proofErr w:type="spellEnd"/>
      <w:r w:rsidR="0074559B" w:rsidRPr="00791D37">
        <w:t xml:space="preserve"> de </w:t>
      </w:r>
      <w:proofErr w:type="spellStart"/>
      <w:r w:rsidR="0074559B" w:rsidRPr="00791D37">
        <w:t>KiTools</w:t>
      </w:r>
      <w:proofErr w:type="spellEnd"/>
      <w:r w:rsidR="0074559B" w:rsidRPr="00791D37">
        <w:t xml:space="preserve"> y usando el puerto USB, como desde un microcontrolador por vía UART. El diagrama de conexión </w:t>
      </w:r>
      <w:del w:id="3055" w:author="JORGE CONTRERAS ORTIZ" w:date="2021-09-04T13:36:00Z">
        <w:r w:rsidR="0074559B" w:rsidRPr="00791D37" w:rsidDel="00F92885">
          <w:delText xml:space="preserve">usado </w:delText>
        </w:r>
      </w:del>
      <w:ins w:id="3056" w:author="JORGE CONTRERAS ORTIZ" w:date="2021-09-04T13:36:00Z">
        <w:r w:rsidR="00F92885">
          <w:t>que se ha utilizado</w:t>
        </w:r>
        <w:r w:rsidR="00F92885" w:rsidRPr="00791D37">
          <w:t xml:space="preserve"> </w:t>
        </w:r>
      </w:ins>
      <w:r w:rsidR="0074559B" w:rsidRPr="00791D37">
        <w:t xml:space="preserve">ha sido el </w:t>
      </w:r>
      <w:del w:id="3057" w:author="JORGE CONTRERAS ORTIZ" w:date="2021-09-04T13:36:00Z">
        <w:r w:rsidR="0074559B" w:rsidRPr="00791D37" w:rsidDel="00F92885">
          <w:delText>siguiente</w:delText>
        </w:r>
      </w:del>
      <w:ins w:id="3058" w:author="JORGE CONTRERAS ORTIZ" w:date="2021-09-04T13:36:00Z">
        <w:r w:rsidR="00F92885">
          <w:t>mostrado a continuación en la Ilustración 58</w:t>
        </w:r>
      </w:ins>
      <w:r w:rsidR="0074559B" w:rsidRPr="00791D37">
        <w:t>:</w:t>
      </w:r>
    </w:p>
    <w:p w14:paraId="22E1CA85" w14:textId="2891FAD3" w:rsidR="0074559B" w:rsidRPr="00791D37" w:rsidDel="00F92885" w:rsidRDefault="0074559B" w:rsidP="00791D37">
      <w:pPr>
        <w:rPr>
          <w:del w:id="3059" w:author="JORGE CONTRERAS ORTIZ" w:date="2021-09-04T13:36:00Z"/>
        </w:rPr>
      </w:pPr>
    </w:p>
    <w:p w14:paraId="214A4825" w14:textId="77777777" w:rsidR="00F92885" w:rsidRDefault="00F92885" w:rsidP="00791D37">
      <w:pPr>
        <w:rPr>
          <w:ins w:id="3060"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w:t>
      </w:r>
      <w:proofErr w:type="spellStart"/>
      <w:r w:rsidRPr="00791D37">
        <w:t>Checksum</w:t>
      </w:r>
      <w:proofErr w:type="spellEnd"/>
      <w:r w:rsidRPr="00791D37">
        <w:t>,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3061" w:author="JORGE CONTRERAS ORTIZ" w:date="2021-09-04T13:36:00Z"/>
        </w:rPr>
      </w:pPr>
    </w:p>
    <w:p w14:paraId="33866908" w14:textId="77777777" w:rsidR="0074559B" w:rsidRPr="00791D37" w:rsidRDefault="0074559B" w:rsidP="00791D37">
      <w:pPr>
        <w:pStyle w:val="Ttulo2"/>
      </w:pPr>
      <w:bookmarkStart w:id="3062" w:name="_Toc81499461"/>
      <w:bookmarkStart w:id="3063" w:name="_Toc81650464"/>
      <w:r w:rsidRPr="00791D37">
        <w:t>RED DE DOS NODOS</w:t>
      </w:r>
      <w:bookmarkEnd w:id="3062"/>
      <w:bookmarkEnd w:id="3063"/>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w:t>
      </w:r>
      <w:proofErr w:type="spellStart"/>
      <w:r w:rsidRPr="00791D37">
        <w:t>Evaluation</w:t>
      </w:r>
      <w:proofErr w:type="spellEnd"/>
      <w:r w:rsidRPr="00791D37">
        <w:t xml:space="preserve"> Dongles conectados al PC con la herramienta </w:t>
      </w:r>
      <w:proofErr w:type="spellStart"/>
      <w:r w:rsidRPr="00791D37">
        <w:t>KiTools</w:t>
      </w:r>
      <w:proofErr w:type="spellEnd"/>
      <w:r w:rsidRPr="00791D37">
        <w:t xml:space="preserve"> por USB y al microcontrolador ARM por vía UART.</w:t>
      </w:r>
    </w:p>
    <w:p w14:paraId="7EB96704" w14:textId="798E1783"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0921B89B" w:rsidR="0074559B" w:rsidRPr="00AA1DAA" w:rsidRDefault="0074559B" w:rsidP="00F21168">
                            <w:pPr>
                              <w:pStyle w:val="Descripcin"/>
                              <w:jc w:val="center"/>
                              <w:rPr>
                                <w:noProof/>
                              </w:rPr>
                            </w:pPr>
                            <w:bookmarkStart w:id="3064" w:name="_Toc81499634"/>
                            <w:bookmarkStart w:id="3065" w:name="_Toc81499869"/>
                            <w:bookmarkStart w:id="3066" w:name="_Ref81655134"/>
                            <w:bookmarkStart w:id="3067" w:name="_Toc81655448"/>
                            <w:r>
                              <w:t xml:space="preserve">Ilustración </w:t>
                            </w:r>
                            <w:r w:rsidR="005026F3">
                              <w:fldChar w:fldCharType="begin"/>
                            </w:r>
                            <w:r w:rsidR="005026F3">
                              <w:instrText xml:space="preserve"> SEQ Ilustración \* ARABIC </w:instrText>
                            </w:r>
                            <w:r w:rsidR="005026F3">
                              <w:fldChar w:fldCharType="separate"/>
                            </w:r>
                            <w:ins w:id="3068" w:author="JORGE CONTRERAS ORTIZ" w:date="2021-09-04T13:38:00Z">
                              <w:r w:rsidR="00F92885">
                                <w:rPr>
                                  <w:noProof/>
                                </w:rPr>
                                <w:t>59</w:t>
                              </w:r>
                            </w:ins>
                            <w:del w:id="3069" w:author="JORGE CONTRERAS ORTIZ" w:date="2021-09-04T08:54:00Z">
                              <w:r w:rsidR="00CA0339" w:rsidDel="00425C71">
                                <w:rPr>
                                  <w:noProof/>
                                </w:rPr>
                                <w:delText>57</w:delText>
                              </w:r>
                            </w:del>
                            <w:r w:rsidR="005026F3">
                              <w:rPr>
                                <w:noProof/>
                              </w:rPr>
                              <w:fldChar w:fldCharType="end"/>
                            </w:r>
                            <w:bookmarkEnd w:id="3066"/>
                            <w:r>
                              <w:t xml:space="preserve"> Esquema montaje Red de Dos Nodos</w:t>
                            </w:r>
                            <w:bookmarkEnd w:id="3064"/>
                            <w:bookmarkEnd w:id="3065"/>
                            <w:bookmarkEnd w:id="30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0921B89B" w:rsidR="0074559B" w:rsidRPr="00AA1DAA" w:rsidRDefault="0074559B" w:rsidP="00F21168">
                      <w:pPr>
                        <w:pStyle w:val="Descripcin"/>
                        <w:jc w:val="center"/>
                        <w:rPr>
                          <w:noProof/>
                        </w:rPr>
                      </w:pPr>
                      <w:bookmarkStart w:id="3070" w:name="_Toc81499634"/>
                      <w:bookmarkStart w:id="3071" w:name="_Toc81499869"/>
                      <w:bookmarkStart w:id="3072" w:name="_Ref81655134"/>
                      <w:bookmarkStart w:id="3073" w:name="_Toc81655448"/>
                      <w:r>
                        <w:t xml:space="preserve">Ilustración </w:t>
                      </w:r>
                      <w:r w:rsidR="005026F3">
                        <w:fldChar w:fldCharType="begin"/>
                      </w:r>
                      <w:r w:rsidR="005026F3">
                        <w:instrText xml:space="preserve"> SEQ Ilustración \* ARABIC </w:instrText>
                      </w:r>
                      <w:r w:rsidR="005026F3">
                        <w:fldChar w:fldCharType="separate"/>
                      </w:r>
                      <w:ins w:id="3074" w:author="JORGE CONTRERAS ORTIZ" w:date="2021-09-04T13:38:00Z">
                        <w:r w:rsidR="00F92885">
                          <w:rPr>
                            <w:noProof/>
                          </w:rPr>
                          <w:t>59</w:t>
                        </w:r>
                      </w:ins>
                      <w:del w:id="3075" w:author="JORGE CONTRERAS ORTIZ" w:date="2021-09-04T08:54:00Z">
                        <w:r w:rsidR="00CA0339" w:rsidDel="00425C71">
                          <w:rPr>
                            <w:noProof/>
                          </w:rPr>
                          <w:delText>57</w:delText>
                        </w:r>
                      </w:del>
                      <w:r w:rsidR="005026F3">
                        <w:rPr>
                          <w:noProof/>
                        </w:rPr>
                        <w:fldChar w:fldCharType="end"/>
                      </w:r>
                      <w:bookmarkEnd w:id="3072"/>
                      <w:r>
                        <w:t xml:space="preserve"> Esquema montaje Red de Dos Nodos</w:t>
                      </w:r>
                      <w:bookmarkEnd w:id="3070"/>
                      <w:bookmarkEnd w:id="3071"/>
                      <w:bookmarkEnd w:id="3073"/>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3076" w:author="JORGE CONTRERAS ORTIZ" w:date="2021-09-04T13:37:00Z">
        <w:r w:rsidR="0074559B" w:rsidRPr="00791D37" w:rsidDel="00F92885">
          <w:delText>siguiente</w:delText>
        </w:r>
      </w:del>
      <w:ins w:id="3077" w:author="JORGE CONTRERAS ORTIZ" w:date="2021-09-04T13:37:00Z">
        <w:r>
          <w:t xml:space="preserve">mostrado en la </w:t>
        </w:r>
      </w:ins>
      <w:ins w:id="3078" w:author="JORGE CONTRERAS ORTIZ" w:date="2021-09-04T13:38:00Z">
        <w:r>
          <w:fldChar w:fldCharType="begin"/>
        </w:r>
        <w:r>
          <w:instrText xml:space="preserve"> REF _Ref81655134 \h </w:instrText>
        </w:r>
      </w:ins>
      <w:r>
        <w:fldChar w:fldCharType="separate"/>
      </w:r>
      <w:ins w:id="3079" w:author="JORGE CONTRERAS ORTIZ" w:date="2021-09-04T13:38:00Z">
        <w:r>
          <w:t xml:space="preserve">Ilustración </w:t>
        </w:r>
        <w:r>
          <w:rPr>
            <w:noProof/>
          </w:rPr>
          <w:t>59</w:t>
        </w:r>
        <w:r>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3080" w:name="_Toc81499462"/>
      <w:bookmarkStart w:id="3081" w:name="_Toc81650465"/>
      <w:r w:rsidRPr="00791D37">
        <w:t>CREACIÓN DE LA RED</w:t>
      </w:r>
      <w:bookmarkEnd w:id="3080"/>
      <w:bookmarkEnd w:id="3081"/>
    </w:p>
    <w:p w14:paraId="52DD98AD" w14:textId="77777777" w:rsidR="0074559B" w:rsidRPr="00791D37" w:rsidRDefault="0074559B" w:rsidP="00791D37"/>
    <w:p w14:paraId="1A36FD0A" w14:textId="3126F11C" w:rsidR="0074559B" w:rsidRPr="00791D37" w:rsidRDefault="0074559B" w:rsidP="00791D37">
      <w:r w:rsidRPr="00791D37">
        <w:t xml:space="preserve">La primera prueba realizada ha sido la creación correcta de la red (de la manera vista en </w:t>
      </w:r>
      <w:ins w:id="3082" w:author="JORGE CONTRERAS ORTIZ" w:date="2021-09-04T13:37:00Z">
        <w:r w:rsidR="00F92885">
          <w:fldChar w:fldCharType="begin"/>
        </w:r>
        <w:r w:rsidR="00F92885">
          <w:instrText xml:space="preserve"> REF _Ref81655066 \h </w:instrText>
        </w:r>
      </w:ins>
      <w:r w:rsidR="00F92885">
        <w:fldChar w:fldCharType="separate"/>
      </w:r>
      <w:ins w:id="3083" w:author="JORGE CONTRERAS ORTIZ" w:date="2021-09-04T13:37:00Z">
        <w:r w:rsidR="00F92885" w:rsidRPr="00791D37">
          <w:t>PRIMERA INTERACCIÓN CON DONGLE USB</w:t>
        </w:r>
        <w:r w:rsidR="00F92885">
          <w:fldChar w:fldCharType="end"/>
        </w:r>
      </w:ins>
      <w:del w:id="3084"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w:delText>
        </w:r>
        <w:r w:rsidRPr="00791D37" w:rsidDel="00F92885">
          <w:rPr>
            <w:rStyle w:val="Hipervnculo"/>
          </w:rPr>
          <w:delText>S</w:delText>
        </w:r>
        <w:r w:rsidRPr="00791D37" w:rsidDel="00F92885">
          <w:rPr>
            <w:rStyle w:val="Hipervnculo"/>
          </w:rPr>
          <w:delText>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3085" w:author="JORGE CONTRERAS ORTIZ" w:date="2021-09-04T13:36:00Z"/>
        </w:rPr>
      </w:pPr>
    </w:p>
    <w:p w14:paraId="18254C64" w14:textId="2405752E" w:rsidR="0074559B" w:rsidRPr="00791D37" w:rsidRDefault="00C17583" w:rsidP="00791D37">
      <w:pPr>
        <w:pStyle w:val="Ttulo3"/>
      </w:pPr>
      <w:bookmarkStart w:id="3086" w:name="_Toc81499463"/>
      <w:bookmarkStart w:id="3087" w:name="_Toc81650466"/>
      <w:r w:rsidRPr="00791D37">
        <w:t>PING ENTRE NODOS</w:t>
      </w:r>
      <w:bookmarkEnd w:id="3086"/>
      <w:bookmarkEnd w:id="3087"/>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2B7F2501" w14:textId="77777777" w:rsidR="0074559B" w:rsidRPr="00791D37" w:rsidRDefault="0074559B" w:rsidP="00791D37">
      <w:r w:rsidRPr="00791D37">
        <w:t xml:space="preserve">En el lado que se realiza el ping saldrán los siguientes Logs en </w:t>
      </w:r>
      <w:proofErr w:type="spellStart"/>
      <w:r w:rsidRPr="00791D37">
        <w:t>KiTools</w:t>
      </w:r>
      <w:proofErr w:type="spellEnd"/>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09600"/>
                    </a:xfrm>
                    <a:prstGeom prst="rect">
                      <a:avLst/>
                    </a:prstGeom>
                  </pic:spPr>
                </pic:pic>
              </a:graphicData>
            </a:graphic>
          </wp:inline>
        </w:drawing>
      </w:r>
    </w:p>
    <w:p w14:paraId="794F5376" w14:textId="2BBB64AC" w:rsidR="0074559B" w:rsidRPr="00791D37" w:rsidRDefault="0074559B" w:rsidP="00CA0339">
      <w:pPr>
        <w:pStyle w:val="Descripcin"/>
        <w:jc w:val="center"/>
      </w:pPr>
      <w:bookmarkStart w:id="3088" w:name="_Toc81499635"/>
      <w:bookmarkStart w:id="3089" w:name="_Toc81499870"/>
      <w:bookmarkStart w:id="3090" w:name="_Toc81655449"/>
      <w:r w:rsidRPr="00791D37">
        <w:t xml:space="preserve">Ilustración </w:t>
      </w:r>
      <w:r w:rsidR="005026F3">
        <w:fldChar w:fldCharType="begin"/>
      </w:r>
      <w:r w:rsidR="005026F3">
        <w:instrText xml:space="preserve"> SEQ Ilustración \* ARABIC </w:instrText>
      </w:r>
      <w:r w:rsidR="005026F3">
        <w:fldChar w:fldCharType="separate"/>
      </w:r>
      <w:ins w:id="3091" w:author="JORGE CONTRERAS ORTIZ" w:date="2021-09-04T12:50:00Z">
        <w:r w:rsidR="00FE1EC4">
          <w:rPr>
            <w:noProof/>
          </w:rPr>
          <w:t>60</w:t>
        </w:r>
      </w:ins>
      <w:del w:id="3092" w:author="JORGE CONTRERAS ORTIZ" w:date="2021-09-04T08:54:00Z">
        <w:r w:rsidR="00CA0339" w:rsidDel="00425C71">
          <w:rPr>
            <w:noProof/>
          </w:rPr>
          <w:delText>58</w:delText>
        </w:r>
      </w:del>
      <w:r w:rsidR="005026F3">
        <w:rPr>
          <w:noProof/>
        </w:rPr>
        <w:fldChar w:fldCharType="end"/>
      </w:r>
      <w:r w:rsidRPr="00791D37">
        <w:t xml:space="preserve"> Logs </w:t>
      </w:r>
      <w:proofErr w:type="spellStart"/>
      <w:r w:rsidRPr="00791D37">
        <w:t>KiTools</w:t>
      </w:r>
      <w:proofErr w:type="spellEnd"/>
      <w:r w:rsidRPr="00791D37">
        <w:t xml:space="preserve"> al REALIZAR un Ping</w:t>
      </w:r>
      <w:bookmarkEnd w:id="3088"/>
      <w:bookmarkEnd w:id="3089"/>
      <w:bookmarkEnd w:id="3090"/>
    </w:p>
    <w:p w14:paraId="7341CE20" w14:textId="77777777" w:rsidR="0074559B" w:rsidRPr="00791D37" w:rsidRDefault="0074559B" w:rsidP="00791D37">
      <w:r w:rsidRPr="00791D37">
        <w:t xml:space="preserve">En cambio en el </w:t>
      </w:r>
      <w:proofErr w:type="spellStart"/>
      <w:r w:rsidRPr="00791D37">
        <w:t>KiTools</w:t>
      </w:r>
      <w:proofErr w:type="spellEnd"/>
      <w:r w:rsidRPr="00791D37">
        <w:t xml:space="preserve"> del lado que recibimos el ping, saldrán los siguientes Logs:</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2"/>
                    <a:stretch>
                      <a:fillRect/>
                    </a:stretch>
                  </pic:blipFill>
                  <pic:spPr>
                    <a:xfrm>
                      <a:off x="0" y="0"/>
                      <a:ext cx="5400040" cy="504825"/>
                    </a:xfrm>
                    <a:prstGeom prst="rect">
                      <a:avLst/>
                    </a:prstGeom>
                  </pic:spPr>
                </pic:pic>
              </a:graphicData>
            </a:graphic>
          </wp:inline>
        </w:drawing>
      </w:r>
    </w:p>
    <w:p w14:paraId="57D9F28A" w14:textId="5662BD6F" w:rsidR="0074559B" w:rsidRPr="00791D37" w:rsidRDefault="0074559B" w:rsidP="00CA0339">
      <w:pPr>
        <w:pStyle w:val="Descripcin"/>
        <w:jc w:val="center"/>
      </w:pPr>
      <w:bookmarkStart w:id="3093" w:name="_Toc81499636"/>
      <w:bookmarkStart w:id="3094" w:name="_Toc81499871"/>
      <w:bookmarkStart w:id="3095" w:name="_Toc81655450"/>
      <w:r w:rsidRPr="00791D37">
        <w:t xml:space="preserve">Ilustración </w:t>
      </w:r>
      <w:r w:rsidR="005026F3">
        <w:fldChar w:fldCharType="begin"/>
      </w:r>
      <w:r w:rsidR="005026F3">
        <w:instrText xml:space="preserve"> SEQ Ilustración \* ARABIC </w:instrText>
      </w:r>
      <w:r w:rsidR="005026F3">
        <w:fldChar w:fldCharType="separate"/>
      </w:r>
      <w:ins w:id="3096" w:author="JORGE CONTRERAS ORTIZ" w:date="2021-09-04T12:50:00Z">
        <w:r w:rsidR="00FE1EC4">
          <w:rPr>
            <w:noProof/>
          </w:rPr>
          <w:t>61</w:t>
        </w:r>
      </w:ins>
      <w:del w:id="3097" w:author="JORGE CONTRERAS ORTIZ" w:date="2021-09-04T08:54:00Z">
        <w:r w:rsidR="00CA0339" w:rsidDel="00425C71">
          <w:rPr>
            <w:noProof/>
          </w:rPr>
          <w:delText>59</w:delText>
        </w:r>
      </w:del>
      <w:r w:rsidR="005026F3">
        <w:rPr>
          <w:noProof/>
        </w:rPr>
        <w:fldChar w:fldCharType="end"/>
      </w:r>
      <w:r w:rsidRPr="00791D37">
        <w:t xml:space="preserve"> Logs </w:t>
      </w:r>
      <w:proofErr w:type="spellStart"/>
      <w:r w:rsidRPr="00791D37">
        <w:t>KiTools</w:t>
      </w:r>
      <w:proofErr w:type="spellEnd"/>
      <w:r w:rsidRPr="00791D37">
        <w:t xml:space="preserve"> al </w:t>
      </w:r>
      <w:proofErr w:type="spellStart"/>
      <w:r w:rsidRPr="00791D37">
        <w:t>RECIBIRun</w:t>
      </w:r>
      <w:proofErr w:type="spellEnd"/>
      <w:r w:rsidRPr="00791D37">
        <w:t xml:space="preserve"> Ping</w:t>
      </w:r>
      <w:bookmarkEnd w:id="3093"/>
      <w:bookmarkEnd w:id="3094"/>
      <w:bookmarkEnd w:id="3095"/>
    </w:p>
    <w:p w14:paraId="5F3A8E38" w14:textId="77777777" w:rsidR="0074559B" w:rsidRPr="00791D37" w:rsidRDefault="0074559B" w:rsidP="00791D37"/>
    <w:p w14:paraId="646EDE5F" w14:textId="19DACAA0" w:rsidR="0074559B" w:rsidRPr="00791D37" w:rsidRDefault="00C17583" w:rsidP="00791D37">
      <w:pPr>
        <w:pStyle w:val="Ttulo3"/>
      </w:pPr>
      <w:bookmarkStart w:id="3098" w:name="_Toc81499464"/>
      <w:bookmarkStart w:id="3099" w:name="_Toc81650467"/>
      <w:r w:rsidRPr="00791D37">
        <w:t>ENVÍO DE MENSAJES UDP A TRAVÉS DE SOCKETS ENTRE AMBOS NODOS</w:t>
      </w:r>
      <w:bookmarkEnd w:id="3098"/>
      <w:bookmarkEnd w:id="3099"/>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77777777" w:rsidR="0074559B" w:rsidRPr="00791D37" w:rsidRDefault="0074559B" w:rsidP="00791D37">
      <w:pPr>
        <w:pStyle w:val="Prrafodelista"/>
        <w:numPr>
          <w:ilvl w:val="0"/>
          <w:numId w:val="22"/>
        </w:numPr>
      </w:pPr>
      <w:r w:rsidRPr="00791D37">
        <w:t xml:space="preserve">En esta prueba, al no haber un nodo </w:t>
      </w:r>
      <w:proofErr w:type="spellStart"/>
      <w:r w:rsidRPr="00791D37">
        <w:t>router</w:t>
      </w:r>
      <w:proofErr w:type="spellEnd"/>
      <w:r w:rsidRPr="00791D37">
        <w:t xml:space="preserve">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791D37">
          <w:rPr>
            <w:rStyle w:val="Hipervnculo"/>
          </w:rPr>
          <w:t>Ping entre nodos</w:t>
        </w:r>
      </w:hyperlink>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lastRenderedPageBreak/>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3100" w:name="_Toc81499465"/>
      <w:bookmarkStart w:id="3101" w:name="_Toc81650468"/>
      <w:r w:rsidRPr="00791D37">
        <w:t>PRUEBAS CON EL BORDER ROUTER</w:t>
      </w:r>
      <w:bookmarkEnd w:id="3100"/>
      <w:bookmarkEnd w:id="3101"/>
    </w:p>
    <w:p w14:paraId="72A6FDE6" w14:textId="77777777" w:rsidR="0074559B" w:rsidRPr="00791D37" w:rsidRDefault="0074559B" w:rsidP="00791D37"/>
    <w:p w14:paraId="0B6763FC" w14:textId="77777777" w:rsidR="0074559B" w:rsidRPr="00791D37" w:rsidRDefault="0074559B" w:rsidP="00791D37">
      <w:r w:rsidRPr="00791D37">
        <w:t xml:space="preserve">Una vez generada estas primeras pruebas con los KTDG102, se introduce en la red el </w:t>
      </w:r>
      <w:proofErr w:type="spellStart"/>
      <w:r w:rsidRPr="00791D37">
        <w:t>Border</w:t>
      </w:r>
      <w:proofErr w:type="spellEnd"/>
      <w:r w:rsidRPr="00791D37">
        <w:t xml:space="preserve"> </w:t>
      </w:r>
      <w:proofErr w:type="spellStart"/>
      <w:r w:rsidRPr="00791D37">
        <w:t>Router</w:t>
      </w:r>
      <w:proofErr w:type="spellEnd"/>
      <w:r w:rsidRPr="00791D37">
        <w:t xml:space="preserve"> de </w:t>
      </w:r>
      <w:proofErr w:type="spellStart"/>
      <w:r w:rsidRPr="00791D37">
        <w:t>Kirale</w:t>
      </w:r>
      <w:proofErr w:type="spellEnd"/>
      <w:r w:rsidRPr="00791D37">
        <w:t>.</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3102" w:name="_Toc81499466"/>
      <w:bookmarkStart w:id="3103" w:name="_Toc81650469"/>
      <w:r w:rsidRPr="00791D37">
        <w:t>INTRODUCCIÓN A LA CONFIGURACIÓN DEL ROUTER.</w:t>
      </w:r>
      <w:bookmarkEnd w:id="3102"/>
      <w:bookmarkEnd w:id="3103"/>
    </w:p>
    <w:p w14:paraId="150DFBE4" w14:textId="77777777" w:rsidR="0074559B" w:rsidRPr="00791D37" w:rsidRDefault="0074559B" w:rsidP="00791D37"/>
    <w:p w14:paraId="5485285A" w14:textId="77777777" w:rsidR="0074559B" w:rsidRPr="00791D37" w:rsidRDefault="0074559B" w:rsidP="00CA0339">
      <w:r w:rsidRPr="00791D37">
        <w:t xml:space="preserve">Esta primera prueba ha consistido en una primera interacción con la interfaz del panel de administración web del </w:t>
      </w:r>
      <w:proofErr w:type="spellStart"/>
      <w:r w:rsidRPr="00791D37">
        <w:t>Border</w:t>
      </w:r>
      <w:proofErr w:type="spellEnd"/>
      <w:r w:rsidRPr="00791D37">
        <w:t xml:space="preserve"> </w:t>
      </w:r>
      <w:proofErr w:type="spellStart"/>
      <w:r w:rsidRPr="00791D37">
        <w:t>Router</w:t>
      </w:r>
      <w:proofErr w:type="spellEnd"/>
      <w:r w:rsidRPr="00791D37">
        <w:t xml:space="preserve"> y a su configuración correcta.  El montaje realizado ha sido:</w:t>
      </w:r>
    </w:p>
    <w:p w14:paraId="1369EC53" w14:textId="77777777" w:rsidR="0074559B" w:rsidRPr="00791D37" w:rsidRDefault="0074559B" w:rsidP="00CA0339">
      <w:pPr>
        <w:pStyle w:val="Textoindependiente"/>
        <w:jc w:val="center"/>
      </w:pPr>
      <w:r w:rsidRPr="00791D37">
        <w:rPr>
          <w:noProof/>
        </w:rPr>
        <mc:AlternateContent>
          <mc:Choice Requires="wps">
            <w:drawing>
              <wp:anchor distT="0" distB="0" distL="114300" distR="114300" simplePos="0" relativeHeight="251674624" behindDoc="0" locked="0" layoutInCell="1" allowOverlap="1" wp14:anchorId="7E2C322C" wp14:editId="008DC75C">
                <wp:simplePos x="0" y="0"/>
                <wp:positionH relativeFrom="column">
                  <wp:posOffset>488950</wp:posOffset>
                </wp:positionH>
                <wp:positionV relativeFrom="paragraph">
                  <wp:posOffset>1320800</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96D2ABF" w:rsidR="0074559B" w:rsidRPr="000061C9" w:rsidRDefault="0074559B" w:rsidP="00CA0339">
                            <w:pPr>
                              <w:pStyle w:val="Descripcin"/>
                              <w:jc w:val="center"/>
                              <w:rPr>
                                <w:noProof/>
                              </w:rPr>
                            </w:pPr>
                            <w:bookmarkStart w:id="3104" w:name="_Toc81499637"/>
                            <w:bookmarkStart w:id="3105" w:name="_Toc81499872"/>
                            <w:bookmarkStart w:id="3106" w:name="_Toc81655451"/>
                            <w:r>
                              <w:t xml:space="preserve">Ilustración </w:t>
                            </w:r>
                            <w:r w:rsidR="005026F3">
                              <w:fldChar w:fldCharType="begin"/>
                            </w:r>
                            <w:r w:rsidR="005026F3">
                              <w:instrText xml:space="preserve"> SEQ Ilustración \* ARABIC </w:instrText>
                            </w:r>
                            <w:r w:rsidR="005026F3">
                              <w:fldChar w:fldCharType="separate"/>
                            </w:r>
                            <w:ins w:id="3107" w:author="JORGE CONTRERAS ORTIZ" w:date="2021-09-04T12:50:00Z">
                              <w:r w:rsidR="00FE1EC4">
                                <w:rPr>
                                  <w:noProof/>
                                </w:rPr>
                                <w:t>62</w:t>
                              </w:r>
                            </w:ins>
                            <w:del w:id="3108" w:author="JORGE CONTRERAS ORTIZ" w:date="2021-09-04T08:54:00Z">
                              <w:r w:rsidR="00CA0339" w:rsidDel="00425C71">
                                <w:rPr>
                                  <w:noProof/>
                                </w:rPr>
                                <w:delText>60</w:delText>
                              </w:r>
                            </w:del>
                            <w:r w:rsidR="005026F3">
                              <w:rPr>
                                <w:noProof/>
                              </w:rPr>
                              <w:fldChar w:fldCharType="end"/>
                            </w:r>
                            <w:r>
                              <w:t xml:space="preserve"> Montaje </w:t>
                            </w:r>
                            <w:proofErr w:type="spellStart"/>
                            <w:r>
                              <w:t>Border</w:t>
                            </w:r>
                            <w:proofErr w:type="spellEnd"/>
                            <w:r>
                              <w:t xml:space="preserve"> </w:t>
                            </w:r>
                            <w:proofErr w:type="spellStart"/>
                            <w:r>
                              <w:t>Router</w:t>
                            </w:r>
                            <w:bookmarkEnd w:id="3104"/>
                            <w:bookmarkEnd w:id="3105"/>
                            <w:bookmarkEnd w:id="3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104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" stroked="f">
                <v:textbox style="mso-fit-shape-to-text:t" inset="0,0,0,0">
                  <w:txbxContent>
                    <w:p w14:paraId="65A078E0" w14:textId="796D2ABF" w:rsidR="0074559B" w:rsidRPr="000061C9" w:rsidRDefault="0074559B" w:rsidP="00CA0339">
                      <w:pPr>
                        <w:pStyle w:val="Descripcin"/>
                        <w:jc w:val="center"/>
                        <w:rPr>
                          <w:noProof/>
                        </w:rPr>
                      </w:pPr>
                      <w:bookmarkStart w:id="3109" w:name="_Toc81499637"/>
                      <w:bookmarkStart w:id="3110" w:name="_Toc81499872"/>
                      <w:bookmarkStart w:id="3111" w:name="_Toc81655451"/>
                      <w:r>
                        <w:t xml:space="preserve">Ilustración </w:t>
                      </w:r>
                      <w:r w:rsidR="005026F3">
                        <w:fldChar w:fldCharType="begin"/>
                      </w:r>
                      <w:r w:rsidR="005026F3">
                        <w:instrText xml:space="preserve"> SEQ Ilustración \* ARABIC </w:instrText>
                      </w:r>
                      <w:r w:rsidR="005026F3">
                        <w:fldChar w:fldCharType="separate"/>
                      </w:r>
                      <w:ins w:id="3112" w:author="JORGE CONTRERAS ORTIZ" w:date="2021-09-04T12:50:00Z">
                        <w:r w:rsidR="00FE1EC4">
                          <w:rPr>
                            <w:noProof/>
                          </w:rPr>
                          <w:t>62</w:t>
                        </w:r>
                      </w:ins>
                      <w:del w:id="3113" w:author="JORGE CONTRERAS ORTIZ" w:date="2021-09-04T08:54:00Z">
                        <w:r w:rsidR="00CA0339" w:rsidDel="00425C71">
                          <w:rPr>
                            <w:noProof/>
                          </w:rPr>
                          <w:delText>60</w:delText>
                        </w:r>
                      </w:del>
                      <w:r w:rsidR="005026F3">
                        <w:rPr>
                          <w:noProof/>
                        </w:rPr>
                        <w:fldChar w:fldCharType="end"/>
                      </w:r>
                      <w:r>
                        <w:t xml:space="preserve"> Montaje </w:t>
                      </w:r>
                      <w:proofErr w:type="spellStart"/>
                      <w:r>
                        <w:t>Border</w:t>
                      </w:r>
                      <w:proofErr w:type="spellEnd"/>
                      <w:r>
                        <w:t xml:space="preserve"> </w:t>
                      </w:r>
                      <w:proofErr w:type="spellStart"/>
                      <w:r>
                        <w:t>Router</w:t>
                      </w:r>
                      <w:bookmarkEnd w:id="3109"/>
                      <w:bookmarkEnd w:id="3110"/>
                      <w:bookmarkEnd w:id="3111"/>
                      <w:proofErr w:type="spellEnd"/>
                    </w:p>
                  </w:txbxContent>
                </v:textbox>
                <w10:wrap type="square"/>
              </v:shape>
            </w:pict>
          </mc:Fallback>
        </mc:AlternateContent>
      </w:r>
      <w:r w:rsidRPr="00791D37">
        <w:rPr>
          <w:noProof/>
        </w:rPr>
        <w:drawing>
          <wp:anchor distT="0" distB="0" distL="114300" distR="114300" simplePos="0" relativeHeight="251672576" behindDoc="1" locked="0" layoutInCell="1" allowOverlap="1" wp14:anchorId="5A25D42F" wp14:editId="7849FF04">
            <wp:simplePos x="0" y="0"/>
            <wp:positionH relativeFrom="margin">
              <wp:align>center</wp:align>
            </wp:positionH>
            <wp:positionV relativeFrom="paragraph">
              <wp:posOffset>24499</wp:posOffset>
            </wp:positionV>
            <wp:extent cx="4772660" cy="1239520"/>
            <wp:effectExtent l="0" t="0" r="8890" b="0"/>
            <wp:wrapSquare wrapText="bothSides"/>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3">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619BE7A5" w14:textId="77777777" w:rsidR="0074559B" w:rsidRPr="00791D37" w:rsidRDefault="0074559B" w:rsidP="00CA0339">
      <w:pPr>
        <w:pStyle w:val="Textoindependiente"/>
        <w:jc w:val="center"/>
      </w:pPr>
    </w:p>
    <w:p w14:paraId="460FFF7F" w14:textId="77777777" w:rsidR="0074559B" w:rsidRPr="00791D37" w:rsidRDefault="0074559B" w:rsidP="00791D37">
      <w:r w:rsidRPr="00791D37">
        <w:t xml:space="preserve">Para una primera configuración del BR, una vez instalados los drivers USB, se abrió una terminal COM con </w:t>
      </w:r>
      <w:proofErr w:type="spellStart"/>
      <w:r w:rsidRPr="00791D37">
        <w:t>MobaXterm</w:t>
      </w:r>
      <w:proofErr w:type="spellEnd"/>
      <w:r w:rsidRPr="00791D37">
        <w:t xml:space="preserve">, para poder acceder al </w:t>
      </w:r>
      <w:proofErr w:type="spellStart"/>
      <w:r w:rsidRPr="00791D37">
        <w:t>Border</w:t>
      </w:r>
      <w:proofErr w:type="spellEnd"/>
      <w:r w:rsidRPr="00791D37">
        <w:t xml:space="preserve"> </w:t>
      </w:r>
      <w:proofErr w:type="spellStart"/>
      <w:r w:rsidRPr="00791D37">
        <w:t>Router</w:t>
      </w:r>
      <w:proofErr w:type="spellEnd"/>
      <w:r w:rsidRPr="00791D37">
        <w:t xml:space="preserve">. Una vez </w:t>
      </w:r>
      <w:proofErr w:type="spellStart"/>
      <w:r w:rsidRPr="00791D37">
        <w:t>loggeados</w:t>
      </w:r>
      <w:proofErr w:type="spellEnd"/>
      <w:r w:rsidRPr="00791D37">
        <w:t xml:space="preserve"> dentro de la terminal se ha configurado su dirección IPv4 a una dirección dentro de la red que se estaba usando. En este caso la dirección IPv4 configurada para esta prueba y para el futuro funcionamiento ha sido: </w:t>
      </w:r>
      <w:r w:rsidRPr="00791D37">
        <w:rPr>
          <w:b/>
          <w:bCs/>
        </w:rPr>
        <w:t xml:space="preserve">192.168.0.102, </w:t>
      </w:r>
      <w:r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en el navegador web y debe mostrarse el Panel de Administración Web del BR.</w:t>
      </w:r>
    </w:p>
    <w:p w14:paraId="428F4D0C" w14:textId="77777777" w:rsidR="0074559B" w:rsidRPr="00791D37" w:rsidRDefault="0074559B" w:rsidP="00791D37">
      <w:r w:rsidRPr="00791D37">
        <w:t xml:space="preserve">Una vez accedidos 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w:t>
      </w:r>
      <w:proofErr w:type="spellStart"/>
      <w:r w:rsidRPr="00791D37">
        <w:t>Router</w:t>
      </w:r>
      <w:proofErr w:type="spellEnd"/>
      <w:r w:rsidRPr="00791D37">
        <w:t xml:space="preserve"> de la red local de la casa, la dirección 192.168.0.1 y con máscara de red 255.255.255.0. </w:t>
      </w:r>
    </w:p>
    <w:p w14:paraId="0E8B9550" w14:textId="77777777" w:rsidR="0074559B" w:rsidRPr="00791D37" w:rsidRDefault="0074559B" w:rsidP="00791D37">
      <w:r w:rsidRPr="00791D37">
        <w:lastRenderedPageBreak/>
        <w:t xml:space="preserve">Finalmente se configura la red Thread a crear y se ejecuta su creación. Se comprueba que desde la CMD de Windows se puede hacer ping a la IPv4 y ping -6 a la dirección IPv6 del </w:t>
      </w:r>
      <w:proofErr w:type="spellStart"/>
      <w:r w:rsidRPr="00791D37">
        <w:t>Border</w:t>
      </w:r>
      <w:proofErr w:type="spellEnd"/>
      <w:r w:rsidRPr="00791D37">
        <w:t xml:space="preserve"> </w:t>
      </w:r>
      <w:proofErr w:type="spellStart"/>
      <w:r w:rsidRPr="00791D37">
        <w:t>Router</w:t>
      </w:r>
      <w:proofErr w:type="spellEnd"/>
      <w:r w:rsidRPr="00791D37">
        <w:t>, dando en ambos casos una latencia de 3 ms aproximadamente.</w:t>
      </w:r>
    </w:p>
    <w:p w14:paraId="1BEBCA46" w14:textId="77777777" w:rsidR="0074559B" w:rsidRPr="00791D37" w:rsidRDefault="0074559B" w:rsidP="00791D37">
      <w:r w:rsidRPr="00791D37">
        <w:t xml:space="preserve">También desde la sesión SSH o COM abierta desde </w:t>
      </w:r>
      <w:proofErr w:type="spellStart"/>
      <w:r w:rsidRPr="00791D37">
        <w:t>MobaXTerm</w:t>
      </w:r>
      <w:proofErr w:type="spellEnd"/>
      <w:r w:rsidRPr="00791D37">
        <w:t xml:space="preserve">, se puede probar a hacer el ping a una dirección web como la propia página de </w:t>
      </w:r>
      <w:proofErr w:type="spellStart"/>
      <w:r w:rsidRPr="00791D37">
        <w:t>Kirale</w:t>
      </w:r>
      <w:proofErr w:type="spellEnd"/>
      <w:r w:rsidRPr="00791D37">
        <w:t xml:space="preserve"> o de Google. En ambos casos daba una latencia mínima de 20 ms.</w:t>
      </w:r>
    </w:p>
    <w:p w14:paraId="3FBB9959" w14:textId="77777777" w:rsidR="0074559B" w:rsidRPr="00791D37" w:rsidRDefault="0074559B" w:rsidP="00791D37"/>
    <w:p w14:paraId="1AF6D4D5" w14:textId="5E4A9A09" w:rsidR="0074559B" w:rsidRPr="00791D37" w:rsidRDefault="00C17583" w:rsidP="00791D37">
      <w:pPr>
        <w:pStyle w:val="Ttulo3"/>
      </w:pPr>
      <w:bookmarkStart w:id="3114" w:name="_Toc81499467"/>
      <w:bookmarkStart w:id="3115" w:name="_Toc81650470"/>
      <w:r w:rsidRPr="00791D37">
        <w:t>PRUEBA DE CONECTIVIDAD IP ENTRE LA RED THREAD Y LA LAN</w:t>
      </w:r>
      <w:bookmarkEnd w:id="3114"/>
      <w:bookmarkEnd w:id="3115"/>
    </w:p>
    <w:p w14:paraId="0A4FBFA1" w14:textId="77777777" w:rsidR="0074559B" w:rsidRPr="00791D37" w:rsidRDefault="0074559B" w:rsidP="00791D37"/>
    <w:p w14:paraId="30774B92" w14:textId="091BDB03" w:rsidR="0074559B" w:rsidRPr="00791D37" w:rsidRDefault="0074559B" w:rsidP="00791D37">
      <w:r w:rsidRPr="00791D37">
        <w:t xml:space="preserve">Para esta prueba se ha usado el BR y uno de los Dongle KTDG102 formando la </w:t>
      </w:r>
      <w:del w:id="3116" w:author="JORGE CONTRERAS ORTIZ" w:date="2021-09-04T13:40:00Z">
        <w:r w:rsidRPr="00791D37" w:rsidDel="00F92885">
          <w:delText xml:space="preserve">siguiente </w:delText>
        </w:r>
      </w:del>
      <w:r w:rsidRPr="00791D37">
        <w:t>topología de red</w:t>
      </w:r>
      <w:ins w:id="3117" w:author="JORGE CONTRERAS ORTIZ" w:date="2021-09-04T13:40:00Z">
        <w:r w:rsidR="00F92885">
          <w:t xml:space="preserve"> mostrada a continuación en </w:t>
        </w:r>
      </w:ins>
      <w:ins w:id="3118" w:author="JORGE CONTRERAS ORTIZ" w:date="2021-09-04T13:41:00Z">
        <w:r w:rsidR="00F92885">
          <w:fldChar w:fldCharType="begin"/>
        </w:r>
        <w:r w:rsidR="00F92885">
          <w:instrText xml:space="preserve"> REF _Ref81655279 \h </w:instrText>
        </w:r>
      </w:ins>
      <w:r w:rsidR="00F92885">
        <w:fldChar w:fldCharType="separate"/>
      </w:r>
      <w:ins w:id="3119" w:author="JORGE CONTRERAS ORTIZ" w:date="2021-09-04T13:41:00Z">
        <w:r w:rsidR="00F92885" w:rsidRPr="00791D37">
          <w:t>Ilustr</w:t>
        </w:r>
        <w:r w:rsidR="00F92885" w:rsidRPr="00791D37">
          <w:t>a</w:t>
        </w:r>
        <w:r w:rsidR="00F92885" w:rsidRPr="00791D37">
          <w:t xml:space="preserve">ción </w:t>
        </w:r>
        <w:r w:rsidR="00F92885">
          <w:rPr>
            <w:noProof/>
          </w:rPr>
          <w:t>63</w:t>
        </w:r>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4"/>
                    <a:stretch>
                      <a:fillRect/>
                    </a:stretch>
                  </pic:blipFill>
                  <pic:spPr>
                    <a:xfrm>
                      <a:off x="0" y="0"/>
                      <a:ext cx="5400040" cy="2513965"/>
                    </a:xfrm>
                    <a:prstGeom prst="rect">
                      <a:avLst/>
                    </a:prstGeom>
                  </pic:spPr>
                </pic:pic>
              </a:graphicData>
            </a:graphic>
          </wp:inline>
        </w:drawing>
      </w:r>
    </w:p>
    <w:p w14:paraId="31EFCFBE" w14:textId="4DE78A47" w:rsidR="0074559B" w:rsidRPr="00791D37" w:rsidRDefault="0074559B" w:rsidP="00CA0339">
      <w:pPr>
        <w:pStyle w:val="Descripcin"/>
        <w:jc w:val="center"/>
      </w:pPr>
      <w:bookmarkStart w:id="3120" w:name="_Toc81499638"/>
      <w:bookmarkStart w:id="3121" w:name="_Toc81499873"/>
      <w:bookmarkStart w:id="3122" w:name="_Ref81655275"/>
      <w:bookmarkStart w:id="3123" w:name="_Ref81655279"/>
      <w:bookmarkStart w:id="3124" w:name="_Toc81655452"/>
      <w:r w:rsidRPr="00791D37">
        <w:t xml:space="preserve">Ilustración </w:t>
      </w:r>
      <w:r w:rsidR="005026F3">
        <w:fldChar w:fldCharType="begin"/>
      </w:r>
      <w:r w:rsidR="005026F3">
        <w:instrText xml:space="preserve"> SEQ Ilustración \* ARABIC </w:instrText>
      </w:r>
      <w:r w:rsidR="005026F3">
        <w:fldChar w:fldCharType="separate"/>
      </w:r>
      <w:ins w:id="3125" w:author="JORGE CONTRERAS ORTIZ" w:date="2021-09-04T12:50:00Z">
        <w:r w:rsidR="00FE1EC4">
          <w:rPr>
            <w:noProof/>
          </w:rPr>
          <w:t>63</w:t>
        </w:r>
      </w:ins>
      <w:del w:id="3126" w:author="JORGE CONTRERAS ORTIZ" w:date="2021-09-04T08:54:00Z">
        <w:r w:rsidR="00CA0339" w:rsidDel="00425C71">
          <w:rPr>
            <w:noProof/>
          </w:rPr>
          <w:delText>61</w:delText>
        </w:r>
      </w:del>
      <w:r w:rsidR="005026F3">
        <w:rPr>
          <w:noProof/>
        </w:rPr>
        <w:fldChar w:fldCharType="end"/>
      </w:r>
      <w:bookmarkEnd w:id="3123"/>
      <w:r w:rsidRPr="00791D37">
        <w:t xml:space="preserve"> Topología de Red 1 nodo con BR</w:t>
      </w:r>
      <w:bookmarkEnd w:id="3120"/>
      <w:bookmarkEnd w:id="3121"/>
      <w:bookmarkEnd w:id="3122"/>
      <w:bookmarkEnd w:id="3124"/>
    </w:p>
    <w:p w14:paraId="58016E2F" w14:textId="77777777" w:rsidR="0074559B" w:rsidRPr="00791D37" w:rsidRDefault="0074559B" w:rsidP="00791D37">
      <w:r w:rsidRPr="00791D37">
        <w:t xml:space="preserve">El Dongle se usará como REED o </w:t>
      </w:r>
      <w:proofErr w:type="spellStart"/>
      <w:r w:rsidRPr="00791D37">
        <w:t>router</w:t>
      </w:r>
      <w:proofErr w:type="spellEnd"/>
      <w:r w:rsidRPr="00791D37">
        <w:t xml:space="preserve">, mientras que el BR hará de Leader. En esta prueba se siguen los pasos indicados por </w:t>
      </w:r>
      <w:proofErr w:type="spellStart"/>
      <w:r w:rsidRPr="00791D37">
        <w:t>Kirale</w:t>
      </w:r>
      <w:proofErr w:type="spellEnd"/>
      <w:r w:rsidRPr="00791D37">
        <w:t xml:space="preserve"> para esta comprobación de conectividad. Los pasos a seguir son los indicados en:</w:t>
      </w:r>
    </w:p>
    <w:p w14:paraId="49ECE9D3" w14:textId="77777777" w:rsidR="0074559B" w:rsidRPr="00791D37" w:rsidRDefault="009449CB" w:rsidP="00791D37">
      <w:pPr>
        <w:pStyle w:val="Prrafodelista"/>
        <w:numPr>
          <w:ilvl w:val="0"/>
          <w:numId w:val="23"/>
        </w:numPr>
      </w:pPr>
      <w:hyperlink r:id="rId85" w:history="1">
        <w:r w:rsidR="0074559B" w:rsidRPr="00791D37">
          <w:rPr>
            <w:rStyle w:val="Hipervnculo"/>
          </w:rPr>
          <w:t>Descripción Genérica y Condiciones Previas</w:t>
        </w:r>
      </w:hyperlink>
    </w:p>
    <w:p w14:paraId="20D31AF2" w14:textId="77777777" w:rsidR="0074559B" w:rsidRPr="00791D37" w:rsidRDefault="009449CB" w:rsidP="00791D37">
      <w:pPr>
        <w:pStyle w:val="Prrafodelista"/>
        <w:numPr>
          <w:ilvl w:val="0"/>
          <w:numId w:val="23"/>
        </w:numPr>
      </w:pPr>
      <w:hyperlink r:id="rId86" w:history="1">
        <w:r w:rsidR="0074559B" w:rsidRPr="00791D37">
          <w:rPr>
            <w:rStyle w:val="Hipervnculo"/>
          </w:rPr>
          <w:t>Conectividad IPv6</w:t>
        </w:r>
      </w:hyperlink>
    </w:p>
    <w:p w14:paraId="5DBD80D7" w14:textId="77777777" w:rsidR="0074559B" w:rsidRPr="00791D37" w:rsidRDefault="009449CB" w:rsidP="00791D37">
      <w:pPr>
        <w:pStyle w:val="Prrafodelista"/>
        <w:numPr>
          <w:ilvl w:val="0"/>
          <w:numId w:val="23"/>
        </w:numPr>
      </w:pPr>
      <w:hyperlink r:id="rId87" w:history="1">
        <w:r w:rsidR="0074559B" w:rsidRPr="00791D37">
          <w:rPr>
            <w:rStyle w:val="Hipervnculo"/>
          </w:rPr>
          <w:t>Conectividad IPv4 a IPv6</w:t>
        </w:r>
      </w:hyperlink>
    </w:p>
    <w:p w14:paraId="4A04AA85" w14:textId="77777777" w:rsidR="0074559B" w:rsidRPr="00791D37" w:rsidRDefault="009449CB" w:rsidP="00791D37">
      <w:pPr>
        <w:pStyle w:val="Prrafodelista"/>
        <w:numPr>
          <w:ilvl w:val="0"/>
          <w:numId w:val="23"/>
        </w:numPr>
      </w:pPr>
      <w:hyperlink r:id="rId88"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77777777" w:rsidR="0074559B" w:rsidRPr="00791D37" w:rsidRDefault="0074559B" w:rsidP="00791D37"/>
    <w:p w14:paraId="3685E7D6" w14:textId="227ABB4E" w:rsidR="0074559B" w:rsidRPr="00791D37" w:rsidRDefault="00C17583" w:rsidP="00791D37">
      <w:pPr>
        <w:pStyle w:val="Ttulo3"/>
      </w:pPr>
      <w:bookmarkStart w:id="3127" w:name="_Toc81499468"/>
      <w:bookmarkStart w:id="3128" w:name="_Toc81650471"/>
      <w:r w:rsidRPr="00791D37">
        <w:t>RED CON EL BR Y DOS NODOS KTDG102</w:t>
      </w:r>
      <w:bookmarkEnd w:id="3127"/>
      <w:bookmarkEnd w:id="3128"/>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lastRenderedPageBreak/>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7777777" w:rsidR="0074559B" w:rsidRPr="00791D37" w:rsidRDefault="0074559B" w:rsidP="00791D37">
      <w:r w:rsidRPr="00791D37">
        <w:t>Al principio de unirse el BR, se observa en el menú de Visual Network la siguiente topología de red:</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31C5BE14" w:rsidR="0074559B" w:rsidRPr="00791D37" w:rsidRDefault="0074559B" w:rsidP="00CA0339">
      <w:pPr>
        <w:pStyle w:val="Descripcin"/>
        <w:jc w:val="center"/>
      </w:pPr>
      <w:bookmarkStart w:id="3129" w:name="_Toc81499639"/>
      <w:bookmarkStart w:id="3130" w:name="_Toc81499874"/>
      <w:bookmarkStart w:id="3131" w:name="_Toc81655453"/>
      <w:r w:rsidRPr="00791D37">
        <w:t xml:space="preserve">Ilustración </w:t>
      </w:r>
      <w:r w:rsidR="005026F3">
        <w:fldChar w:fldCharType="begin"/>
      </w:r>
      <w:r w:rsidR="005026F3">
        <w:instrText xml:space="preserve"> SEQ Ilustración \* ARABIC </w:instrText>
      </w:r>
      <w:r w:rsidR="005026F3">
        <w:fldChar w:fldCharType="separate"/>
      </w:r>
      <w:ins w:id="3132" w:author="JORGE CONTRERAS ORTIZ" w:date="2021-09-04T12:50:00Z">
        <w:r w:rsidR="00FE1EC4">
          <w:rPr>
            <w:noProof/>
          </w:rPr>
          <w:t>64</w:t>
        </w:r>
      </w:ins>
      <w:del w:id="3133" w:author="JORGE CONTRERAS ORTIZ" w:date="2021-09-04T08:54:00Z">
        <w:r w:rsidR="00CA0339" w:rsidDel="00425C71">
          <w:rPr>
            <w:noProof/>
          </w:rPr>
          <w:delText>62</w:delText>
        </w:r>
      </w:del>
      <w:r w:rsidR="005026F3">
        <w:rPr>
          <w:noProof/>
        </w:rPr>
        <w:fldChar w:fldCharType="end"/>
      </w:r>
      <w:r w:rsidRPr="00791D37">
        <w:t xml:space="preserve"> Topología 1 de BR con 2 nodos Dongle</w:t>
      </w:r>
      <w:bookmarkEnd w:id="3129"/>
      <w:bookmarkEnd w:id="3130"/>
      <w:bookmarkEnd w:id="3131"/>
    </w:p>
    <w:p w14:paraId="6E85E71B" w14:textId="77777777" w:rsidR="0074559B" w:rsidRPr="00791D37" w:rsidRDefault="0074559B" w:rsidP="00791D37"/>
    <w:p w14:paraId="21FFF165" w14:textId="77777777" w:rsidR="0074559B" w:rsidRPr="00791D37" w:rsidRDefault="0074559B" w:rsidP="00791D37">
      <w:r w:rsidRPr="00791D37">
        <w:t xml:space="preserve">Siendo el Dongle Leader el de color gris, el MED el azul circular y finalmente el BR el nodo cuadrado morado. El BR tardará un rato en configurarse como </w:t>
      </w:r>
      <w:proofErr w:type="spellStart"/>
      <w:r w:rsidRPr="00791D37">
        <w:t>router</w:t>
      </w:r>
      <w:proofErr w:type="spellEnd"/>
      <w:r w:rsidRPr="00791D37">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107C89DC" w:rsidR="0074559B" w:rsidRPr="00791D37" w:rsidRDefault="0074559B" w:rsidP="00CA0339">
      <w:pPr>
        <w:pStyle w:val="Descripcin"/>
        <w:jc w:val="center"/>
      </w:pPr>
      <w:bookmarkStart w:id="3134" w:name="_Toc81499640"/>
      <w:bookmarkStart w:id="3135" w:name="_Toc81499875"/>
      <w:bookmarkStart w:id="3136" w:name="_Toc81655454"/>
      <w:r w:rsidRPr="00791D37">
        <w:t xml:space="preserve">Ilustración </w:t>
      </w:r>
      <w:r w:rsidR="005026F3">
        <w:fldChar w:fldCharType="begin"/>
      </w:r>
      <w:r w:rsidR="005026F3">
        <w:instrText xml:space="preserve"> SEQ Ilustración \* ARABIC </w:instrText>
      </w:r>
      <w:r w:rsidR="005026F3">
        <w:fldChar w:fldCharType="separate"/>
      </w:r>
      <w:ins w:id="3137" w:author="JORGE CONTRERAS ORTIZ" w:date="2021-09-04T12:50:00Z">
        <w:r w:rsidR="00FE1EC4">
          <w:rPr>
            <w:noProof/>
          </w:rPr>
          <w:t>65</w:t>
        </w:r>
      </w:ins>
      <w:del w:id="3138" w:author="JORGE CONTRERAS ORTIZ" w:date="2021-09-04T08:54:00Z">
        <w:r w:rsidR="00CA0339" w:rsidDel="00425C71">
          <w:rPr>
            <w:noProof/>
          </w:rPr>
          <w:delText>63</w:delText>
        </w:r>
      </w:del>
      <w:r w:rsidR="005026F3">
        <w:rPr>
          <w:noProof/>
        </w:rPr>
        <w:fldChar w:fldCharType="end"/>
      </w:r>
      <w:r w:rsidRPr="00791D37">
        <w:t xml:space="preserve"> Topología 2 de BR con dos nodos Dongle</w:t>
      </w:r>
      <w:bookmarkEnd w:id="3134"/>
      <w:bookmarkEnd w:id="3135"/>
      <w:bookmarkEnd w:id="3136"/>
    </w:p>
    <w:p w14:paraId="3D44E79A" w14:textId="77777777" w:rsidR="0074559B" w:rsidRPr="00791D37" w:rsidRDefault="0074559B" w:rsidP="00791D37"/>
    <w:p w14:paraId="1775D437" w14:textId="77777777" w:rsidR="0074559B" w:rsidRPr="00791D37" w:rsidRDefault="0074559B" w:rsidP="00791D37">
      <w:r w:rsidRPr="00791D37">
        <w:lastRenderedPageBreak/>
        <w:t>Se observa el cambio de padre del nodo MED.</w:t>
      </w:r>
    </w:p>
    <w:p w14:paraId="1E5B1095" w14:textId="77777777" w:rsidR="0074559B" w:rsidRPr="00791D37" w:rsidRDefault="0074559B" w:rsidP="00791D37">
      <w:pPr>
        <w:rPr>
          <w:iCs/>
        </w:rPr>
      </w:pPr>
      <w:r w:rsidRPr="00791D37">
        <w:t xml:space="preserve">Una vez el </w:t>
      </w:r>
      <w:proofErr w:type="spellStart"/>
      <w:r w:rsidRPr="00791D37">
        <w:t>Border</w:t>
      </w:r>
      <w:proofErr w:type="spellEnd"/>
      <w:r w:rsidRPr="00791D37">
        <w:t xml:space="preserve"> </w:t>
      </w:r>
      <w:proofErr w:type="spellStart"/>
      <w:r w:rsidRPr="00791D37">
        <w:t>Router</w:t>
      </w:r>
      <w:proofErr w:type="spellEnd"/>
      <w:r w:rsidRPr="00791D37">
        <w:t xml:space="preserve">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77777777" w:rsidR="0074559B" w:rsidRPr="00791D37" w:rsidRDefault="0074559B" w:rsidP="00791D37">
      <w:r w:rsidRPr="00791D37">
        <w:t>Los resultados de estos PING han sido los siguientes:</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6AD13F9E" w:rsidR="0074559B" w:rsidRPr="00791D37" w:rsidRDefault="0074559B" w:rsidP="00CA0339">
      <w:pPr>
        <w:pStyle w:val="Descripcin"/>
        <w:jc w:val="center"/>
      </w:pPr>
      <w:bookmarkStart w:id="3139" w:name="_Toc81499641"/>
      <w:bookmarkStart w:id="3140" w:name="_Toc81499876"/>
      <w:bookmarkStart w:id="3141" w:name="_Toc81655455"/>
      <w:r w:rsidRPr="00791D37">
        <w:t xml:space="preserve">Ilustración </w:t>
      </w:r>
      <w:r w:rsidR="005026F3">
        <w:fldChar w:fldCharType="begin"/>
      </w:r>
      <w:r w:rsidR="005026F3">
        <w:instrText xml:space="preserve"> SEQ Ilustración \* ARABIC </w:instrText>
      </w:r>
      <w:r w:rsidR="005026F3">
        <w:fldChar w:fldCharType="separate"/>
      </w:r>
      <w:ins w:id="3142" w:author="JORGE CONTRERAS ORTIZ" w:date="2021-09-04T12:50:00Z">
        <w:r w:rsidR="00FE1EC4">
          <w:rPr>
            <w:noProof/>
          </w:rPr>
          <w:t>66</w:t>
        </w:r>
      </w:ins>
      <w:del w:id="3143" w:author="JORGE CONTRERAS ORTIZ" w:date="2021-09-04T08:54:00Z">
        <w:r w:rsidR="00CA0339" w:rsidDel="00425C71">
          <w:rPr>
            <w:noProof/>
          </w:rPr>
          <w:delText>64</w:delText>
        </w:r>
      </w:del>
      <w:r w:rsidR="005026F3">
        <w:rPr>
          <w:noProof/>
        </w:rPr>
        <w:fldChar w:fldCharType="end"/>
      </w:r>
      <w:r w:rsidRPr="00791D37">
        <w:t xml:space="preserve"> Ping desde PC a BR</w:t>
      </w:r>
      <w:bookmarkEnd w:id="3139"/>
      <w:bookmarkEnd w:id="3140"/>
      <w:bookmarkEnd w:id="3141"/>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2563EAC4" w:rsidR="0074559B" w:rsidRPr="00791D37" w:rsidRDefault="0074559B" w:rsidP="00CA0339">
      <w:pPr>
        <w:pStyle w:val="Descripcin"/>
        <w:jc w:val="center"/>
      </w:pPr>
      <w:bookmarkStart w:id="3144" w:name="_Toc81499642"/>
      <w:bookmarkStart w:id="3145" w:name="_Toc81499877"/>
      <w:bookmarkStart w:id="3146" w:name="_Toc81655456"/>
      <w:r w:rsidRPr="00791D37">
        <w:t xml:space="preserve">Ilustración </w:t>
      </w:r>
      <w:r w:rsidR="005026F3">
        <w:fldChar w:fldCharType="begin"/>
      </w:r>
      <w:r w:rsidR="005026F3">
        <w:instrText xml:space="preserve"> SEQ Ilustración \* ARABIC </w:instrText>
      </w:r>
      <w:r w:rsidR="005026F3">
        <w:fldChar w:fldCharType="separate"/>
      </w:r>
      <w:ins w:id="3147" w:author="JORGE CONTRERAS ORTIZ" w:date="2021-09-04T12:50:00Z">
        <w:r w:rsidR="00FE1EC4">
          <w:rPr>
            <w:noProof/>
          </w:rPr>
          <w:t>67</w:t>
        </w:r>
      </w:ins>
      <w:del w:id="3148" w:author="JORGE CONTRERAS ORTIZ" w:date="2021-09-04T08:54:00Z">
        <w:r w:rsidR="00CA0339" w:rsidDel="00425C71">
          <w:rPr>
            <w:noProof/>
          </w:rPr>
          <w:delText>65</w:delText>
        </w:r>
      </w:del>
      <w:r w:rsidR="005026F3">
        <w:rPr>
          <w:noProof/>
        </w:rPr>
        <w:fldChar w:fldCharType="end"/>
      </w:r>
      <w:r w:rsidRPr="00791D37">
        <w:t xml:space="preserve"> Ping desde PC a nodo LEADER</w:t>
      </w:r>
      <w:bookmarkEnd w:id="3144"/>
      <w:bookmarkEnd w:id="3145"/>
      <w:bookmarkEnd w:id="3146"/>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72CFF466" w:rsidR="0074559B" w:rsidRPr="00791D37" w:rsidRDefault="0074559B" w:rsidP="00CA0339">
      <w:pPr>
        <w:pStyle w:val="Descripcin"/>
        <w:jc w:val="center"/>
      </w:pPr>
      <w:bookmarkStart w:id="3149" w:name="_Toc81499643"/>
      <w:bookmarkStart w:id="3150" w:name="_Toc81499878"/>
      <w:bookmarkStart w:id="3151" w:name="_Toc81655457"/>
      <w:r w:rsidRPr="00791D37">
        <w:t xml:space="preserve">Ilustración </w:t>
      </w:r>
      <w:r w:rsidR="005026F3">
        <w:fldChar w:fldCharType="begin"/>
      </w:r>
      <w:r w:rsidR="005026F3">
        <w:instrText xml:space="preserve"> SEQ Ilustración \* ARABIC </w:instrText>
      </w:r>
      <w:r w:rsidR="005026F3">
        <w:fldChar w:fldCharType="separate"/>
      </w:r>
      <w:ins w:id="3152" w:author="JORGE CONTRERAS ORTIZ" w:date="2021-09-04T12:50:00Z">
        <w:r w:rsidR="00FE1EC4">
          <w:rPr>
            <w:noProof/>
          </w:rPr>
          <w:t>68</w:t>
        </w:r>
      </w:ins>
      <w:del w:id="3153" w:author="JORGE CONTRERAS ORTIZ" w:date="2021-09-04T08:54:00Z">
        <w:r w:rsidR="00CA0339" w:rsidDel="00425C71">
          <w:rPr>
            <w:noProof/>
          </w:rPr>
          <w:delText>66</w:delText>
        </w:r>
      </w:del>
      <w:r w:rsidR="005026F3">
        <w:rPr>
          <w:noProof/>
        </w:rPr>
        <w:fldChar w:fldCharType="end"/>
      </w:r>
      <w:r w:rsidRPr="00791D37">
        <w:t xml:space="preserve"> Ping desde PC a nodo MED</w:t>
      </w:r>
      <w:bookmarkEnd w:id="3149"/>
      <w:bookmarkEnd w:id="3150"/>
      <w:bookmarkEnd w:id="3151"/>
    </w:p>
    <w:p w14:paraId="65CBBD32" w14:textId="77777777" w:rsidR="0074559B" w:rsidRPr="00791D37" w:rsidRDefault="0074559B" w:rsidP="00791D37"/>
    <w:p w14:paraId="542617B5" w14:textId="64547FCB" w:rsidR="0074559B" w:rsidRPr="00791D37" w:rsidDel="00C17583" w:rsidRDefault="0074559B" w:rsidP="00791D37">
      <w:pPr>
        <w:rPr>
          <w:del w:id="3154"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4" w:history="1">
        <w:r w:rsidRPr="00791D37">
          <w:rPr>
            <w:rStyle w:val="Hipervnculo"/>
            <w:iCs/>
          </w:rPr>
          <w:t>www.kirale.com</w:t>
        </w:r>
      </w:hyperlink>
      <w:r w:rsidRPr="00791D37">
        <w:t>, comprobando que en ambos nodos recibimos la respuesta a los ping realizados.</w:t>
      </w:r>
      <w:ins w:id="3155" w:author="JORGE CONTRERAS ORTIZ" w:date="2021-09-04T13:33:00Z">
        <w:r w:rsidR="00C17583">
          <w:t xml:space="preserve"> </w:t>
        </w:r>
      </w:ins>
    </w:p>
    <w:p w14:paraId="54684DD9" w14:textId="03987802" w:rsidR="0074559B" w:rsidRDefault="0074559B" w:rsidP="00791D37">
      <w:pPr>
        <w:rPr>
          <w:ins w:id="3156" w:author="JORGE CONTRERAS ORTIZ" w:date="2021-09-04T13:33:00Z"/>
        </w:rPr>
      </w:pPr>
      <w:del w:id="3157" w:author="JORGE CONTRERAS ORTIZ" w:date="2021-09-04T13:33:00Z">
        <w:r w:rsidRPr="00791D37" w:rsidDel="00C17583">
          <w:br w:type="page"/>
        </w:r>
      </w:del>
    </w:p>
    <w:p w14:paraId="0B408792" w14:textId="77777777" w:rsidR="00C17583" w:rsidRPr="00791D37" w:rsidRDefault="00C17583" w:rsidP="00791D37"/>
    <w:p w14:paraId="407F6888" w14:textId="38297A5E" w:rsidR="0074559B" w:rsidRPr="00791D37" w:rsidRDefault="00C17583" w:rsidP="00791D37">
      <w:pPr>
        <w:pStyle w:val="Ttulo3"/>
      </w:pPr>
      <w:bookmarkStart w:id="3158" w:name="_Toc81499469"/>
      <w:bookmarkStart w:id="3159" w:name="_Toc81650472"/>
      <w:r w:rsidRPr="00791D37">
        <w:t>ENVÍO DE MENSAJES UDP POR SOCKETS ENTRE DONGLES Y ENTRE PC Y DONGLES</w:t>
      </w:r>
      <w:bookmarkEnd w:id="3158"/>
      <w:bookmarkEnd w:id="3159"/>
    </w:p>
    <w:p w14:paraId="72D9F60E" w14:textId="77777777" w:rsidR="0074559B" w:rsidRPr="00791D37" w:rsidRDefault="0074559B" w:rsidP="00791D37"/>
    <w:p w14:paraId="2EC17052" w14:textId="77777777" w:rsidR="0074559B" w:rsidRPr="00791D37" w:rsidRDefault="0074559B" w:rsidP="00791D37">
      <w:r w:rsidRPr="00791D37">
        <w:t>En esta prueba, se ha probado el envío de Sockets entre ambos Dongles y entre PC y Dongles. La topología de red utilizada ha sido la siguiente:</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26055E3C" w:rsidR="0074559B" w:rsidRPr="00791D37" w:rsidRDefault="0074559B" w:rsidP="00CA0339">
      <w:pPr>
        <w:pStyle w:val="Descripcin"/>
        <w:jc w:val="center"/>
      </w:pPr>
      <w:bookmarkStart w:id="3160" w:name="_Toc81499644"/>
      <w:bookmarkStart w:id="3161" w:name="_Toc81499879"/>
      <w:bookmarkStart w:id="3162" w:name="_Toc81655458"/>
      <w:r w:rsidRPr="00791D37">
        <w:t xml:space="preserve">Ilustración </w:t>
      </w:r>
      <w:r w:rsidR="005026F3">
        <w:fldChar w:fldCharType="begin"/>
      </w:r>
      <w:r w:rsidR="005026F3">
        <w:instrText xml:space="preserve"> SEQ Ilustración \* ARABIC </w:instrText>
      </w:r>
      <w:r w:rsidR="005026F3">
        <w:fldChar w:fldCharType="separate"/>
      </w:r>
      <w:ins w:id="3163" w:author="JORGE CONTRERAS ORTIZ" w:date="2021-09-04T12:50:00Z">
        <w:r w:rsidR="00FE1EC4">
          <w:rPr>
            <w:noProof/>
          </w:rPr>
          <w:t>69</w:t>
        </w:r>
      </w:ins>
      <w:del w:id="3164" w:author="JORGE CONTRERAS ORTIZ" w:date="2021-09-04T08:54:00Z">
        <w:r w:rsidR="00CA0339" w:rsidDel="00425C71">
          <w:rPr>
            <w:noProof/>
          </w:rPr>
          <w:delText>67</w:delText>
        </w:r>
      </w:del>
      <w:r w:rsidR="005026F3">
        <w:rPr>
          <w:noProof/>
        </w:rPr>
        <w:fldChar w:fldCharType="end"/>
      </w:r>
      <w:r w:rsidRPr="00791D37">
        <w:t xml:space="preserve"> Topología para envío de mensajes UDP vía Sockets</w:t>
      </w:r>
      <w:bookmarkEnd w:id="3160"/>
      <w:bookmarkEnd w:id="3161"/>
      <w:bookmarkEnd w:id="3162"/>
    </w:p>
    <w:p w14:paraId="58F810F8" w14:textId="77777777" w:rsidR="0074559B" w:rsidRPr="00791D37" w:rsidRDefault="0074559B" w:rsidP="00791D37"/>
    <w:p w14:paraId="3FAFDB33" w14:textId="77777777" w:rsidR="0074559B" w:rsidRPr="00791D37" w:rsidRDefault="0074559B" w:rsidP="00791D37">
      <w:r w:rsidRPr="00791D37">
        <w:t xml:space="preserve">Para esto, como se ha mencionado en </w:t>
      </w:r>
      <w:hyperlink w:anchor="_Envío_de_mensajes" w:history="1">
        <w:r w:rsidRPr="00791D37">
          <w:rPr>
            <w:rStyle w:val="Hipervnculo"/>
          </w:rPr>
          <w:t>Envío de mensajes UDP a través de Sockets entre ambos nodos</w:t>
        </w:r>
      </w:hyperlink>
      <w:r w:rsidRPr="00791D37">
        <w:t xml:space="preserve"> 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xml:space="preserve">(), ya no hará falta hacerlo, debido a que se dispone de un </w:t>
      </w:r>
      <w:proofErr w:type="spellStart"/>
      <w:r w:rsidRPr="00791D37">
        <w:t>router</w:t>
      </w:r>
      <w:proofErr w:type="spellEnd"/>
      <w:r w:rsidRPr="00791D37">
        <w:t xml:space="preserve"> (el BR) que hace automáticamente este </w:t>
      </w:r>
      <w:proofErr w:type="spellStart"/>
      <w:r w:rsidRPr="00791D37">
        <w:t>enroutado</w:t>
      </w:r>
      <w:proofErr w:type="spellEnd"/>
      <w:r w:rsidRPr="00791D37">
        <w:t>.</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w:t>
      </w:r>
      <w:r w:rsidRPr="00791D37">
        <w:lastRenderedPageBreak/>
        <w:t xml:space="preserve">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77777777"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proofErr w:type="spellStart"/>
      <w:r w:rsidRPr="00791D37">
        <w:t>cuál</w:t>
      </w:r>
      <w:proofErr w:type="spellEnd"/>
      <w:r w:rsidRPr="00791D37">
        <w:t xml:space="preserve"> 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3165" w:name="_Toc81499470"/>
      <w:bookmarkStart w:id="3166" w:name="_Toc81650473"/>
      <w:r w:rsidRPr="00791D37">
        <w:t xml:space="preserve">PRUEBAS CON PCB COOCKIE THREAD COMO CUARTO </w:t>
      </w:r>
      <w:r w:rsidRPr="00791D37">
        <w:rPr>
          <w:sz w:val="28"/>
        </w:rPr>
        <w:t>NODO</w:t>
      </w:r>
      <w:bookmarkEnd w:id="3165"/>
      <w:bookmarkEnd w:id="3166"/>
    </w:p>
    <w:p w14:paraId="0533D68E" w14:textId="77777777" w:rsidR="0074559B" w:rsidRPr="00791D37" w:rsidRDefault="0074559B" w:rsidP="00791D37"/>
    <w:p w14:paraId="30BAC833" w14:textId="77777777" w:rsidR="0074559B" w:rsidRPr="00791D37" w:rsidRDefault="0074559B" w:rsidP="00791D37">
      <w:r w:rsidRPr="00791D37">
        <w:t xml:space="preserve">Una vez las primeras pruebas con solo los 2 Dongles y el BR, se integra el módulo KTWM102 integrado en la PCB </w:t>
      </w:r>
      <w:proofErr w:type="spellStart"/>
      <w:r w:rsidRPr="00791D37">
        <w:t>Coockie</w:t>
      </w:r>
      <w:proofErr w:type="spellEnd"/>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77777777" w:rsidR="0074559B" w:rsidRPr="00791D37" w:rsidRDefault="0074559B" w:rsidP="00791D37">
      <w:pPr>
        <w:pStyle w:val="Prrafodelista"/>
        <w:numPr>
          <w:ilvl w:val="0"/>
          <w:numId w:val="24"/>
        </w:numPr>
      </w:pPr>
      <w:r w:rsidRPr="00791D37">
        <w:t xml:space="preserve">La primera, configurando 1 Dongle como Leader, el otro como REED o </w:t>
      </w:r>
      <w:proofErr w:type="spellStart"/>
      <w:r w:rsidRPr="00791D37">
        <w:t>router</w:t>
      </w:r>
      <w:proofErr w:type="spellEnd"/>
      <w:r w:rsidRPr="00791D37">
        <w:t xml:space="preserve"> y el BR como REED o </w:t>
      </w:r>
      <w:proofErr w:type="spellStart"/>
      <w:r w:rsidRPr="00791D37">
        <w:t>router</w:t>
      </w:r>
      <w:proofErr w:type="spellEnd"/>
      <w:r w:rsidRPr="00791D37">
        <w:t>. Finalmente el nuevo nodo se configura como MED. Quedando una topología como mostramos en la siguiente imagen:</w:t>
      </w: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0C2FF5DF" w:rsidR="0074559B" w:rsidRPr="00791D37" w:rsidRDefault="0074559B" w:rsidP="00CA0339">
      <w:pPr>
        <w:pStyle w:val="Descripcin"/>
        <w:jc w:val="center"/>
      </w:pPr>
      <w:bookmarkStart w:id="3167" w:name="_Toc81499645"/>
      <w:bookmarkStart w:id="3168" w:name="_Toc81499880"/>
      <w:bookmarkStart w:id="3169" w:name="_Toc81655459"/>
      <w:r w:rsidRPr="00791D37">
        <w:t xml:space="preserve">Ilustración </w:t>
      </w:r>
      <w:r w:rsidR="005026F3">
        <w:fldChar w:fldCharType="begin"/>
      </w:r>
      <w:r w:rsidR="005026F3">
        <w:instrText xml:space="preserve"> SEQ Ilustración \* ARABIC </w:instrText>
      </w:r>
      <w:r w:rsidR="005026F3">
        <w:fldChar w:fldCharType="separate"/>
      </w:r>
      <w:ins w:id="3170" w:author="JORGE CONTRERAS ORTIZ" w:date="2021-09-04T12:50:00Z">
        <w:r w:rsidR="00FE1EC4">
          <w:rPr>
            <w:noProof/>
          </w:rPr>
          <w:t>70</w:t>
        </w:r>
      </w:ins>
      <w:del w:id="3171" w:author="JORGE CONTRERAS ORTIZ" w:date="2021-09-04T08:54:00Z">
        <w:r w:rsidR="00CA0339" w:rsidDel="00425C71">
          <w:rPr>
            <w:noProof/>
          </w:rPr>
          <w:delText>68</w:delText>
        </w:r>
      </w:del>
      <w:r w:rsidR="005026F3">
        <w:rPr>
          <w:noProof/>
        </w:rPr>
        <w:fldChar w:fldCharType="end"/>
      </w:r>
      <w:r w:rsidRPr="00791D37">
        <w:t xml:space="preserve"> Topología 4 nodos con un Dongle como LEADER</w:t>
      </w:r>
      <w:bookmarkEnd w:id="3167"/>
      <w:bookmarkEnd w:id="3168"/>
      <w:bookmarkEnd w:id="3169"/>
    </w:p>
    <w:p w14:paraId="13B1D3EC" w14:textId="77777777" w:rsidR="0074559B" w:rsidRPr="00791D37" w:rsidRDefault="0074559B" w:rsidP="00791D37">
      <w:r w:rsidRPr="00791D37">
        <w:br w:type="page"/>
      </w:r>
    </w:p>
    <w:p w14:paraId="281BBA03" w14:textId="77777777"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w:t>
      </w:r>
      <w:proofErr w:type="spellStart"/>
      <w:r w:rsidRPr="00791D37">
        <w:t>Router</w:t>
      </w:r>
      <w:proofErr w:type="spellEnd"/>
      <w:r w:rsidRPr="00791D37">
        <w:t xml:space="preserve"> y el otro Dongle como MED. Finalmente el nuevo nodo se configura como MED. La topología resultante sería: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66B963D7" w:rsidR="0074559B" w:rsidRPr="00791D37" w:rsidRDefault="0074559B" w:rsidP="00CA0339">
      <w:pPr>
        <w:pStyle w:val="Descripcin"/>
        <w:jc w:val="center"/>
      </w:pPr>
      <w:bookmarkStart w:id="3172" w:name="_Toc81499646"/>
      <w:bookmarkStart w:id="3173" w:name="_Toc81499881"/>
      <w:bookmarkStart w:id="3174" w:name="_Toc81655460"/>
      <w:r w:rsidRPr="00791D37">
        <w:t xml:space="preserve">Ilustración </w:t>
      </w:r>
      <w:r w:rsidR="005026F3">
        <w:fldChar w:fldCharType="begin"/>
      </w:r>
      <w:r w:rsidR="005026F3">
        <w:instrText xml:space="preserve"> SEQ Ilustración \* ARABIC </w:instrText>
      </w:r>
      <w:r w:rsidR="005026F3">
        <w:fldChar w:fldCharType="separate"/>
      </w:r>
      <w:ins w:id="3175" w:author="JORGE CONTRERAS ORTIZ" w:date="2021-09-04T12:50:00Z">
        <w:r w:rsidR="00FE1EC4">
          <w:rPr>
            <w:noProof/>
          </w:rPr>
          <w:t>71</w:t>
        </w:r>
      </w:ins>
      <w:del w:id="3176" w:author="JORGE CONTRERAS ORTIZ" w:date="2021-09-04T08:54:00Z">
        <w:r w:rsidR="00CA0339" w:rsidDel="00425C71">
          <w:rPr>
            <w:noProof/>
          </w:rPr>
          <w:delText>69</w:delText>
        </w:r>
      </w:del>
      <w:r w:rsidR="005026F3">
        <w:rPr>
          <w:noProof/>
        </w:rPr>
        <w:fldChar w:fldCharType="end"/>
      </w:r>
      <w:r w:rsidRPr="00791D37">
        <w:t xml:space="preserve"> Topología 4 nodos con BR como Leader</w:t>
      </w:r>
      <w:bookmarkEnd w:id="3172"/>
      <w:bookmarkEnd w:id="3173"/>
      <w:bookmarkEnd w:id="3174"/>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3177" w:name="_Toc81499471"/>
      <w:bookmarkStart w:id="3178" w:name="_Toc81650474"/>
      <w:r w:rsidRPr="00791D37">
        <w:t>PRUEBAS DE CONECTIVIDAD CON EL CUARTO NODO</w:t>
      </w:r>
      <w:bookmarkEnd w:id="3177"/>
      <w:bookmarkEnd w:id="3178"/>
    </w:p>
    <w:p w14:paraId="0E976CD4" w14:textId="77777777" w:rsidR="0074559B" w:rsidRPr="00791D37" w:rsidRDefault="0074559B" w:rsidP="00791D37"/>
    <w:p w14:paraId="6236C918" w14:textId="77777777"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28B6D07A" w:rsidR="0074559B" w:rsidRPr="00791D37" w:rsidRDefault="0074559B" w:rsidP="00CA0339">
      <w:pPr>
        <w:pStyle w:val="Descripcin"/>
        <w:jc w:val="center"/>
      </w:pPr>
      <w:bookmarkStart w:id="3179" w:name="_Toc81499647"/>
      <w:bookmarkStart w:id="3180" w:name="_Toc81499882"/>
      <w:bookmarkStart w:id="3181" w:name="_Toc81655461"/>
      <w:r w:rsidRPr="00791D37">
        <w:t xml:space="preserve">Ilustración </w:t>
      </w:r>
      <w:r w:rsidR="005026F3">
        <w:fldChar w:fldCharType="begin"/>
      </w:r>
      <w:r w:rsidR="005026F3">
        <w:instrText xml:space="preserve"> SEQ Ilustración \* ARABIC </w:instrText>
      </w:r>
      <w:r w:rsidR="005026F3">
        <w:fldChar w:fldCharType="separate"/>
      </w:r>
      <w:ins w:id="3182" w:author="JORGE CONTRERAS ORTIZ" w:date="2021-09-04T12:50:00Z">
        <w:r w:rsidR="00FE1EC4">
          <w:rPr>
            <w:noProof/>
          </w:rPr>
          <w:t>72</w:t>
        </w:r>
      </w:ins>
      <w:del w:id="3183" w:author="JORGE CONTRERAS ORTIZ" w:date="2021-09-04T08:54:00Z">
        <w:r w:rsidR="00CA0339" w:rsidDel="00425C71">
          <w:rPr>
            <w:noProof/>
          </w:rPr>
          <w:delText>70</w:delText>
        </w:r>
      </w:del>
      <w:r w:rsidR="005026F3">
        <w:rPr>
          <w:noProof/>
        </w:rPr>
        <w:fldChar w:fldCharType="end"/>
      </w:r>
      <w:r w:rsidRPr="00791D37">
        <w:t xml:space="preserve"> Ping desde PC a nuevo nodo MED.</w:t>
      </w:r>
      <w:bookmarkEnd w:id="3179"/>
      <w:bookmarkEnd w:id="3180"/>
      <w:bookmarkEnd w:id="3181"/>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791D37" w:rsidRDefault="0074559B" w:rsidP="00791D37">
      <w:pPr>
        <w:pStyle w:val="Textoindependiente"/>
      </w:pPr>
      <w:r w:rsidRPr="00791D37">
        <w:rPr>
          <w:b/>
          <w:bCs/>
        </w:rPr>
        <w:t>Nota:</w:t>
      </w:r>
      <w:r w:rsidRPr="00791D37">
        <w:t xml:space="preserve"> Tener en cuenta que los dos saltos realizados son entre nodos separados la misma distancia de 30 – 35 cm de distancia.</w:t>
      </w:r>
    </w:p>
    <w:p w14:paraId="680E54CB" w14:textId="77777777" w:rsidR="0074559B" w:rsidRPr="00791D37" w:rsidRDefault="0074559B" w:rsidP="00791D37">
      <w:pPr>
        <w:pStyle w:val="Textoindependiente"/>
      </w:pPr>
      <w:r w:rsidRPr="00791D37">
        <w:lastRenderedPageBreak/>
        <w:t xml:space="preserve">Desde el propio nodo se hace ping a </w:t>
      </w:r>
      <w:hyperlink r:id="rId98" w:history="1">
        <w:r w:rsidRPr="00791D37">
          <w:rPr>
            <w:rStyle w:val="Hipervnculo"/>
          </w:rPr>
          <w:t>www.kirale.com</w:t>
        </w:r>
      </w:hyperlink>
      <w:r w:rsidRPr="00791D37">
        <w:t xml:space="preserve">, a </w:t>
      </w:r>
      <w:hyperlink r:id="rId99"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3184" w:name="_Toc81499472"/>
      <w:bookmarkStart w:id="3185" w:name="_Toc81650475"/>
      <w:r w:rsidR="00C17583" w:rsidRPr="00791D37">
        <w:t>ENVÍO / RECIBO DE SOCKETS</w:t>
      </w:r>
      <w:bookmarkEnd w:id="3184"/>
      <w:bookmarkEnd w:id="3185"/>
    </w:p>
    <w:p w14:paraId="0EF64971" w14:textId="77777777" w:rsidR="0074559B" w:rsidRPr="00791D37" w:rsidRDefault="0074559B" w:rsidP="00791D37"/>
    <w:p w14:paraId="196C2FD9" w14:textId="77777777" w:rsidR="0074559B" w:rsidRPr="00791D37" w:rsidRDefault="0074559B" w:rsidP="00791D37">
      <w:r w:rsidRPr="00791D37">
        <w:t xml:space="preserve">Siguiendo con el uso de las dos topologías mencionadas en </w:t>
      </w:r>
      <w:hyperlink w:anchor="_Pruebas_con_PCB" w:history="1">
        <w:r w:rsidRPr="00791D37">
          <w:rPr>
            <w:rStyle w:val="Hipervnculo"/>
          </w:rPr>
          <w:t xml:space="preserve">Pruebas con PCB </w:t>
        </w:r>
        <w:proofErr w:type="spellStart"/>
        <w:r w:rsidRPr="00791D37">
          <w:rPr>
            <w:rStyle w:val="Hipervnculo"/>
          </w:rPr>
          <w:t>Coockie</w:t>
        </w:r>
        <w:proofErr w:type="spellEnd"/>
        <w:r w:rsidRPr="00791D37">
          <w:rPr>
            <w:rStyle w:val="Hipervnculo"/>
          </w:rPr>
          <w:t xml:space="preserve"> Thread como cuarto nodo</w:t>
        </w:r>
      </w:hyperlink>
      <w:r w:rsidRPr="00791D37">
        <w:t xml:space="preserve"> 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77777777" w:rsidR="0074559B" w:rsidRPr="00791D37" w:rsidRDefault="0074559B" w:rsidP="00791D37">
      <w:r w:rsidRPr="00791D37">
        <w:t xml:space="preserve">Como segunda prueba, con la  segunda topología de red indicada en </w:t>
      </w:r>
      <w:hyperlink w:anchor="_Pruebas_con_PCB" w:history="1">
        <w:r w:rsidRPr="00791D37">
          <w:rPr>
            <w:rStyle w:val="Hipervnculo"/>
          </w:rPr>
          <w:t xml:space="preserve">Pruebas con PCB </w:t>
        </w:r>
        <w:proofErr w:type="spellStart"/>
        <w:r w:rsidRPr="00791D37">
          <w:rPr>
            <w:rStyle w:val="Hipervnculo"/>
          </w:rPr>
          <w:t>Coockie</w:t>
        </w:r>
        <w:proofErr w:type="spellEnd"/>
        <w:r w:rsidRPr="00791D37">
          <w:rPr>
            <w:rStyle w:val="Hipervnculo"/>
          </w:rPr>
          <w:t xml:space="preserve"> Thread como cuarto nodo</w:t>
        </w:r>
      </w:hyperlink>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rsidRPr="00791D37">
        <w:t>Coockie</w:t>
      </w:r>
      <w:proofErr w:type="spellEnd"/>
      <w:r w:rsidRPr="00791D37">
        <w:t xml:space="preserve"> cada 2 segundos. Esta prueba se realiza con una duración de 2 horas y media, varias veces, observando como en </w:t>
      </w:r>
      <w:hyperlink w:anchor="_Envío_de_mensajes_1" w:history="1">
        <w:r w:rsidRPr="00791D37">
          <w:rPr>
            <w:rStyle w:val="Hipervnculo"/>
          </w:rPr>
          <w:t>Envío de mensajes UDP por Sockets entre Dongles y entre PC y Dongles</w:t>
        </w:r>
      </w:hyperlink>
      <w:r w:rsidRPr="00791D37">
        <w:t xml:space="preserve"> que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rsidP="00FE1EC4">
      <w:pPr>
        <w:pStyle w:val="Ttulo4"/>
      </w:pPr>
      <w:r w:rsidRPr="00791D37">
        <w:br w:type="page"/>
      </w:r>
    </w:p>
    <w:p w14:paraId="5C9CB399" w14:textId="77777777" w:rsidR="0074559B" w:rsidRPr="00791D37" w:rsidRDefault="0074559B" w:rsidP="00791D37">
      <w:pPr>
        <w:pStyle w:val="Ttulo2"/>
      </w:pPr>
      <w:bookmarkStart w:id="3186" w:name="_Toc81499473"/>
      <w:bookmarkStart w:id="3187" w:name="_Toc81650476"/>
      <w:r w:rsidRPr="00791D37">
        <w:lastRenderedPageBreak/>
        <w:t>PRUEBAS DE ESTABILIDAD CON 5 NODOS</w:t>
      </w:r>
      <w:bookmarkEnd w:id="3186"/>
      <w:bookmarkEnd w:id="3187"/>
    </w:p>
    <w:p w14:paraId="02A2E594" w14:textId="77777777" w:rsidR="0074559B" w:rsidRPr="00791D37" w:rsidRDefault="0074559B" w:rsidP="00791D37"/>
    <w:p w14:paraId="3E4E0EF2" w14:textId="77777777" w:rsidR="0074559B" w:rsidRPr="00791D37" w:rsidRDefault="0074559B" w:rsidP="00791D37">
      <w:r w:rsidRPr="00791D37">
        <w:t xml:space="preserve">Tras validar el funcionamiento de la primera PCB </w:t>
      </w:r>
      <w:proofErr w:type="spellStart"/>
      <w:r w:rsidRPr="00791D37">
        <w:t>Coockie</w:t>
      </w:r>
      <w:proofErr w:type="spellEnd"/>
      <w:r w:rsidRPr="00791D37">
        <w:t xml:space="preserve"> Thread, se crea el código para el manejo de los módulos KTWM102 desde el kit de la </w:t>
      </w:r>
      <w:proofErr w:type="spellStart"/>
      <w:r w:rsidRPr="00791D37">
        <w:t>Coockie</w:t>
      </w:r>
      <w:proofErr w:type="spellEnd"/>
      <w:r w:rsidRPr="00791D37">
        <w:t xml:space="preserve">  y se añade como 5 nodo a la red otra PCB de </w:t>
      </w:r>
      <w:proofErr w:type="spellStart"/>
      <w:r w:rsidRPr="00791D37">
        <w:t>Coockie</w:t>
      </w:r>
      <w:proofErr w:type="spellEnd"/>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 xml:space="preserve">En este caso se han probado dos topologías diferentes, en las cuales los nodos se han configurado de la misma manera: El nodo BR como líder, un nodo Dongle como </w:t>
      </w:r>
      <w:proofErr w:type="spellStart"/>
      <w:r w:rsidRPr="00791D37">
        <w:t>Router</w:t>
      </w:r>
      <w:proofErr w:type="spellEnd"/>
      <w:r w:rsidRPr="00791D37">
        <w:t>/REED, y el resto como MED. Solo ha cambiado el padre al que se conectaban los diferentes nodos.</w:t>
      </w:r>
    </w:p>
    <w:p w14:paraId="42C0895E" w14:textId="77777777" w:rsidR="0074559B" w:rsidRPr="00791D37" w:rsidRDefault="0074559B" w:rsidP="00791D37">
      <w:pPr>
        <w:pStyle w:val="Prrafodelista"/>
        <w:numPr>
          <w:ilvl w:val="0"/>
          <w:numId w:val="25"/>
        </w:numPr>
      </w:pPr>
      <w:r w:rsidRPr="00791D37">
        <w:t>Todos los nodos se han conectado al BR como nodo padre.</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10CA9F8C" w:rsidR="0074559B" w:rsidRPr="00791D37" w:rsidRDefault="0074559B" w:rsidP="00CA0339">
      <w:pPr>
        <w:pStyle w:val="Descripcin"/>
        <w:jc w:val="center"/>
      </w:pPr>
      <w:bookmarkStart w:id="3188" w:name="_Toc81499648"/>
      <w:bookmarkStart w:id="3189" w:name="_Toc81499883"/>
      <w:bookmarkStart w:id="3190" w:name="_Toc81655462"/>
      <w:r w:rsidRPr="00791D37">
        <w:t xml:space="preserve">Ilustración </w:t>
      </w:r>
      <w:r w:rsidR="005026F3">
        <w:fldChar w:fldCharType="begin"/>
      </w:r>
      <w:r w:rsidR="005026F3">
        <w:instrText xml:space="preserve"> SEQ Ilustración \* ARABIC </w:instrText>
      </w:r>
      <w:r w:rsidR="005026F3">
        <w:fldChar w:fldCharType="separate"/>
      </w:r>
      <w:ins w:id="3191" w:author="JORGE CONTRERAS ORTIZ" w:date="2021-09-04T12:50:00Z">
        <w:r w:rsidR="00FE1EC4">
          <w:rPr>
            <w:noProof/>
          </w:rPr>
          <w:t>73</w:t>
        </w:r>
      </w:ins>
      <w:del w:id="3192" w:author="JORGE CONTRERAS ORTIZ" w:date="2021-09-04T08:54:00Z">
        <w:r w:rsidR="00CA0339" w:rsidDel="00425C71">
          <w:rPr>
            <w:noProof/>
          </w:rPr>
          <w:delText>71</w:delText>
        </w:r>
      </w:del>
      <w:r w:rsidR="005026F3">
        <w:rPr>
          <w:noProof/>
        </w:rPr>
        <w:fldChar w:fldCharType="end"/>
      </w:r>
      <w:r w:rsidRPr="00791D37">
        <w:t xml:space="preserve"> Topología A de 5 nodos</w:t>
      </w:r>
      <w:bookmarkEnd w:id="3188"/>
      <w:bookmarkEnd w:id="3189"/>
      <w:bookmarkEnd w:id="3190"/>
      <w:r w:rsidRPr="00791D37">
        <w:br w:type="page"/>
      </w:r>
    </w:p>
    <w:p w14:paraId="081D0EEC" w14:textId="77777777" w:rsidR="0074559B" w:rsidRPr="00791D37" w:rsidRDefault="0074559B" w:rsidP="00791D37">
      <w:pPr>
        <w:pStyle w:val="Prrafodelista"/>
        <w:numPr>
          <w:ilvl w:val="0"/>
          <w:numId w:val="25"/>
        </w:numPr>
      </w:pPr>
      <w:r w:rsidRPr="00791D37">
        <w:lastRenderedPageBreak/>
        <w:t>El nodo REED se conecta al BR como nodo hijo, y el los MED se conectan al REED.</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209EAC04" w:rsidR="0074559B" w:rsidRPr="00791D37" w:rsidRDefault="0074559B" w:rsidP="00CA0339">
      <w:pPr>
        <w:pStyle w:val="Descripcin"/>
        <w:jc w:val="center"/>
      </w:pPr>
      <w:bookmarkStart w:id="3193" w:name="_Toc81499649"/>
      <w:bookmarkStart w:id="3194" w:name="_Toc81499884"/>
      <w:bookmarkStart w:id="3195" w:name="_Toc81655463"/>
      <w:r w:rsidRPr="00791D37">
        <w:t xml:space="preserve">Ilustración </w:t>
      </w:r>
      <w:r w:rsidR="005026F3">
        <w:fldChar w:fldCharType="begin"/>
      </w:r>
      <w:r w:rsidR="005026F3">
        <w:instrText xml:space="preserve"> SEQ Ilustración \* ARABIC </w:instrText>
      </w:r>
      <w:r w:rsidR="005026F3">
        <w:fldChar w:fldCharType="separate"/>
      </w:r>
      <w:ins w:id="3196" w:author="JORGE CONTRERAS ORTIZ" w:date="2021-09-04T12:50:00Z">
        <w:r w:rsidR="00FE1EC4">
          <w:rPr>
            <w:noProof/>
          </w:rPr>
          <w:t>74</w:t>
        </w:r>
      </w:ins>
      <w:del w:id="3197" w:author="JORGE CONTRERAS ORTIZ" w:date="2021-09-04T08:54:00Z">
        <w:r w:rsidR="00CA0339" w:rsidDel="00425C71">
          <w:rPr>
            <w:noProof/>
          </w:rPr>
          <w:delText>72</w:delText>
        </w:r>
      </w:del>
      <w:r w:rsidR="005026F3">
        <w:rPr>
          <w:noProof/>
        </w:rPr>
        <w:fldChar w:fldCharType="end"/>
      </w:r>
      <w:r w:rsidRPr="00791D37">
        <w:t xml:space="preserve"> Topología B con 5 nodos</w:t>
      </w:r>
      <w:bookmarkEnd w:id="3193"/>
      <w:bookmarkEnd w:id="3194"/>
      <w:bookmarkEnd w:id="3195"/>
    </w:p>
    <w:p w14:paraId="469A1E23" w14:textId="77777777" w:rsidR="0074559B" w:rsidRPr="00791D37" w:rsidRDefault="0074559B" w:rsidP="00791D37"/>
    <w:p w14:paraId="2182F62A" w14:textId="210316FA" w:rsidR="0074559B" w:rsidRPr="00791D37" w:rsidRDefault="00C17583" w:rsidP="00791D37">
      <w:pPr>
        <w:pStyle w:val="Ttulo3"/>
      </w:pPr>
      <w:bookmarkStart w:id="3198" w:name="_Toc81499474"/>
      <w:bookmarkStart w:id="3199" w:name="_Toc81650477"/>
      <w:r w:rsidRPr="00791D37">
        <w:t>PRUEBAS DE CONECTIVIDAD</w:t>
      </w:r>
      <w:bookmarkEnd w:id="3198"/>
      <w:bookmarkEnd w:id="3199"/>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 xml:space="preserve">En el caso de la segunda topología, para el nodo </w:t>
      </w:r>
      <w:proofErr w:type="spellStart"/>
      <w:r w:rsidRPr="00791D37">
        <w:t>Router</w:t>
      </w:r>
      <w:proofErr w:type="spellEnd"/>
      <w:r w:rsidRPr="00791D37">
        <w:t>,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3200" w:name="_Toc81499475"/>
      <w:bookmarkStart w:id="3201" w:name="_Toc81650478"/>
      <w:r w:rsidRPr="00791D37">
        <w:t>ENVÍO / RECIBO DE SOCKETS</w:t>
      </w:r>
      <w:bookmarkEnd w:id="3200"/>
      <w:bookmarkEnd w:id="3201"/>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77777777" w:rsidR="0074559B" w:rsidRPr="00791D37" w:rsidRDefault="0074559B" w:rsidP="00791D37">
      <w:pPr>
        <w:pStyle w:val="Prrafodelista"/>
        <w:numPr>
          <w:ilvl w:val="0"/>
          <w:numId w:val="14"/>
        </w:numPr>
      </w:pPr>
      <w:r w:rsidRPr="00791D37">
        <w:t xml:space="preserve">Los 2 nodos Dongles (1 REED y 1 MED) mandan mensajes a los dos nodos MED formados por las </w:t>
      </w:r>
      <w:proofErr w:type="spellStart"/>
      <w:r w:rsidRPr="00791D37">
        <w:t>PCBs</w:t>
      </w:r>
      <w:proofErr w:type="spellEnd"/>
      <w:r w:rsidRPr="00791D37">
        <w:t>.</w:t>
      </w:r>
    </w:p>
    <w:p w14:paraId="646A467B" w14:textId="77777777" w:rsidR="0074559B" w:rsidRPr="00791D37" w:rsidRDefault="0074559B" w:rsidP="00791D37">
      <w:pPr>
        <w:pStyle w:val="Prrafodelista"/>
        <w:numPr>
          <w:ilvl w:val="0"/>
          <w:numId w:val="14"/>
        </w:numPr>
      </w:pPr>
      <w:r w:rsidRPr="00791D37">
        <w:t xml:space="preserve">Nodo formado por la </w:t>
      </w:r>
      <w:proofErr w:type="spellStart"/>
      <w:r w:rsidRPr="00791D37">
        <w:t>Coockie</w:t>
      </w:r>
      <w:proofErr w:type="spellEnd"/>
      <w:r w:rsidRPr="00791D37">
        <w:t xml:space="preserve"> Completa (PCB Thread + </w:t>
      </w:r>
      <w:proofErr w:type="spellStart"/>
      <w:r w:rsidRPr="00791D37">
        <w:t>Coockie</w:t>
      </w:r>
      <w:proofErr w:type="spellEnd"/>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t xml:space="preserve">El último nodo MED, formado por la PCB </w:t>
      </w:r>
      <w:proofErr w:type="spellStart"/>
      <w:r w:rsidRPr="00791D37">
        <w:t>Coockie</w:t>
      </w:r>
      <w:proofErr w:type="spellEnd"/>
      <w:r w:rsidRPr="00791D37">
        <w:t xml:space="preserve"> Thread, al no disponer de un microcontrolador que envíe los comandos a ejecutar, solo recibirá mensajes.</w:t>
      </w:r>
    </w:p>
    <w:p w14:paraId="15ED3187" w14:textId="77777777" w:rsidR="0074559B" w:rsidRPr="00791D37" w:rsidRDefault="0074559B" w:rsidP="00791D37">
      <w:r w:rsidRPr="00791D37">
        <w:lastRenderedPageBreak/>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debuggear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77777777" w:rsidR="0074559B" w:rsidRPr="00791D37" w:rsidRDefault="0074559B" w:rsidP="00791D37">
      <w:pPr>
        <w:pStyle w:val="Ttulo2"/>
      </w:pPr>
      <w:bookmarkStart w:id="3202" w:name="_Toc81499476"/>
      <w:bookmarkStart w:id="3203" w:name="_Toc81650479"/>
      <w:r w:rsidRPr="00791D37">
        <w:lastRenderedPageBreak/>
        <w:t>PRUEBAS CON 6 NODOS Y CON ENVÍO DE MENSAJES CON MULTISALTO</w:t>
      </w:r>
      <w:bookmarkEnd w:id="3202"/>
      <w:bookmarkEnd w:id="3203"/>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w:t>
      </w:r>
      <w:proofErr w:type="spellStart"/>
      <w:r w:rsidRPr="00CA0339">
        <w:t>Coockie</w:t>
      </w:r>
      <w:proofErr w:type="spellEnd"/>
      <w:r w:rsidRPr="00CA0339">
        <w:t xml:space="preserve"> Thread controlada desde el PC Se ha configurado la red con el BR como nodo Líder, un Dongle KTDG102 y una PCB </w:t>
      </w:r>
      <w:proofErr w:type="spellStart"/>
      <w:r w:rsidRPr="00CA0339">
        <w:t>Coockie</w:t>
      </w:r>
      <w:proofErr w:type="spellEnd"/>
      <w:r w:rsidRPr="00CA0339">
        <w:t xml:space="preserve"> Thread como </w:t>
      </w:r>
      <w:proofErr w:type="spellStart"/>
      <w:r w:rsidRPr="00CA0339">
        <w:t>REEDs</w:t>
      </w:r>
      <w:proofErr w:type="spellEnd"/>
      <w:r w:rsidRPr="00CA0339">
        <w:t xml:space="preserve"> o </w:t>
      </w:r>
      <w:proofErr w:type="spellStart"/>
      <w:r w:rsidRPr="00CA0339">
        <w:t>Routers</w:t>
      </w:r>
      <w:proofErr w:type="spellEnd"/>
      <w:r w:rsidRPr="00CA0339">
        <w:t xml:space="preserve">, y las otras dos PCB (una de ellas con la </w:t>
      </w:r>
      <w:proofErr w:type="spellStart"/>
      <w:r w:rsidRPr="00CA0339">
        <w:t>Coockie</w:t>
      </w:r>
      <w:proofErr w:type="spellEnd"/>
      <w:r w:rsidRPr="00CA0339">
        <w:t xml:space="preserv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w:t>
      </w:r>
      <w:proofErr w:type="spellStart"/>
      <w:r w:rsidRPr="00791D37">
        <w:t>Routers</w:t>
      </w:r>
      <w:proofErr w:type="spellEnd"/>
      <w:r w:rsidRPr="00791D37">
        <w:t xml:space="preserve"> lo máximo posible entre sí y posteriormente se configuraron los nodos MED con una potencia de transmisión de -17 dBm, para que al conectarse a la red, solo viera como potencial nodo padre a uno de todos los posibles. </w:t>
      </w:r>
    </w:p>
    <w:p w14:paraId="3D7FF81F" w14:textId="77777777" w:rsidR="0074559B" w:rsidRPr="00791D37" w:rsidRDefault="0074559B" w:rsidP="00791D37">
      <w:r w:rsidRPr="00791D37">
        <w:t>Haciendo esto en los 3 nodos MED, se creó la siguiente topología:</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90686C6" w:rsidR="0074559B" w:rsidRPr="00791D37" w:rsidRDefault="0074559B" w:rsidP="00CA0339">
      <w:pPr>
        <w:pStyle w:val="Descripcin"/>
        <w:jc w:val="center"/>
      </w:pPr>
      <w:bookmarkStart w:id="3204" w:name="_Toc81499650"/>
      <w:bookmarkStart w:id="3205" w:name="_Toc81499885"/>
      <w:bookmarkStart w:id="3206" w:name="_Toc81655464"/>
      <w:r w:rsidRPr="00791D37">
        <w:t xml:space="preserve">Ilustración </w:t>
      </w:r>
      <w:r w:rsidR="005026F3">
        <w:fldChar w:fldCharType="begin"/>
      </w:r>
      <w:r w:rsidR="005026F3">
        <w:instrText xml:space="preserve"> SEQ Ilustración \* ARABIC </w:instrText>
      </w:r>
      <w:r w:rsidR="005026F3">
        <w:fldChar w:fldCharType="separate"/>
      </w:r>
      <w:ins w:id="3207" w:author="JORGE CONTRERAS ORTIZ" w:date="2021-09-04T12:50:00Z">
        <w:r w:rsidR="00FE1EC4">
          <w:rPr>
            <w:noProof/>
          </w:rPr>
          <w:t>75</w:t>
        </w:r>
      </w:ins>
      <w:del w:id="3208" w:author="JORGE CONTRERAS ORTIZ" w:date="2021-09-04T08:54:00Z">
        <w:r w:rsidR="00CA0339" w:rsidDel="00425C71">
          <w:rPr>
            <w:noProof/>
          </w:rPr>
          <w:delText>73</w:delText>
        </w:r>
      </w:del>
      <w:r w:rsidR="005026F3">
        <w:rPr>
          <w:noProof/>
        </w:rPr>
        <w:fldChar w:fldCharType="end"/>
      </w:r>
      <w:r w:rsidRPr="00791D37">
        <w:t xml:space="preserve"> Topología con 6 nodos</w:t>
      </w:r>
      <w:bookmarkEnd w:id="3204"/>
      <w:bookmarkEnd w:id="3205"/>
      <w:bookmarkEnd w:id="3206"/>
    </w:p>
    <w:p w14:paraId="612795A0" w14:textId="77777777" w:rsidR="0074559B" w:rsidRPr="00F92885" w:rsidRDefault="0074559B" w:rsidP="00791D37">
      <w:pPr>
        <w:rPr>
          <w:i/>
          <w:iCs/>
          <w:rPrChange w:id="3209" w:author="JORGE CONTRERAS ORTIZ" w:date="2021-09-04T13:35:00Z">
            <w:rPr/>
          </w:rPrChange>
        </w:rPr>
      </w:pPr>
      <w:r w:rsidRPr="00F92885">
        <w:rPr>
          <w:b/>
          <w:bCs/>
          <w:i/>
          <w:iCs/>
          <w:rPrChange w:id="3210" w:author="JORGE CONTRERAS ORTIZ" w:date="2021-09-04T13:35:00Z">
            <w:rPr>
              <w:b/>
              <w:bCs/>
            </w:rPr>
          </w:rPrChange>
        </w:rPr>
        <w:t>Nota:</w:t>
      </w:r>
      <w:r w:rsidRPr="00F92885">
        <w:rPr>
          <w:i/>
          <w:iCs/>
          <w:rPrChange w:id="3211"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77777777" w:rsidR="0074559B" w:rsidRPr="00791D37" w:rsidRDefault="0074559B" w:rsidP="00791D37">
      <w:r w:rsidRPr="00791D37">
        <w:t xml:space="preserve">En este </w:t>
      </w:r>
      <w:proofErr w:type="spellStart"/>
      <w:r w:rsidRPr="00791D37">
        <w:t>casó</w:t>
      </w:r>
      <w:proofErr w:type="spellEnd"/>
      <w:r w:rsidRPr="00791D37">
        <w:t xml:space="preserve"> los dos nodos MED formados por las PCB se unieron a la red como nodos hijo del </w:t>
      </w:r>
      <w:proofErr w:type="spellStart"/>
      <w:r w:rsidRPr="00791D37">
        <w:t>Router</w:t>
      </w:r>
      <w:proofErr w:type="spellEnd"/>
      <w:r w:rsidRPr="00791D37">
        <w:t xml:space="preserve"> con RLOC16 0x2400, el nodo </w:t>
      </w:r>
      <w:proofErr w:type="spellStart"/>
      <w:r w:rsidRPr="00791D37">
        <w:t>Router</w:t>
      </w:r>
      <w:proofErr w:type="spellEnd"/>
      <w:r w:rsidRPr="00791D37">
        <w:t xml:space="preserve"> formado por la tercera PCB, mientras que el nodo MED Dongle es el nodo hijo del otro nodo </w:t>
      </w:r>
      <w:proofErr w:type="spellStart"/>
      <w:r w:rsidRPr="00791D37">
        <w:t>Router</w:t>
      </w:r>
      <w:proofErr w:type="spellEnd"/>
      <w:r w:rsidRPr="00791D37">
        <w:t xml:space="preserve">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lastRenderedPageBreak/>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t xml:space="preserve">Nodo MED </w:t>
      </w:r>
      <w:proofErr w:type="spellStart"/>
      <w:r w:rsidRPr="00791D37">
        <w:rPr>
          <w:b/>
          <w:bCs/>
        </w:rPr>
        <w:t>Coockie</w:t>
      </w:r>
      <w:proofErr w:type="spellEnd"/>
      <w:r w:rsidRPr="00791D37">
        <w:rPr>
          <w:b/>
          <w:bCs/>
        </w:rPr>
        <w:t xml:space="preserv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w:t>
      </w:r>
      <w:proofErr w:type="spellStart"/>
      <w:r w:rsidRPr="00791D37">
        <w:t>Coockie</w:t>
      </w:r>
      <w:proofErr w:type="spellEnd"/>
      <w:r w:rsidRPr="00791D37">
        <w:t xml:space="preserv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77777777"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proofErr w:type="spellStart"/>
      <w:r w:rsidRPr="00791D37">
        <w:t>perdidas</w:t>
      </w:r>
      <w:proofErr w:type="spellEnd"/>
      <w:r w:rsidRPr="00791D37">
        <w:t xml:space="preserve"> de datos en los nodos receptores.</w:t>
      </w:r>
    </w:p>
    <w:p w14:paraId="6A697DAF" w14:textId="77777777" w:rsidR="0074559B" w:rsidRPr="00791D37" w:rsidRDefault="0074559B" w:rsidP="00791D37">
      <w:r w:rsidRPr="00791D37">
        <w:t xml:space="preserve">Al igual que en </w:t>
      </w:r>
      <w:hyperlink w:anchor="_4.3.5.2._Envío_/" w:history="1">
        <w:r w:rsidRPr="00791D37">
          <w:rPr>
            <w:rStyle w:val="Hipervnculo"/>
          </w:rPr>
          <w:t>Envío / Recibo de Sockets</w:t>
        </w:r>
      </w:hyperlink>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77777777" w:rsidR="0074559B" w:rsidRPr="00791D37" w:rsidRDefault="0074559B" w:rsidP="00791D37"/>
    <w:p w14:paraId="36038BF1" w14:textId="265116B5" w:rsidR="0074559B" w:rsidRPr="00791D37" w:rsidRDefault="0074559B" w:rsidP="00791D37">
      <w:pPr>
        <w:pStyle w:val="Ttulo1"/>
        <w:numPr>
          <w:ilvl w:val="0"/>
          <w:numId w:val="1"/>
        </w:numPr>
      </w:pPr>
      <w:bookmarkStart w:id="3212" w:name="_Toc81499477"/>
      <w:bookmarkStart w:id="3213" w:name="_Toc81650480"/>
      <w:r w:rsidRPr="00791D37">
        <w:t>CONCLUSIONE</w:t>
      </w:r>
      <w:bookmarkEnd w:id="3212"/>
      <w:r w:rsidR="00D6148E" w:rsidRPr="00791D37">
        <w:t>S Y LÍNEAS FUTURAS</w:t>
      </w:r>
      <w:bookmarkEnd w:id="3213"/>
    </w:p>
    <w:p w14:paraId="411C5A38" w14:textId="77777777" w:rsidR="0074559B" w:rsidRPr="00791D37" w:rsidRDefault="0074559B" w:rsidP="00791D37"/>
    <w:p w14:paraId="77BDDCA0" w14:textId="77777777" w:rsidR="0074559B" w:rsidRPr="00791D37" w:rsidRDefault="0074559B" w:rsidP="00791D37">
      <w:r w:rsidRPr="00791D37">
        <w:t xml:space="preserve">En este proyecto se ha buscado la viabilidad de la implementación de las comunicaciones THREAD en el sistema de la </w:t>
      </w:r>
      <w:proofErr w:type="spellStart"/>
      <w:r w:rsidRPr="00791D37">
        <w:t>Coockie</w:t>
      </w:r>
      <w:proofErr w:type="spellEnd"/>
      <w:r w:rsidRPr="00791D37">
        <w:t xml:space="preserve">. Aparte de su viabilidad, se buscaba un diseño simple para integrar el dispositivo KTWM102, para implementar este tipo de comunicaciones y </w:t>
      </w:r>
      <w:r w:rsidRPr="00791D37">
        <w:lastRenderedPageBreak/>
        <w:t>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 xml:space="preserve">Esta propuesta de añadir una plataforma Web de gestión, ayudaría a una gestión mucho más fácil de los nodos, ya que el panel de Administración Web proporcionado por el </w:t>
      </w:r>
      <w:proofErr w:type="spellStart"/>
      <w:r w:rsidRPr="00791D37">
        <w:t>Border</w:t>
      </w:r>
      <w:proofErr w:type="spellEnd"/>
      <w:r w:rsidRPr="00791D37">
        <w:t xml:space="preserve"> </w:t>
      </w:r>
      <w:proofErr w:type="spellStart"/>
      <w:r w:rsidRPr="00791D37">
        <w:t>Router</w:t>
      </w:r>
      <w:proofErr w:type="spellEnd"/>
      <w:r w:rsidRPr="00791D37">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3214" w:name="_Toc81499480"/>
      <w:bookmarkStart w:id="3215" w:name="_Toc81650481"/>
      <w:r w:rsidRPr="00791D37">
        <w:lastRenderedPageBreak/>
        <w:t>BIBLIOGRAFÍA</w:t>
      </w:r>
      <w:bookmarkEnd w:id="3214"/>
      <w:bookmarkEnd w:id="3215"/>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593FA6">
      <w:headerReference w:type="default" r:id="rId103"/>
      <w:footerReference w:type="default" r:id="rId104"/>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05"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706"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714"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713"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1721"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1783"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1818"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1826"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1839"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1863" w:author="GABRIEL NOE MUJICA ROJAS" w:date="2021-09-02T12:16:00Z" w:initials="GNMR">
    <w:p w14:paraId="2AB8A6EB" w14:textId="77777777" w:rsidR="00B62082" w:rsidRDefault="00B62082" w:rsidP="00791D37">
      <w:pPr>
        <w:pStyle w:val="Textocomentario"/>
      </w:pPr>
      <w:r>
        <w:rPr>
          <w:rStyle w:val="Refdecomentario"/>
        </w:rPr>
        <w:annotationRef/>
      </w:r>
      <w:r>
        <w:t xml:space="preserve">Traducción literal. Utiliza el término en inglés </w:t>
      </w:r>
      <w:proofErr w:type="spellStart"/>
      <w:r>
        <w:t>Commissioning</w:t>
      </w:r>
      <w:proofErr w:type="spellEnd"/>
    </w:p>
  </w:comment>
  <w:comment w:id="1866"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1867" w:author="JORGE CONTRERAS ORTIZ" w:date="2021-09-03T23:34:00Z" w:initials="JCO">
    <w:p w14:paraId="2F070BC2" w14:textId="3C634C20" w:rsidR="00890963" w:rsidRPr="00151189" w:rsidRDefault="00890963">
      <w:pPr>
        <w:pStyle w:val="Textocomentario"/>
      </w:pPr>
      <w:r>
        <w:rPr>
          <w:rStyle w:val="Refdecomentario"/>
        </w:rPr>
        <w:annotationRef/>
      </w:r>
    </w:p>
  </w:comment>
  <w:comment w:id="1871"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108"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107"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188"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2694" w:author="JORGE CONTRERAS ORTIZ" w:date="2021-09-04T12:52:00Z" w:initials="JCO">
    <w:p w14:paraId="745875FF" w14:textId="00B3B1ED" w:rsidR="00FE1EC4" w:rsidRDefault="00FE1EC4">
      <w:pPr>
        <w:pStyle w:val="Textocomentario"/>
      </w:pPr>
      <w:r>
        <w:rPr>
          <w:rStyle w:val="Refdecomentario"/>
        </w:rPr>
        <w:annotationRef/>
      </w:r>
    </w:p>
  </w:comment>
  <w:comment w:id="2930"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3054"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263E4" w14:textId="77777777" w:rsidR="005026F3" w:rsidRDefault="005026F3" w:rsidP="00EA5ADB">
      <w:pPr>
        <w:spacing w:after="0" w:line="240" w:lineRule="auto"/>
      </w:pPr>
      <w:r>
        <w:separator/>
      </w:r>
    </w:p>
  </w:endnote>
  <w:endnote w:type="continuationSeparator" w:id="0">
    <w:p w14:paraId="679B4BD7" w14:textId="77777777" w:rsidR="005026F3" w:rsidRDefault="005026F3"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5026F3">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698" w:author="JORGE CONTRERAS ORTIZ" w:date="2021-09-04T09:15:00Z"/>
  <w:sdt>
    <w:sdtPr>
      <w:id w:val="1230808660"/>
      <w:docPartObj>
        <w:docPartGallery w:val="Page Numbers (Bottom of Page)"/>
        <w:docPartUnique/>
      </w:docPartObj>
    </w:sdtPr>
    <w:sdtEndPr/>
    <w:sdtContent>
      <w:customXmlInsRangeEnd w:id="1698"/>
      <w:p w14:paraId="19DF6A7A" w14:textId="77777777" w:rsidR="00434554" w:rsidRDefault="00434554">
        <w:pPr>
          <w:pStyle w:val="Piedepgina"/>
          <w:jc w:val="right"/>
          <w:rPr>
            <w:ins w:id="1699" w:author="JORGE CONTRERAS ORTIZ" w:date="2021-09-04T09:15:00Z"/>
          </w:rPr>
        </w:pPr>
        <w:ins w:id="1700" w:author="JORGE CONTRERAS ORTIZ" w:date="2021-09-04T09:17:00Z">
          <w:r>
            <w:fldChar w:fldCharType="begin"/>
          </w:r>
          <w:r>
            <w:instrText xml:space="preserve"> PAGE   \* MERGEFORMAT </w:instrText>
          </w:r>
        </w:ins>
        <w:r>
          <w:fldChar w:fldCharType="separate"/>
        </w:r>
        <w:r>
          <w:rPr>
            <w:noProof/>
          </w:rPr>
          <w:t>II</w:t>
        </w:r>
        <w:ins w:id="1701" w:author="JORGE CONTRERAS ORTIZ" w:date="2021-09-04T09:17:00Z">
          <w:r>
            <w:fldChar w:fldCharType="end"/>
          </w:r>
        </w:ins>
      </w:p>
      <w:customXmlInsRangeStart w:id="1702" w:author="JORGE CONTRERAS ORTIZ" w:date="2021-09-04T09:15:00Z"/>
    </w:sdtContent>
  </w:sdt>
  <w:customXmlInsRangeEnd w:id="1702"/>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216" w:author="JORGE CONTRERAS ORTIZ" w:date="2021-09-04T09:24:00Z"/>
  <w:sdt>
    <w:sdtPr>
      <w:id w:val="-103726123"/>
      <w:docPartObj>
        <w:docPartGallery w:val="Page Numbers (Bottom of Page)"/>
        <w:docPartUnique/>
      </w:docPartObj>
    </w:sdtPr>
    <w:sdtEndPr>
      <w:rPr>
        <w:b/>
        <w:bCs/>
      </w:rPr>
    </w:sdtEndPr>
    <w:sdtContent>
      <w:customXmlInsRangeEnd w:id="3216"/>
      <w:p w14:paraId="520083D5" w14:textId="2343D905" w:rsidR="005B42F0" w:rsidRDefault="005B42F0">
        <w:pPr>
          <w:pStyle w:val="Piedepgina"/>
          <w:jc w:val="right"/>
          <w:rPr>
            <w:ins w:id="3217" w:author="JORGE CONTRERAS ORTIZ" w:date="2021-09-04T09:24:00Z"/>
          </w:rPr>
        </w:pPr>
        <w:ins w:id="3218" w:author="JORGE CONTRERAS ORTIZ" w:date="2021-09-04T09:24:00Z">
          <w:r>
            <w:fldChar w:fldCharType="begin"/>
          </w:r>
          <w:r>
            <w:instrText>PAGE   \* MERGEFORMAT</w:instrText>
          </w:r>
          <w:r>
            <w:fldChar w:fldCharType="separate"/>
          </w:r>
          <w:r>
            <w:t>2</w:t>
          </w:r>
          <w:r>
            <w:fldChar w:fldCharType="end"/>
          </w:r>
        </w:ins>
      </w:p>
      <w:customXmlInsRangeStart w:id="3219" w:author="JORGE CONTRERAS ORTIZ" w:date="2021-09-04T09:24:00Z"/>
    </w:sdtContent>
  </w:sdt>
  <w:customXmlInsRangeEnd w:id="3219"/>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94EE7" w14:textId="77777777" w:rsidR="005026F3" w:rsidRDefault="005026F3" w:rsidP="00EA5ADB">
      <w:pPr>
        <w:spacing w:after="0" w:line="240" w:lineRule="auto"/>
      </w:pPr>
      <w:r>
        <w:separator/>
      </w:r>
    </w:p>
  </w:footnote>
  <w:footnote w:type="continuationSeparator" w:id="0">
    <w:p w14:paraId="45907C4D" w14:textId="77777777" w:rsidR="005026F3" w:rsidRDefault="005026F3"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2330D3"/>
    <w:rsid w:val="00247D58"/>
    <w:rsid w:val="0025296D"/>
    <w:rsid w:val="002C3A3D"/>
    <w:rsid w:val="00327D33"/>
    <w:rsid w:val="00363231"/>
    <w:rsid w:val="003D660C"/>
    <w:rsid w:val="003E2792"/>
    <w:rsid w:val="00425C71"/>
    <w:rsid w:val="004272D2"/>
    <w:rsid w:val="00434554"/>
    <w:rsid w:val="004A3A88"/>
    <w:rsid w:val="005026F3"/>
    <w:rsid w:val="00522221"/>
    <w:rsid w:val="00537564"/>
    <w:rsid w:val="00571788"/>
    <w:rsid w:val="00593FA6"/>
    <w:rsid w:val="005B42F0"/>
    <w:rsid w:val="005E5EEE"/>
    <w:rsid w:val="006242EF"/>
    <w:rsid w:val="00672BD4"/>
    <w:rsid w:val="00675D4D"/>
    <w:rsid w:val="006B360E"/>
    <w:rsid w:val="006F13B4"/>
    <w:rsid w:val="007127DD"/>
    <w:rsid w:val="00741EF7"/>
    <w:rsid w:val="0074559B"/>
    <w:rsid w:val="00791D37"/>
    <w:rsid w:val="00797426"/>
    <w:rsid w:val="007B782F"/>
    <w:rsid w:val="007E2B99"/>
    <w:rsid w:val="00890963"/>
    <w:rsid w:val="008E3912"/>
    <w:rsid w:val="008F301F"/>
    <w:rsid w:val="00933E5F"/>
    <w:rsid w:val="009449CB"/>
    <w:rsid w:val="0098005E"/>
    <w:rsid w:val="009979DA"/>
    <w:rsid w:val="009E4081"/>
    <w:rsid w:val="00A60C70"/>
    <w:rsid w:val="00A73883"/>
    <w:rsid w:val="00A7595B"/>
    <w:rsid w:val="00AD1498"/>
    <w:rsid w:val="00AF4313"/>
    <w:rsid w:val="00B234ED"/>
    <w:rsid w:val="00B62082"/>
    <w:rsid w:val="00B83329"/>
    <w:rsid w:val="00BA0D46"/>
    <w:rsid w:val="00C17583"/>
    <w:rsid w:val="00C55CDD"/>
    <w:rsid w:val="00CA0339"/>
    <w:rsid w:val="00CA4A46"/>
    <w:rsid w:val="00CD0C5B"/>
    <w:rsid w:val="00D46385"/>
    <w:rsid w:val="00D6148E"/>
    <w:rsid w:val="00D86ECC"/>
    <w:rsid w:val="00DA3B27"/>
    <w:rsid w:val="00DF2718"/>
    <w:rsid w:val="00E42FF4"/>
    <w:rsid w:val="00E915C0"/>
    <w:rsid w:val="00EA5ADB"/>
    <w:rsid w:val="00EB625C"/>
    <w:rsid w:val="00ED1700"/>
    <w:rsid w:val="00EF2EE1"/>
    <w:rsid w:val="00F000F5"/>
    <w:rsid w:val="00F21168"/>
    <w:rsid w:val="00F92885"/>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mobaxterm.mobatek.net/"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kirale.com/products/ktwm102/"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1.jpe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png"/><Relationship Id="rId22" Type="http://schemas.openxmlformats.org/officeDocument/2006/relationships/hyperlink" Target="https://zadig.akeo.ie/" TargetMode="External"/><Relationship Id="rId27" Type="http://schemas.openxmlformats.org/officeDocument/2006/relationships/hyperlink" Target="http://[IPv4]:800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yperlink" Target="https://www.kirale.com/support/kb/ip-connectivity-between-the-thread-network-and-the-lan-part-i/" TargetMode="Externa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eader" Target="header1.xml"/><Relationship Id="rId20" Type="http://schemas.openxmlformats.org/officeDocument/2006/relationships/hyperlink" Target="https://www.kirale.com/products/ktbrn1/"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www.kirale.com/support/kb/ip-connectivity-between-the-thread-network-and-the-lan-part-iv/" TargetMode="External"/><Relationship Id="rId91" Type="http://schemas.openxmlformats.org/officeDocument/2006/relationships/image" Target="media/image63.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6.png"/><Relationship Id="rId28" Type="http://schemas.openxmlformats.org/officeDocument/2006/relationships/hyperlink" Target="http://[IPv6]: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kirale.com/products/ktwm102/" TargetMode="External"/><Relationship Id="rId106" Type="http://schemas.microsoft.com/office/2011/relationships/people" Target="people.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www.kirale.com/products/ktwm102/" TargetMode="External"/><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hyperlink" Target="https://www.kirale.com/support/kb/ip-connectivity-between-the-thread-network-and-the-lan-part-ii/" TargetMode="External"/><Relationship Id="rId94" Type="http://schemas.openxmlformats.org/officeDocument/2006/relationships/hyperlink" Target="http://www.kirale.com" TargetMode="External"/><Relationship Id="rId99" Type="http://schemas.openxmlformats.org/officeDocument/2006/relationships/hyperlink" Target="http://www.google.com" TargetMode="Externa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www.kirale.com/support/" TargetMode="External"/><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kirale.com/support/kb/ip-connectivity-between-the-thread-network-and-the-lan-part-iii/" TargetMode="External"/><Relationship Id="rId61" Type="http://schemas.openxmlformats.org/officeDocument/2006/relationships/hyperlink" Target="https://datatracker.ietf.org/doc/html/draft-ietf-pppext-cobs-00" TargetMode="External"/><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5.jpeg"/><Relationship Id="rId98" Type="http://schemas.openxmlformats.org/officeDocument/2006/relationships/hyperlink" Target="http://www.kirale.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40126</Words>
  <Characters>220698</Characters>
  <Application>Microsoft Office Word</Application>
  <DocSecurity>0</DocSecurity>
  <Lines>1839</Lines>
  <Paragraphs>520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15</cp:revision>
  <dcterms:created xsi:type="dcterms:W3CDTF">2021-09-02T16:49:00Z</dcterms:created>
  <dcterms:modified xsi:type="dcterms:W3CDTF">2021-09-04T12:16:00Z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